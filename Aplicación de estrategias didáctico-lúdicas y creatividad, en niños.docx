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drawings/drawing3.xml" ContentType="application/vnd.openxmlformats-officedocument.drawingml.chartshapes+xml"/>
  <Override PartName="/word/charts/chart4.xml" ContentType="application/vnd.openxmlformats-officedocument.drawingml.chart+xml"/>
  <Override PartName="/word/drawings/drawing4.xml" ContentType="application/vnd.openxmlformats-officedocument.drawingml.chartshapes+xml"/>
  <Override PartName="/word/charts/chart5.xml" ContentType="application/vnd.openxmlformats-officedocument.drawingml.chart+xml"/>
  <Override PartName="/word/drawings/drawing5.xml" ContentType="application/vnd.openxmlformats-officedocument.drawingml.chartshapes+xml"/>
  <Override PartName="/word/charts/chart6.xml" ContentType="application/vnd.openxmlformats-officedocument.drawingml.chart+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1785" w:rsidRPr="00FD1E6F" w:rsidRDefault="00581785" w:rsidP="00581785">
      <w:pPr>
        <w:spacing w:after="20" w:line="480" w:lineRule="auto"/>
        <w:jc w:val="center"/>
        <w:rPr>
          <w:rFonts w:ascii="Arial" w:hAnsi="Arial" w:cs="Arial"/>
          <w:b/>
          <w:sz w:val="24"/>
          <w:szCs w:val="24"/>
        </w:rPr>
      </w:pPr>
      <w:r w:rsidRPr="00FD1E6F">
        <w:rPr>
          <w:rFonts w:ascii="Arial" w:hAnsi="Arial" w:cs="Arial"/>
          <w:b/>
          <w:noProof/>
          <w:sz w:val="24"/>
          <w:szCs w:val="24"/>
          <w:lang w:eastAsia="es-PE"/>
        </w:rPr>
        <w:drawing>
          <wp:anchor distT="0" distB="0" distL="114300" distR="114300" simplePos="0" relativeHeight="251735040" behindDoc="1" locked="0" layoutInCell="1" allowOverlap="1" wp14:anchorId="7C3EF0AA" wp14:editId="15A3AD43">
            <wp:simplePos x="0" y="0"/>
            <wp:positionH relativeFrom="margin">
              <wp:posOffset>-255601</wp:posOffset>
            </wp:positionH>
            <wp:positionV relativeFrom="paragraph">
              <wp:posOffset>-38100</wp:posOffset>
            </wp:positionV>
            <wp:extent cx="900430" cy="1187450"/>
            <wp:effectExtent l="0" t="0" r="0" b="0"/>
            <wp:wrapNone/>
            <wp:docPr id="50" name="Imagen 3" descr="UN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PR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430" cy="118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D1E6F">
        <w:rPr>
          <w:rFonts w:ascii="Arial" w:hAnsi="Arial" w:cs="Arial"/>
          <w:noProof/>
          <w:sz w:val="24"/>
          <w:szCs w:val="24"/>
          <w:lang w:eastAsia="es-PE"/>
        </w:rPr>
        <w:drawing>
          <wp:anchor distT="0" distB="0" distL="114300" distR="114300" simplePos="0" relativeHeight="251736064" behindDoc="0" locked="0" layoutInCell="1" allowOverlap="1" wp14:anchorId="433A8E6C" wp14:editId="3876B015">
            <wp:simplePos x="0" y="0"/>
            <wp:positionH relativeFrom="margin">
              <wp:posOffset>4772356</wp:posOffset>
            </wp:positionH>
            <wp:positionV relativeFrom="paragraph">
              <wp:posOffset>-10160</wp:posOffset>
            </wp:positionV>
            <wp:extent cx="876637" cy="1107667"/>
            <wp:effectExtent l="0" t="0" r="0" b="0"/>
            <wp:wrapNone/>
            <wp:docPr id="51" name="Imagen 51" descr="http://4.bp.blogspot.com/-t03Glkwfn7g/T2afgf1nH5I/AAAAAAAAAAU/zwKqP73LPac/s1600/Logo_fach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t03Glkwfn7g/T2afgf1nH5I/AAAAAAAAAAU/zwKqP73LPac/s1600/Logo_fachs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6637" cy="110766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U</w:t>
      </w:r>
      <w:r w:rsidRPr="00FD1E6F">
        <w:rPr>
          <w:rFonts w:ascii="Arial" w:hAnsi="Arial" w:cs="Arial"/>
          <w:b/>
          <w:sz w:val="24"/>
          <w:szCs w:val="24"/>
        </w:rPr>
        <w:t>NIVERSIDAD NACIONAL “PEDRO RUIZ GALLO”</w:t>
      </w:r>
    </w:p>
    <w:p w:rsidR="00581785" w:rsidRPr="00FD1E6F" w:rsidRDefault="00581785" w:rsidP="00581785">
      <w:pPr>
        <w:spacing w:line="360" w:lineRule="auto"/>
        <w:jc w:val="center"/>
        <w:rPr>
          <w:rFonts w:ascii="Arial" w:hAnsi="Arial" w:cs="Arial"/>
          <w:b/>
          <w:sz w:val="24"/>
          <w:szCs w:val="24"/>
        </w:rPr>
      </w:pPr>
      <w:r w:rsidRPr="00FD1E6F">
        <w:rPr>
          <w:rFonts w:ascii="Arial" w:hAnsi="Arial" w:cs="Arial"/>
          <w:b/>
          <w:sz w:val="24"/>
          <w:szCs w:val="24"/>
        </w:rPr>
        <w:t>FACULTAD DE CIENCIAS HISTÓRICO</w:t>
      </w:r>
    </w:p>
    <w:p w:rsidR="00581785" w:rsidRPr="00FD1E6F" w:rsidRDefault="00581785" w:rsidP="00581785">
      <w:pPr>
        <w:spacing w:line="360" w:lineRule="auto"/>
        <w:jc w:val="center"/>
        <w:rPr>
          <w:rFonts w:ascii="Arial" w:hAnsi="Arial" w:cs="Arial"/>
          <w:b/>
          <w:sz w:val="24"/>
          <w:szCs w:val="24"/>
        </w:rPr>
      </w:pPr>
      <w:r w:rsidRPr="00FD1E6F">
        <w:rPr>
          <w:rFonts w:ascii="Arial" w:hAnsi="Arial" w:cs="Arial"/>
          <w:b/>
          <w:sz w:val="24"/>
          <w:szCs w:val="24"/>
        </w:rPr>
        <w:t>SOCIALES Y EDUCACIÓN</w:t>
      </w:r>
    </w:p>
    <w:p w:rsidR="00581785" w:rsidRPr="00FD1E6F" w:rsidRDefault="00581785" w:rsidP="00581785">
      <w:pPr>
        <w:spacing w:after="20" w:line="360" w:lineRule="auto"/>
        <w:jc w:val="center"/>
        <w:rPr>
          <w:rFonts w:ascii="Arial" w:hAnsi="Arial" w:cs="Arial"/>
          <w:b/>
          <w:sz w:val="24"/>
          <w:szCs w:val="24"/>
        </w:rPr>
      </w:pPr>
      <w:r>
        <w:rPr>
          <w:rFonts w:ascii="Arial" w:hAnsi="Arial" w:cs="Arial"/>
          <w:b/>
          <w:sz w:val="24"/>
          <w:szCs w:val="24"/>
        </w:rPr>
        <w:t>ESCUELA PROFESIONAL DE EDUCACIÓ</w:t>
      </w:r>
      <w:r w:rsidRPr="00FD1E6F">
        <w:rPr>
          <w:rFonts w:ascii="Arial" w:hAnsi="Arial" w:cs="Arial"/>
          <w:b/>
          <w:sz w:val="24"/>
          <w:szCs w:val="24"/>
        </w:rPr>
        <w:t>N</w:t>
      </w:r>
    </w:p>
    <w:p w:rsidR="00581785" w:rsidRPr="00FD1E6F" w:rsidRDefault="00581785" w:rsidP="00581785">
      <w:pPr>
        <w:pBdr>
          <w:bottom w:val="single" w:sz="12" w:space="1" w:color="auto"/>
        </w:pBdr>
        <w:spacing w:after="20" w:line="360" w:lineRule="auto"/>
        <w:rPr>
          <w:rFonts w:ascii="Arial" w:hAnsi="Arial" w:cs="Arial"/>
          <w:b/>
          <w:sz w:val="24"/>
          <w:szCs w:val="24"/>
        </w:rPr>
      </w:pPr>
    </w:p>
    <w:p w:rsidR="00581785" w:rsidRPr="00FD1E6F" w:rsidRDefault="00581785" w:rsidP="00581785">
      <w:pPr>
        <w:spacing w:after="20" w:line="360" w:lineRule="auto"/>
        <w:jc w:val="center"/>
        <w:rPr>
          <w:rFonts w:ascii="Arial" w:hAnsi="Arial" w:cs="Arial"/>
          <w:b/>
          <w:sz w:val="24"/>
          <w:szCs w:val="24"/>
        </w:rPr>
      </w:pPr>
    </w:p>
    <w:p w:rsidR="00581785" w:rsidRPr="00CC21F8" w:rsidRDefault="00581785" w:rsidP="00581785">
      <w:pPr>
        <w:spacing w:line="360" w:lineRule="auto"/>
        <w:jc w:val="center"/>
        <w:rPr>
          <w:rFonts w:ascii="Arial" w:hAnsi="Arial" w:cs="Arial"/>
          <w:b/>
          <w:color w:val="000000" w:themeColor="text1"/>
          <w:sz w:val="28"/>
          <w:szCs w:val="28"/>
        </w:rPr>
      </w:pPr>
      <w:r w:rsidRPr="00581785">
        <w:rPr>
          <w:rFonts w:ascii="Arial" w:hAnsi="Arial" w:cs="Arial"/>
          <w:b/>
          <w:sz w:val="28"/>
          <w:szCs w:val="28"/>
        </w:rPr>
        <w:t>“APLICACIÓN DE ESTRATEGIAS DIDÁCTICO-LÚDICAS PARA DESARROLLAR LA CREATIVIDAD, EN NIÑOS Y NIÑAS DE CINCO AÑOS DEL NIVEL INICIAL”</w:t>
      </w:r>
      <w:r w:rsidRPr="00CC21F8">
        <w:rPr>
          <w:rFonts w:ascii="Arial" w:hAnsi="Arial" w:cs="Arial"/>
          <w:b/>
          <w:color w:val="000000" w:themeColor="text1"/>
          <w:sz w:val="28"/>
          <w:szCs w:val="28"/>
        </w:rPr>
        <w:t>.</w:t>
      </w:r>
    </w:p>
    <w:p w:rsidR="00581785" w:rsidRPr="00CC21F8" w:rsidRDefault="00581785" w:rsidP="00581785">
      <w:pPr>
        <w:spacing w:after="20" w:line="360" w:lineRule="auto"/>
        <w:jc w:val="center"/>
        <w:rPr>
          <w:rFonts w:ascii="Arial" w:hAnsi="Arial" w:cs="Arial"/>
          <w:b/>
          <w:sz w:val="28"/>
          <w:szCs w:val="28"/>
        </w:rPr>
      </w:pPr>
    </w:p>
    <w:p w:rsidR="00581785" w:rsidRPr="00581785" w:rsidRDefault="00581785" w:rsidP="00581785">
      <w:pPr>
        <w:spacing w:after="20" w:line="360" w:lineRule="auto"/>
        <w:jc w:val="center"/>
        <w:rPr>
          <w:rFonts w:ascii="Arial" w:hAnsi="Arial" w:cs="Arial"/>
          <w:b/>
          <w:sz w:val="36"/>
          <w:szCs w:val="36"/>
          <w:u w:val="single"/>
        </w:rPr>
      </w:pPr>
      <w:r w:rsidRPr="00581785">
        <w:rPr>
          <w:rFonts w:ascii="Arial" w:hAnsi="Arial" w:cs="Arial"/>
          <w:b/>
          <w:sz w:val="36"/>
          <w:szCs w:val="36"/>
          <w:u w:val="single"/>
        </w:rPr>
        <w:t>TESIS</w:t>
      </w:r>
    </w:p>
    <w:p w:rsidR="00581785" w:rsidRPr="00CC21F8" w:rsidRDefault="00581785" w:rsidP="00581785">
      <w:pPr>
        <w:spacing w:after="20" w:line="360" w:lineRule="auto"/>
        <w:jc w:val="center"/>
        <w:rPr>
          <w:rFonts w:ascii="Arial" w:hAnsi="Arial" w:cs="Arial"/>
          <w:b/>
          <w:sz w:val="28"/>
          <w:szCs w:val="28"/>
        </w:rPr>
      </w:pPr>
    </w:p>
    <w:p w:rsidR="00581785" w:rsidRPr="00CC21F8" w:rsidRDefault="00581785" w:rsidP="00581785">
      <w:pPr>
        <w:spacing w:after="20" w:line="360" w:lineRule="auto"/>
        <w:jc w:val="center"/>
        <w:rPr>
          <w:rFonts w:ascii="Arial" w:hAnsi="Arial" w:cs="Arial"/>
          <w:b/>
          <w:sz w:val="28"/>
          <w:szCs w:val="28"/>
        </w:rPr>
      </w:pPr>
      <w:r w:rsidRPr="00CC21F8">
        <w:rPr>
          <w:rFonts w:ascii="Arial" w:hAnsi="Arial" w:cs="Arial"/>
          <w:b/>
          <w:sz w:val="28"/>
          <w:szCs w:val="28"/>
        </w:rPr>
        <w:t>Para obtener la Licenciatura en Ciencias de la Educación</w:t>
      </w:r>
    </w:p>
    <w:p w:rsidR="00581785" w:rsidRPr="00CC21F8" w:rsidRDefault="00581785" w:rsidP="00581785">
      <w:pPr>
        <w:spacing w:after="20" w:line="360" w:lineRule="auto"/>
        <w:jc w:val="center"/>
        <w:rPr>
          <w:rFonts w:ascii="Arial" w:hAnsi="Arial" w:cs="Arial"/>
          <w:b/>
          <w:sz w:val="28"/>
          <w:szCs w:val="28"/>
        </w:rPr>
      </w:pPr>
    </w:p>
    <w:p w:rsidR="00581785" w:rsidRPr="00CC21F8" w:rsidRDefault="00581785" w:rsidP="00581785">
      <w:pPr>
        <w:spacing w:after="20" w:line="360" w:lineRule="auto"/>
        <w:jc w:val="center"/>
        <w:rPr>
          <w:rFonts w:ascii="Arial" w:hAnsi="Arial" w:cs="Arial"/>
          <w:b/>
          <w:sz w:val="28"/>
          <w:szCs w:val="28"/>
        </w:rPr>
      </w:pPr>
      <w:r w:rsidRPr="00CC21F8">
        <w:rPr>
          <w:rFonts w:ascii="Arial" w:hAnsi="Arial" w:cs="Arial"/>
          <w:b/>
          <w:sz w:val="28"/>
          <w:szCs w:val="28"/>
        </w:rPr>
        <w:t>Especialidad Educación Inicial</w:t>
      </w:r>
    </w:p>
    <w:p w:rsidR="00581785" w:rsidRPr="00CC21F8" w:rsidRDefault="00581785" w:rsidP="00581785">
      <w:pPr>
        <w:spacing w:after="20" w:line="360" w:lineRule="auto"/>
        <w:jc w:val="center"/>
        <w:rPr>
          <w:rFonts w:ascii="Arial" w:hAnsi="Arial" w:cs="Arial"/>
          <w:b/>
          <w:sz w:val="28"/>
          <w:szCs w:val="28"/>
        </w:rPr>
      </w:pPr>
    </w:p>
    <w:p w:rsidR="00581785" w:rsidRPr="00CC21F8" w:rsidRDefault="00581785" w:rsidP="00581785">
      <w:pPr>
        <w:spacing w:after="20" w:line="360" w:lineRule="auto"/>
        <w:jc w:val="center"/>
        <w:rPr>
          <w:rFonts w:ascii="Arial" w:hAnsi="Arial" w:cs="Arial"/>
          <w:b/>
          <w:sz w:val="28"/>
          <w:szCs w:val="28"/>
        </w:rPr>
      </w:pPr>
    </w:p>
    <w:p w:rsidR="00581785" w:rsidRPr="00CC21F8" w:rsidRDefault="00581785" w:rsidP="00581785">
      <w:pPr>
        <w:spacing w:after="20" w:line="360" w:lineRule="auto"/>
        <w:jc w:val="center"/>
        <w:rPr>
          <w:rFonts w:ascii="Arial" w:hAnsi="Arial" w:cs="Arial"/>
          <w:b/>
          <w:sz w:val="28"/>
          <w:szCs w:val="28"/>
        </w:rPr>
      </w:pPr>
      <w:r w:rsidRPr="00CC21F8">
        <w:rPr>
          <w:rFonts w:ascii="Arial" w:hAnsi="Arial" w:cs="Arial"/>
          <w:b/>
          <w:sz w:val="28"/>
          <w:szCs w:val="28"/>
        </w:rPr>
        <w:t>Presentada por</w:t>
      </w:r>
    </w:p>
    <w:p w:rsidR="00581785" w:rsidRPr="00FD1E6F" w:rsidRDefault="00581785" w:rsidP="00581785">
      <w:pPr>
        <w:spacing w:after="20" w:line="360" w:lineRule="auto"/>
        <w:jc w:val="center"/>
        <w:rPr>
          <w:rFonts w:ascii="Arial" w:hAnsi="Arial" w:cs="Arial"/>
          <w:b/>
          <w:sz w:val="24"/>
          <w:szCs w:val="24"/>
        </w:rPr>
      </w:pPr>
    </w:p>
    <w:p w:rsidR="00581785" w:rsidRDefault="00581785" w:rsidP="00581785">
      <w:pPr>
        <w:spacing w:line="360" w:lineRule="auto"/>
        <w:jc w:val="center"/>
        <w:rPr>
          <w:rFonts w:ascii="Arial" w:hAnsi="Arial" w:cs="Arial"/>
          <w:b/>
          <w:sz w:val="28"/>
          <w:szCs w:val="28"/>
        </w:rPr>
      </w:pPr>
      <w:r w:rsidRPr="00CC21F8">
        <w:rPr>
          <w:rFonts w:ascii="Arial" w:hAnsi="Arial" w:cs="Arial"/>
          <w:b/>
          <w:sz w:val="28"/>
          <w:szCs w:val="28"/>
        </w:rPr>
        <w:t xml:space="preserve">Bach. </w:t>
      </w:r>
      <w:r w:rsidRPr="00581785">
        <w:rPr>
          <w:rFonts w:ascii="Arial" w:hAnsi="Arial" w:cs="Arial"/>
          <w:b/>
          <w:sz w:val="28"/>
          <w:szCs w:val="28"/>
        </w:rPr>
        <w:t>CHACÓN ARAUJO</w:t>
      </w:r>
      <w:r>
        <w:rPr>
          <w:rFonts w:ascii="Arial" w:hAnsi="Arial" w:cs="Arial"/>
          <w:b/>
          <w:sz w:val="28"/>
          <w:szCs w:val="28"/>
        </w:rPr>
        <w:t>,</w:t>
      </w:r>
      <w:r w:rsidRPr="00581785">
        <w:rPr>
          <w:rFonts w:ascii="Arial" w:hAnsi="Arial" w:cs="Arial"/>
          <w:b/>
          <w:sz w:val="28"/>
          <w:szCs w:val="28"/>
        </w:rPr>
        <w:t xml:space="preserve"> Silvia Tatiana </w:t>
      </w:r>
    </w:p>
    <w:p w:rsidR="00581785" w:rsidRPr="00074AA0" w:rsidRDefault="00581785" w:rsidP="00581785">
      <w:pPr>
        <w:spacing w:line="240" w:lineRule="auto"/>
        <w:jc w:val="center"/>
        <w:rPr>
          <w:rFonts w:ascii="Arial" w:hAnsi="Arial" w:cs="Arial"/>
          <w:b/>
          <w:sz w:val="24"/>
          <w:szCs w:val="24"/>
        </w:rPr>
      </w:pPr>
      <w:r w:rsidRPr="00CC21F8">
        <w:rPr>
          <w:rFonts w:ascii="Arial" w:hAnsi="Arial" w:cs="Arial"/>
          <w:b/>
          <w:sz w:val="28"/>
          <w:szCs w:val="28"/>
        </w:rPr>
        <w:t xml:space="preserve">Bach. </w:t>
      </w:r>
      <w:r w:rsidRPr="00581785">
        <w:rPr>
          <w:rFonts w:ascii="Arial" w:hAnsi="Arial" w:cs="Arial"/>
          <w:b/>
          <w:sz w:val="28"/>
          <w:szCs w:val="28"/>
        </w:rPr>
        <w:t>PISSANI FUPUY</w:t>
      </w:r>
      <w:r>
        <w:rPr>
          <w:rFonts w:ascii="Arial" w:hAnsi="Arial" w:cs="Arial"/>
          <w:b/>
          <w:sz w:val="28"/>
          <w:szCs w:val="28"/>
        </w:rPr>
        <w:t>,</w:t>
      </w:r>
      <w:r w:rsidRPr="00581785">
        <w:rPr>
          <w:rFonts w:ascii="Arial" w:hAnsi="Arial" w:cs="Arial"/>
          <w:b/>
          <w:sz w:val="28"/>
          <w:szCs w:val="28"/>
        </w:rPr>
        <w:t xml:space="preserve"> </w:t>
      </w:r>
      <w:r w:rsidR="00654671">
        <w:rPr>
          <w:rFonts w:ascii="Arial" w:hAnsi="Arial" w:cs="Arial"/>
          <w:b/>
          <w:sz w:val="28"/>
          <w:szCs w:val="28"/>
        </w:rPr>
        <w:t xml:space="preserve">Liliana </w:t>
      </w:r>
      <w:r w:rsidRPr="00581785">
        <w:rPr>
          <w:rFonts w:ascii="Arial" w:hAnsi="Arial" w:cs="Arial"/>
          <w:b/>
          <w:sz w:val="28"/>
          <w:szCs w:val="28"/>
        </w:rPr>
        <w:t>Patricia</w:t>
      </w:r>
    </w:p>
    <w:p w:rsidR="00581785" w:rsidRDefault="00581785" w:rsidP="00581785">
      <w:pPr>
        <w:spacing w:after="20" w:line="360" w:lineRule="auto"/>
        <w:jc w:val="center"/>
        <w:rPr>
          <w:rFonts w:ascii="Arial" w:hAnsi="Arial" w:cs="Arial"/>
          <w:b/>
          <w:sz w:val="24"/>
          <w:szCs w:val="24"/>
        </w:rPr>
      </w:pPr>
    </w:p>
    <w:p w:rsidR="00581785" w:rsidRDefault="00581785" w:rsidP="00581785">
      <w:pPr>
        <w:spacing w:after="20" w:line="360" w:lineRule="auto"/>
        <w:jc w:val="center"/>
        <w:rPr>
          <w:rFonts w:ascii="Arial" w:hAnsi="Arial" w:cs="Arial"/>
          <w:b/>
          <w:sz w:val="24"/>
          <w:szCs w:val="24"/>
        </w:rPr>
      </w:pPr>
    </w:p>
    <w:p w:rsidR="00581785" w:rsidRDefault="00581785" w:rsidP="00581785">
      <w:pPr>
        <w:spacing w:after="20" w:line="360" w:lineRule="auto"/>
        <w:jc w:val="center"/>
        <w:rPr>
          <w:rFonts w:ascii="Arial" w:hAnsi="Arial" w:cs="Arial"/>
          <w:b/>
          <w:sz w:val="24"/>
          <w:szCs w:val="24"/>
        </w:rPr>
      </w:pPr>
      <w:r>
        <w:rPr>
          <w:rFonts w:ascii="Arial" w:hAnsi="Arial" w:cs="Arial"/>
          <w:b/>
          <w:noProof/>
          <w:sz w:val="24"/>
          <w:szCs w:val="24"/>
          <w:lang w:eastAsia="es-PE"/>
        </w:rPr>
        <mc:AlternateContent>
          <mc:Choice Requires="wps">
            <w:drawing>
              <wp:anchor distT="0" distB="0" distL="114300" distR="114300" simplePos="0" relativeHeight="251737088" behindDoc="0" locked="0" layoutInCell="1" allowOverlap="1" wp14:anchorId="3C4DF038" wp14:editId="15055EFA">
                <wp:simplePos x="0" y="0"/>
                <wp:positionH relativeFrom="column">
                  <wp:posOffset>5149215</wp:posOffset>
                </wp:positionH>
                <wp:positionV relativeFrom="paragraph">
                  <wp:posOffset>367030</wp:posOffset>
                </wp:positionV>
                <wp:extent cx="723900" cy="552450"/>
                <wp:effectExtent l="0" t="0" r="0" b="0"/>
                <wp:wrapNone/>
                <wp:docPr id="46" name="4 Rectángulo"/>
                <wp:cNvGraphicFramePr/>
                <a:graphic xmlns:a="http://schemas.openxmlformats.org/drawingml/2006/main">
                  <a:graphicData uri="http://schemas.microsoft.com/office/word/2010/wordprocessingShape">
                    <wps:wsp>
                      <wps:cNvSpPr/>
                      <wps:spPr>
                        <a:xfrm>
                          <a:off x="0" y="0"/>
                          <a:ext cx="723900" cy="55245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C45DE" id="4 Rectángulo" o:spid="_x0000_s1026" style="position:absolute;margin-left:405.45pt;margin-top:28.9pt;width:57pt;height:4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" fillcolor="window" stroked="f" strokeweight="2pt"/>
            </w:pict>
          </mc:Fallback>
        </mc:AlternateContent>
      </w:r>
      <w:r w:rsidRPr="00FD1E6F">
        <w:rPr>
          <w:rFonts w:ascii="Arial" w:hAnsi="Arial" w:cs="Arial"/>
          <w:b/>
          <w:sz w:val="24"/>
          <w:szCs w:val="24"/>
        </w:rPr>
        <w:t xml:space="preserve">Lambayeque </w:t>
      </w:r>
      <w:r>
        <w:rPr>
          <w:rFonts w:ascii="Arial" w:hAnsi="Arial" w:cs="Arial"/>
          <w:b/>
          <w:sz w:val="24"/>
          <w:szCs w:val="24"/>
        </w:rPr>
        <w:t>–</w:t>
      </w:r>
      <w:r w:rsidRPr="00FD1E6F">
        <w:rPr>
          <w:rFonts w:ascii="Arial" w:hAnsi="Arial" w:cs="Arial"/>
          <w:b/>
          <w:sz w:val="24"/>
          <w:szCs w:val="24"/>
        </w:rPr>
        <w:t xml:space="preserve"> 201</w:t>
      </w:r>
      <w:r w:rsidR="00EC44E1">
        <w:rPr>
          <w:rFonts w:ascii="Arial" w:hAnsi="Arial" w:cs="Arial"/>
          <w:b/>
          <w:sz w:val="24"/>
          <w:szCs w:val="24"/>
        </w:rPr>
        <w:t>7</w:t>
      </w:r>
    </w:p>
    <w:p w:rsidR="001640BC" w:rsidRPr="00FD1E6F" w:rsidRDefault="007F25D2" w:rsidP="00581785">
      <w:pPr>
        <w:spacing w:after="20" w:line="360" w:lineRule="auto"/>
        <w:jc w:val="center"/>
        <w:rPr>
          <w:rFonts w:ascii="Arial" w:hAnsi="Arial" w:cs="Arial"/>
          <w:b/>
          <w:sz w:val="24"/>
          <w:szCs w:val="24"/>
        </w:rPr>
      </w:pPr>
      <w:r>
        <w:rPr>
          <w:rFonts w:ascii="Arial" w:hAnsi="Arial" w:cs="Arial"/>
          <w:b/>
          <w:noProof/>
          <w:sz w:val="24"/>
          <w:szCs w:val="24"/>
          <w:lang w:eastAsia="es-PE"/>
        </w:rPr>
        <mc:AlternateContent>
          <mc:Choice Requires="wps">
            <w:drawing>
              <wp:anchor distT="0" distB="0" distL="114300" distR="114300" simplePos="0" relativeHeight="251925504" behindDoc="0" locked="0" layoutInCell="1" allowOverlap="1">
                <wp:simplePos x="0" y="0"/>
                <wp:positionH relativeFrom="column">
                  <wp:posOffset>2517080</wp:posOffset>
                </wp:positionH>
                <wp:positionV relativeFrom="paragraph">
                  <wp:posOffset>996123</wp:posOffset>
                </wp:positionV>
                <wp:extent cx="422694" cy="414068"/>
                <wp:effectExtent l="0" t="0" r="0" b="5080"/>
                <wp:wrapNone/>
                <wp:docPr id="12" name="Elipse 12"/>
                <wp:cNvGraphicFramePr/>
                <a:graphic xmlns:a="http://schemas.openxmlformats.org/drawingml/2006/main">
                  <a:graphicData uri="http://schemas.microsoft.com/office/word/2010/wordprocessingShape">
                    <wps:wsp>
                      <wps:cNvSpPr/>
                      <wps:spPr>
                        <a:xfrm>
                          <a:off x="0" y="0"/>
                          <a:ext cx="422694" cy="414068"/>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7ABE1B" id="Elipse 12" o:spid="_x0000_s1026" style="position:absolute;margin-left:198.2pt;margin-top:78.45pt;width:33.3pt;height:32.6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" fillcolor="white [3212]" stroked="f" strokeweight="2pt"/>
            </w:pict>
          </mc:Fallback>
        </mc:AlternateContent>
      </w:r>
    </w:p>
    <w:p w:rsidR="00B8300A" w:rsidRPr="00074AA0" w:rsidRDefault="000834D2" w:rsidP="00330CF2">
      <w:pPr>
        <w:spacing w:line="240" w:lineRule="auto"/>
        <w:jc w:val="center"/>
        <w:rPr>
          <w:rFonts w:ascii="Arial" w:hAnsi="Arial" w:cs="Arial"/>
          <w:b/>
          <w:sz w:val="24"/>
          <w:szCs w:val="24"/>
        </w:rPr>
      </w:pPr>
      <w:r>
        <w:rPr>
          <w:rFonts w:ascii="Arial" w:hAnsi="Arial" w:cs="Arial"/>
          <w:b/>
          <w:noProof/>
          <w:sz w:val="24"/>
          <w:szCs w:val="24"/>
          <w:lang w:eastAsia="es-PE"/>
        </w:rPr>
        <w:lastRenderedPageBreak/>
        <w:drawing>
          <wp:anchor distT="0" distB="0" distL="114300" distR="114300" simplePos="0" relativeHeight="251739136" behindDoc="1" locked="0" layoutInCell="1" allowOverlap="1" wp14:anchorId="3F2F3EF2" wp14:editId="128EA40E">
            <wp:simplePos x="0" y="0"/>
            <wp:positionH relativeFrom="margin">
              <wp:posOffset>-276538</wp:posOffset>
            </wp:positionH>
            <wp:positionV relativeFrom="paragraph">
              <wp:posOffset>75</wp:posOffset>
            </wp:positionV>
            <wp:extent cx="532130" cy="771525"/>
            <wp:effectExtent l="0" t="0" r="1270" b="9525"/>
            <wp:wrapThrough wrapText="bothSides">
              <wp:wrapPolygon edited="0">
                <wp:start x="5413" y="0"/>
                <wp:lineTo x="0" y="4800"/>
                <wp:lineTo x="0" y="17067"/>
                <wp:lineTo x="5413" y="21333"/>
                <wp:lineTo x="6186" y="21333"/>
                <wp:lineTo x="15465" y="21333"/>
                <wp:lineTo x="16239" y="21333"/>
                <wp:lineTo x="20878" y="17600"/>
                <wp:lineTo x="20878" y="3733"/>
                <wp:lineTo x="15465" y="0"/>
                <wp:lineTo x="5413" y="0"/>
              </wp:wrapPolygon>
            </wp:wrapThrough>
            <wp:docPr id="55" name="Imagen 55" descr="D:\Rosa\PROCEI\Logos\unp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sa\PROCEI\Logos\unprg.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53213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color w:val="000000" w:themeColor="text1"/>
          <w:sz w:val="24"/>
          <w:szCs w:val="24"/>
          <w:lang w:eastAsia="es-PE"/>
        </w:rPr>
        <w:drawing>
          <wp:anchor distT="0" distB="0" distL="114300" distR="114300" simplePos="0" relativeHeight="251741184" behindDoc="0" locked="0" layoutInCell="1" allowOverlap="1" wp14:anchorId="13D3E134" wp14:editId="4273336D">
            <wp:simplePos x="0" y="0"/>
            <wp:positionH relativeFrom="rightMargin">
              <wp:posOffset>40943</wp:posOffset>
            </wp:positionH>
            <wp:positionV relativeFrom="paragraph">
              <wp:posOffset>-19050</wp:posOffset>
            </wp:positionV>
            <wp:extent cx="542925" cy="762000"/>
            <wp:effectExtent l="0" t="0" r="9525" b="0"/>
            <wp:wrapNone/>
            <wp:docPr id="56" name="Imagen 56" descr="D:\Rosa\PROCEI\Logos\fach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sa\PROCEI\Logos\fachse.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350" b="99124" l="440" r="100000">
                                  <a14:foregroundMark x1="38022" y1="73730" x2="38022" y2="7373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2925"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00A" w:rsidRPr="00074AA0">
        <w:rPr>
          <w:rFonts w:ascii="Arial" w:hAnsi="Arial" w:cs="Arial"/>
          <w:b/>
          <w:sz w:val="24"/>
          <w:szCs w:val="24"/>
        </w:rPr>
        <w:t>“</w:t>
      </w:r>
      <w:r w:rsidR="00B8300A">
        <w:rPr>
          <w:rFonts w:ascii="Arial" w:hAnsi="Arial" w:cs="Arial"/>
          <w:b/>
          <w:sz w:val="24"/>
          <w:szCs w:val="24"/>
        </w:rPr>
        <w:t>APLICACIÓN DE ESTRATEGIAS DIDÁCTICO-LÚDICAS PARA DESARROLLAR LA CREATIVIDAD, EN NIÑOS Y NIÑAS DE CINCO AÑOS DEL NIVEL INICIAL</w:t>
      </w:r>
      <w:r w:rsidR="00B8300A" w:rsidRPr="00074AA0">
        <w:rPr>
          <w:rFonts w:ascii="Arial" w:hAnsi="Arial" w:cs="Arial"/>
          <w:b/>
          <w:sz w:val="24"/>
          <w:szCs w:val="24"/>
        </w:rPr>
        <w:t>”</w:t>
      </w:r>
    </w:p>
    <w:p w:rsidR="00B8300A" w:rsidRPr="00074AA0" w:rsidRDefault="00B8300A" w:rsidP="000834D2">
      <w:pPr>
        <w:tabs>
          <w:tab w:val="left" w:pos="142"/>
          <w:tab w:val="left" w:pos="426"/>
        </w:tabs>
        <w:spacing w:line="240" w:lineRule="auto"/>
        <w:jc w:val="center"/>
        <w:rPr>
          <w:rFonts w:ascii="Arial" w:hAnsi="Arial" w:cs="Arial"/>
          <w:b/>
          <w:sz w:val="24"/>
          <w:szCs w:val="24"/>
        </w:rPr>
      </w:pPr>
      <w:r w:rsidRPr="00074AA0">
        <w:rPr>
          <w:rFonts w:ascii="Arial" w:hAnsi="Arial" w:cs="Arial"/>
          <w:b/>
          <w:sz w:val="24"/>
          <w:szCs w:val="24"/>
        </w:rPr>
        <w:t>P</w:t>
      </w:r>
      <w:r w:rsidR="00581785" w:rsidRPr="00074AA0">
        <w:rPr>
          <w:rFonts w:ascii="Arial" w:hAnsi="Arial" w:cs="Arial"/>
          <w:b/>
          <w:sz w:val="24"/>
          <w:szCs w:val="24"/>
        </w:rPr>
        <w:t xml:space="preserve">ara obtener la </w:t>
      </w:r>
      <w:r w:rsidR="00581785">
        <w:rPr>
          <w:rFonts w:ascii="Arial" w:hAnsi="Arial" w:cs="Arial"/>
          <w:b/>
          <w:sz w:val="24"/>
          <w:szCs w:val="24"/>
        </w:rPr>
        <w:t>L</w:t>
      </w:r>
      <w:r w:rsidR="00581785" w:rsidRPr="00074AA0">
        <w:rPr>
          <w:rFonts w:ascii="Arial" w:hAnsi="Arial" w:cs="Arial"/>
          <w:b/>
          <w:sz w:val="24"/>
          <w:szCs w:val="24"/>
        </w:rPr>
        <w:t xml:space="preserve">icenciatura en </w:t>
      </w:r>
      <w:r w:rsidR="00581785">
        <w:rPr>
          <w:rFonts w:ascii="Arial" w:hAnsi="Arial" w:cs="Arial"/>
          <w:b/>
          <w:sz w:val="24"/>
          <w:szCs w:val="24"/>
        </w:rPr>
        <w:t>C</w:t>
      </w:r>
      <w:r w:rsidR="00581785" w:rsidRPr="00074AA0">
        <w:rPr>
          <w:rFonts w:ascii="Arial" w:hAnsi="Arial" w:cs="Arial"/>
          <w:b/>
          <w:sz w:val="24"/>
          <w:szCs w:val="24"/>
        </w:rPr>
        <w:t xml:space="preserve">iencias de la </w:t>
      </w:r>
      <w:r w:rsidR="00581785">
        <w:rPr>
          <w:rFonts w:ascii="Arial" w:hAnsi="Arial" w:cs="Arial"/>
          <w:b/>
          <w:sz w:val="24"/>
          <w:szCs w:val="24"/>
        </w:rPr>
        <w:t>E</w:t>
      </w:r>
      <w:r w:rsidR="00581785" w:rsidRPr="00074AA0">
        <w:rPr>
          <w:rFonts w:ascii="Arial" w:hAnsi="Arial" w:cs="Arial"/>
          <w:b/>
          <w:sz w:val="24"/>
          <w:szCs w:val="24"/>
        </w:rPr>
        <w:t xml:space="preserve">ducación </w:t>
      </w:r>
      <w:r w:rsidR="00581785">
        <w:rPr>
          <w:rFonts w:ascii="Arial" w:hAnsi="Arial" w:cs="Arial"/>
          <w:b/>
          <w:sz w:val="24"/>
          <w:szCs w:val="24"/>
        </w:rPr>
        <w:t>E</w:t>
      </w:r>
      <w:r w:rsidR="00581785" w:rsidRPr="00074AA0">
        <w:rPr>
          <w:rFonts w:ascii="Arial" w:hAnsi="Arial" w:cs="Arial"/>
          <w:b/>
          <w:sz w:val="24"/>
          <w:szCs w:val="24"/>
        </w:rPr>
        <w:t xml:space="preserve">specialidad </w:t>
      </w:r>
      <w:r w:rsidR="00581785">
        <w:rPr>
          <w:rFonts w:ascii="Arial" w:hAnsi="Arial" w:cs="Arial"/>
          <w:b/>
          <w:sz w:val="24"/>
          <w:szCs w:val="24"/>
        </w:rPr>
        <w:t>E</w:t>
      </w:r>
      <w:r w:rsidR="00581785" w:rsidRPr="00074AA0">
        <w:rPr>
          <w:rFonts w:ascii="Arial" w:hAnsi="Arial" w:cs="Arial"/>
          <w:b/>
          <w:sz w:val="24"/>
          <w:szCs w:val="24"/>
        </w:rPr>
        <w:t xml:space="preserve">ducación </w:t>
      </w:r>
      <w:r w:rsidR="00581785">
        <w:rPr>
          <w:rFonts w:ascii="Arial" w:hAnsi="Arial" w:cs="Arial"/>
          <w:b/>
          <w:sz w:val="24"/>
          <w:szCs w:val="24"/>
        </w:rPr>
        <w:t>I</w:t>
      </w:r>
      <w:r w:rsidR="00581785" w:rsidRPr="00074AA0">
        <w:rPr>
          <w:rFonts w:ascii="Arial" w:hAnsi="Arial" w:cs="Arial"/>
          <w:b/>
          <w:sz w:val="24"/>
          <w:szCs w:val="24"/>
        </w:rPr>
        <w:t>nicial</w:t>
      </w:r>
    </w:p>
    <w:p w:rsidR="00B8300A" w:rsidRPr="00074AA0" w:rsidRDefault="00B8300A" w:rsidP="000834D2">
      <w:pPr>
        <w:spacing w:line="240" w:lineRule="auto"/>
        <w:ind w:firstLine="708"/>
        <w:rPr>
          <w:rFonts w:ascii="Arial" w:hAnsi="Arial" w:cs="Arial"/>
          <w:b/>
          <w:sz w:val="24"/>
          <w:szCs w:val="24"/>
        </w:rPr>
      </w:pPr>
      <w:r w:rsidRPr="00074AA0">
        <w:rPr>
          <w:rFonts w:ascii="Arial" w:hAnsi="Arial" w:cs="Arial"/>
          <w:b/>
          <w:sz w:val="24"/>
          <w:szCs w:val="24"/>
        </w:rPr>
        <w:t xml:space="preserve">Presentado por: </w:t>
      </w:r>
    </w:p>
    <w:p w:rsidR="00B8300A" w:rsidRPr="00074AA0" w:rsidRDefault="00581785" w:rsidP="00581785">
      <w:pPr>
        <w:spacing w:after="0" w:line="240" w:lineRule="auto"/>
        <w:jc w:val="center"/>
        <w:rPr>
          <w:rFonts w:ascii="Arial" w:hAnsi="Arial" w:cs="Arial"/>
          <w:b/>
          <w:sz w:val="24"/>
          <w:szCs w:val="24"/>
        </w:rPr>
      </w:pPr>
      <w:r>
        <w:rPr>
          <w:rFonts w:ascii="Arial" w:hAnsi="Arial" w:cs="Arial"/>
          <w:b/>
          <w:sz w:val="24"/>
          <w:szCs w:val="24"/>
        </w:rPr>
        <w:t xml:space="preserve">Bach. </w:t>
      </w:r>
      <w:r w:rsidR="00B8300A">
        <w:rPr>
          <w:rFonts w:ascii="Arial" w:hAnsi="Arial" w:cs="Arial"/>
          <w:b/>
          <w:sz w:val="24"/>
          <w:szCs w:val="24"/>
        </w:rPr>
        <w:t>Chacón Araujo</w:t>
      </w:r>
      <w:r>
        <w:rPr>
          <w:rFonts w:ascii="Arial" w:hAnsi="Arial" w:cs="Arial"/>
          <w:b/>
          <w:sz w:val="24"/>
          <w:szCs w:val="24"/>
        </w:rPr>
        <w:t>,</w:t>
      </w:r>
      <w:r w:rsidR="00B8300A">
        <w:rPr>
          <w:rFonts w:ascii="Arial" w:hAnsi="Arial" w:cs="Arial"/>
          <w:b/>
          <w:sz w:val="24"/>
          <w:szCs w:val="24"/>
        </w:rPr>
        <w:t xml:space="preserve"> Silvia Tatiana</w:t>
      </w:r>
    </w:p>
    <w:p w:rsidR="00B8300A" w:rsidRPr="00074AA0" w:rsidRDefault="006258A9" w:rsidP="00581785">
      <w:pPr>
        <w:spacing w:after="0" w:line="240" w:lineRule="auto"/>
        <w:jc w:val="center"/>
        <w:rPr>
          <w:rFonts w:ascii="Arial" w:hAnsi="Arial" w:cs="Arial"/>
          <w:b/>
          <w:sz w:val="24"/>
          <w:szCs w:val="24"/>
        </w:rPr>
      </w:pPr>
      <w:r>
        <w:rPr>
          <w:rFonts w:ascii="Arial" w:hAnsi="Arial" w:cs="Arial"/>
          <w:b/>
          <w:sz w:val="24"/>
          <w:szCs w:val="24"/>
        </w:rPr>
        <w:t xml:space="preserve"> </w:t>
      </w:r>
      <w:r w:rsidR="00581785">
        <w:rPr>
          <w:rFonts w:ascii="Arial" w:hAnsi="Arial" w:cs="Arial"/>
          <w:b/>
          <w:sz w:val="24"/>
          <w:szCs w:val="24"/>
        </w:rPr>
        <w:t xml:space="preserve">Bach. </w:t>
      </w:r>
      <w:r w:rsidR="00B8300A">
        <w:rPr>
          <w:rFonts w:ascii="Arial" w:hAnsi="Arial" w:cs="Arial"/>
          <w:b/>
          <w:sz w:val="24"/>
          <w:szCs w:val="24"/>
        </w:rPr>
        <w:t>Pissani Fupuy</w:t>
      </w:r>
      <w:r w:rsidR="00581785">
        <w:rPr>
          <w:rFonts w:ascii="Arial" w:hAnsi="Arial" w:cs="Arial"/>
          <w:b/>
          <w:sz w:val="24"/>
          <w:szCs w:val="24"/>
        </w:rPr>
        <w:t>,</w:t>
      </w:r>
      <w:r w:rsidR="00B8300A">
        <w:rPr>
          <w:rFonts w:ascii="Arial" w:hAnsi="Arial" w:cs="Arial"/>
          <w:b/>
          <w:sz w:val="24"/>
          <w:szCs w:val="24"/>
        </w:rPr>
        <w:t xml:space="preserve"> </w:t>
      </w:r>
      <w:r w:rsidR="000834D2">
        <w:rPr>
          <w:rFonts w:ascii="Arial" w:hAnsi="Arial" w:cs="Arial"/>
          <w:b/>
          <w:sz w:val="24"/>
          <w:szCs w:val="24"/>
        </w:rPr>
        <w:t xml:space="preserve">Liliana </w:t>
      </w:r>
      <w:r w:rsidR="00B8300A">
        <w:rPr>
          <w:rFonts w:ascii="Arial" w:hAnsi="Arial" w:cs="Arial"/>
          <w:b/>
          <w:sz w:val="24"/>
          <w:szCs w:val="24"/>
        </w:rPr>
        <w:t>Patricia</w:t>
      </w:r>
    </w:p>
    <w:p w:rsidR="00581785" w:rsidRDefault="00581785" w:rsidP="00B668F4">
      <w:pPr>
        <w:spacing w:after="0" w:line="240" w:lineRule="auto"/>
        <w:jc w:val="center"/>
        <w:rPr>
          <w:rFonts w:ascii="Arial" w:hAnsi="Arial" w:cs="Arial"/>
          <w:b/>
          <w:sz w:val="24"/>
          <w:szCs w:val="24"/>
        </w:rPr>
      </w:pPr>
    </w:p>
    <w:p w:rsidR="00F3104A" w:rsidRDefault="00F3104A" w:rsidP="00581785">
      <w:pPr>
        <w:spacing w:line="240" w:lineRule="auto"/>
        <w:jc w:val="both"/>
        <w:rPr>
          <w:rFonts w:ascii="Arial" w:hAnsi="Arial" w:cs="Arial"/>
          <w:b/>
          <w:sz w:val="24"/>
          <w:szCs w:val="24"/>
        </w:rPr>
      </w:pPr>
    </w:p>
    <w:p w:rsidR="00B8300A" w:rsidRDefault="00B8300A" w:rsidP="00581785">
      <w:pPr>
        <w:spacing w:line="240" w:lineRule="auto"/>
        <w:jc w:val="both"/>
        <w:rPr>
          <w:rFonts w:ascii="Arial" w:hAnsi="Arial" w:cs="Arial"/>
          <w:b/>
          <w:sz w:val="24"/>
          <w:szCs w:val="24"/>
        </w:rPr>
      </w:pPr>
      <w:r w:rsidRPr="00074AA0">
        <w:rPr>
          <w:rFonts w:ascii="Arial" w:hAnsi="Arial" w:cs="Arial"/>
          <w:b/>
          <w:sz w:val="24"/>
          <w:szCs w:val="24"/>
        </w:rPr>
        <w:t>“</w:t>
      </w:r>
      <w:r>
        <w:rPr>
          <w:rFonts w:ascii="Arial" w:hAnsi="Arial" w:cs="Arial"/>
          <w:b/>
          <w:sz w:val="24"/>
          <w:szCs w:val="24"/>
        </w:rPr>
        <w:t>APLICACIÓN DE ESTRATEGIAS DIDÁCTICO-LÚDICAS PARA DESARROLLAR LA CREATIVIDAD, EN NIÑOS Y NIÑAS DE CINCO AÑOS DEL NIVEL INICIAL”</w:t>
      </w:r>
    </w:p>
    <w:p w:rsidR="0082625D" w:rsidRDefault="0082625D" w:rsidP="00581785">
      <w:pPr>
        <w:spacing w:line="240" w:lineRule="auto"/>
        <w:jc w:val="both"/>
        <w:rPr>
          <w:rFonts w:ascii="Arial" w:hAnsi="Arial" w:cs="Arial"/>
          <w:b/>
          <w:sz w:val="24"/>
          <w:szCs w:val="24"/>
        </w:rPr>
      </w:pPr>
    </w:p>
    <w:p w:rsidR="00330CF2" w:rsidRDefault="00EB6A05" w:rsidP="00330CF2">
      <w:pPr>
        <w:tabs>
          <w:tab w:val="left" w:pos="4997"/>
        </w:tabs>
        <w:spacing w:line="240" w:lineRule="auto"/>
        <w:rPr>
          <w:rFonts w:ascii="Arial" w:hAnsi="Arial" w:cs="Arial"/>
          <w:b/>
          <w:sz w:val="24"/>
          <w:szCs w:val="24"/>
        </w:rPr>
      </w:pPr>
      <w:r w:rsidRPr="00074AA0">
        <w:rPr>
          <w:rFonts w:ascii="Arial" w:hAnsi="Arial" w:cs="Arial"/>
          <w:b/>
          <w:noProof/>
          <w:sz w:val="24"/>
          <w:szCs w:val="24"/>
          <w:lang w:eastAsia="es-PE"/>
        </w:rPr>
        <mc:AlternateContent>
          <mc:Choice Requires="wps">
            <w:drawing>
              <wp:anchor distT="0" distB="0" distL="114300" distR="114300" simplePos="0" relativeHeight="251673600" behindDoc="0" locked="0" layoutInCell="1" allowOverlap="1" wp14:anchorId="60BBB614" wp14:editId="1C4500D9">
                <wp:simplePos x="0" y="0"/>
                <wp:positionH relativeFrom="margin">
                  <wp:posOffset>2724114</wp:posOffset>
                </wp:positionH>
                <wp:positionV relativeFrom="paragraph">
                  <wp:posOffset>247135</wp:posOffset>
                </wp:positionV>
                <wp:extent cx="2631057" cy="0"/>
                <wp:effectExtent l="0" t="0" r="36195" b="19050"/>
                <wp:wrapNone/>
                <wp:docPr id="5" name="Conector recto 5"/>
                <wp:cNvGraphicFramePr/>
                <a:graphic xmlns:a="http://schemas.openxmlformats.org/drawingml/2006/main">
                  <a:graphicData uri="http://schemas.microsoft.com/office/word/2010/wordprocessingShape">
                    <wps:wsp>
                      <wps:cNvCnPr/>
                      <wps:spPr>
                        <a:xfrm flipV="1">
                          <a:off x="0" y="0"/>
                          <a:ext cx="26310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EE3F6" id="Conector recto 5"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4.5pt,19.45pt" to="421.6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" strokecolor="black [3040]">
                <w10:wrap anchorx="margin"/>
              </v:line>
            </w:pict>
          </mc:Fallback>
        </mc:AlternateContent>
      </w:r>
      <w:r w:rsidR="00330CF2" w:rsidRPr="00074AA0">
        <w:rPr>
          <w:rFonts w:ascii="Arial" w:hAnsi="Arial" w:cs="Arial"/>
          <w:b/>
          <w:noProof/>
          <w:sz w:val="24"/>
          <w:szCs w:val="24"/>
          <w:lang w:eastAsia="es-PE"/>
        </w:rPr>
        <mc:AlternateContent>
          <mc:Choice Requires="wps">
            <w:drawing>
              <wp:anchor distT="0" distB="0" distL="114300" distR="114300" simplePos="0" relativeHeight="251669504" behindDoc="0" locked="0" layoutInCell="1" allowOverlap="1" wp14:anchorId="2757BEAD" wp14:editId="6C3ABF1F">
                <wp:simplePos x="0" y="0"/>
                <wp:positionH relativeFrom="column">
                  <wp:posOffset>11686</wp:posOffset>
                </wp:positionH>
                <wp:positionV relativeFrom="paragraph">
                  <wp:posOffset>268151</wp:posOffset>
                </wp:positionV>
                <wp:extent cx="2620370" cy="0"/>
                <wp:effectExtent l="0" t="0" r="27940" b="19050"/>
                <wp:wrapNone/>
                <wp:docPr id="9" name="Conector recto 9"/>
                <wp:cNvGraphicFramePr/>
                <a:graphic xmlns:a="http://schemas.openxmlformats.org/drawingml/2006/main">
                  <a:graphicData uri="http://schemas.microsoft.com/office/word/2010/wordprocessingShape">
                    <wps:wsp>
                      <wps:cNvCnPr/>
                      <wps:spPr>
                        <a:xfrm>
                          <a:off x="0" y="0"/>
                          <a:ext cx="26203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B8755" id="Conector recto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1pt" to="207.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" strokecolor="black [3040]"/>
            </w:pict>
          </mc:Fallback>
        </mc:AlternateContent>
      </w:r>
    </w:p>
    <w:p w:rsidR="00330CF2" w:rsidRDefault="00330CF2" w:rsidP="00330CF2">
      <w:pPr>
        <w:tabs>
          <w:tab w:val="left" w:pos="4997"/>
        </w:tabs>
        <w:spacing w:after="0" w:line="240" w:lineRule="auto"/>
        <w:rPr>
          <w:rFonts w:ascii="Arial" w:hAnsi="Arial" w:cs="Arial"/>
          <w:b/>
          <w:sz w:val="24"/>
          <w:szCs w:val="24"/>
        </w:rPr>
      </w:pPr>
      <w:r>
        <w:rPr>
          <w:rFonts w:ascii="Arial" w:hAnsi="Arial" w:cs="Arial"/>
          <w:b/>
          <w:color w:val="000000" w:themeColor="text1"/>
          <w:sz w:val="24"/>
          <w:szCs w:val="24"/>
        </w:rPr>
        <w:t xml:space="preserve">Bach. </w:t>
      </w:r>
      <w:r>
        <w:rPr>
          <w:rFonts w:ascii="Arial" w:hAnsi="Arial" w:cs="Arial"/>
          <w:b/>
          <w:sz w:val="24"/>
          <w:szCs w:val="24"/>
        </w:rPr>
        <w:t xml:space="preserve">Chacón Araujo, Silvia Tatiana   Bach. Pissani Fupuy, </w:t>
      </w:r>
      <w:r w:rsidR="00EB6A05">
        <w:rPr>
          <w:rFonts w:ascii="Arial" w:hAnsi="Arial" w:cs="Arial"/>
          <w:b/>
          <w:sz w:val="24"/>
          <w:szCs w:val="24"/>
        </w:rPr>
        <w:t xml:space="preserve">Liliana </w:t>
      </w:r>
      <w:r>
        <w:rPr>
          <w:rFonts w:ascii="Arial" w:hAnsi="Arial" w:cs="Arial"/>
          <w:b/>
          <w:sz w:val="24"/>
          <w:szCs w:val="24"/>
        </w:rPr>
        <w:t xml:space="preserve">Patricia </w:t>
      </w:r>
    </w:p>
    <w:p w:rsidR="00330CF2" w:rsidRDefault="00330CF2" w:rsidP="00330CF2">
      <w:pPr>
        <w:tabs>
          <w:tab w:val="left" w:pos="4997"/>
        </w:tabs>
        <w:spacing w:after="0" w:line="240" w:lineRule="auto"/>
        <w:rPr>
          <w:rFonts w:ascii="Arial" w:hAnsi="Arial" w:cs="Arial"/>
          <w:b/>
          <w:sz w:val="24"/>
          <w:szCs w:val="24"/>
        </w:rPr>
      </w:pPr>
      <w:r>
        <w:rPr>
          <w:rFonts w:ascii="Arial" w:hAnsi="Arial" w:cs="Arial"/>
          <w:b/>
          <w:sz w:val="24"/>
          <w:szCs w:val="24"/>
        </w:rPr>
        <w:t xml:space="preserve">                      </w:t>
      </w:r>
      <w:r w:rsidRPr="00074AA0">
        <w:rPr>
          <w:rFonts w:ascii="Arial" w:hAnsi="Arial" w:cs="Arial"/>
          <w:b/>
          <w:sz w:val="24"/>
          <w:szCs w:val="24"/>
        </w:rPr>
        <w:t>Autora</w:t>
      </w:r>
      <w:r>
        <w:rPr>
          <w:rFonts w:ascii="Arial" w:hAnsi="Arial" w:cs="Arial"/>
          <w:b/>
          <w:sz w:val="24"/>
          <w:szCs w:val="24"/>
        </w:rPr>
        <w:t xml:space="preserve">                                                     </w:t>
      </w:r>
      <w:r w:rsidRPr="00074AA0">
        <w:rPr>
          <w:rFonts w:ascii="Arial" w:hAnsi="Arial" w:cs="Arial"/>
          <w:b/>
          <w:sz w:val="24"/>
          <w:szCs w:val="24"/>
        </w:rPr>
        <w:t>Autora</w:t>
      </w:r>
    </w:p>
    <w:p w:rsidR="007F25D2" w:rsidRDefault="007F25D2" w:rsidP="00330CF2">
      <w:pPr>
        <w:tabs>
          <w:tab w:val="left" w:pos="4997"/>
        </w:tabs>
        <w:spacing w:line="240" w:lineRule="auto"/>
        <w:rPr>
          <w:rFonts w:ascii="Arial" w:hAnsi="Arial" w:cs="Arial"/>
          <w:b/>
          <w:sz w:val="24"/>
          <w:szCs w:val="24"/>
        </w:rPr>
      </w:pPr>
    </w:p>
    <w:p w:rsidR="00330CF2" w:rsidRDefault="00330CF2" w:rsidP="00330CF2">
      <w:pPr>
        <w:tabs>
          <w:tab w:val="left" w:pos="4997"/>
        </w:tabs>
        <w:spacing w:line="240" w:lineRule="auto"/>
        <w:rPr>
          <w:rFonts w:ascii="Arial" w:hAnsi="Arial" w:cs="Arial"/>
          <w:b/>
          <w:sz w:val="24"/>
          <w:szCs w:val="24"/>
        </w:rPr>
      </w:pPr>
      <w:r w:rsidRPr="00074AA0">
        <w:rPr>
          <w:rFonts w:ascii="Arial" w:hAnsi="Arial" w:cs="Arial"/>
          <w:b/>
          <w:noProof/>
          <w:sz w:val="24"/>
          <w:szCs w:val="24"/>
          <w:lang w:eastAsia="es-PE"/>
        </w:rPr>
        <mc:AlternateContent>
          <mc:Choice Requires="wps">
            <w:drawing>
              <wp:anchor distT="0" distB="0" distL="114300" distR="114300" simplePos="0" relativeHeight="251743232" behindDoc="0" locked="0" layoutInCell="1" allowOverlap="1" wp14:anchorId="37F705BA" wp14:editId="1AA37642">
                <wp:simplePos x="0" y="0"/>
                <wp:positionH relativeFrom="margin">
                  <wp:posOffset>1303361</wp:posOffset>
                </wp:positionH>
                <wp:positionV relativeFrom="paragraph">
                  <wp:posOffset>276708</wp:posOffset>
                </wp:positionV>
                <wp:extent cx="2900149" cy="6824"/>
                <wp:effectExtent l="0" t="0" r="33655" b="31750"/>
                <wp:wrapNone/>
                <wp:docPr id="57" name="Conector recto 57"/>
                <wp:cNvGraphicFramePr/>
                <a:graphic xmlns:a="http://schemas.openxmlformats.org/drawingml/2006/main">
                  <a:graphicData uri="http://schemas.microsoft.com/office/word/2010/wordprocessingShape">
                    <wps:wsp>
                      <wps:cNvCnPr/>
                      <wps:spPr>
                        <a:xfrm flipV="1">
                          <a:off x="0" y="0"/>
                          <a:ext cx="2900149" cy="6824"/>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4059B8B" id="Conector recto 57" o:spid="_x0000_s1026" style="position:absolute;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65pt,21.8pt" to="33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">
                <w10:wrap anchorx="margin"/>
              </v:line>
            </w:pict>
          </mc:Fallback>
        </mc:AlternateContent>
      </w:r>
    </w:p>
    <w:p w:rsidR="00330CF2" w:rsidRDefault="00330CF2" w:rsidP="00330CF2">
      <w:pPr>
        <w:tabs>
          <w:tab w:val="left" w:pos="4997"/>
        </w:tabs>
        <w:spacing w:after="0" w:line="240" w:lineRule="auto"/>
        <w:jc w:val="center"/>
        <w:rPr>
          <w:rFonts w:ascii="Arial" w:hAnsi="Arial" w:cs="Arial"/>
          <w:b/>
          <w:sz w:val="24"/>
          <w:szCs w:val="24"/>
        </w:rPr>
      </w:pPr>
      <w:r>
        <w:rPr>
          <w:rFonts w:ascii="Arial" w:hAnsi="Arial" w:cs="Arial"/>
          <w:b/>
          <w:sz w:val="24"/>
          <w:szCs w:val="24"/>
        </w:rPr>
        <w:t>Dra. Altamirano Delgado, Laura Isabel</w:t>
      </w:r>
    </w:p>
    <w:p w:rsidR="00B8300A" w:rsidRPr="00074AA0" w:rsidRDefault="00B8300A" w:rsidP="00330CF2">
      <w:pPr>
        <w:tabs>
          <w:tab w:val="left" w:pos="4997"/>
        </w:tabs>
        <w:spacing w:after="0" w:line="240" w:lineRule="auto"/>
        <w:jc w:val="center"/>
        <w:rPr>
          <w:rFonts w:ascii="Arial" w:hAnsi="Arial" w:cs="Arial"/>
          <w:b/>
          <w:sz w:val="24"/>
          <w:szCs w:val="24"/>
        </w:rPr>
      </w:pPr>
      <w:r>
        <w:rPr>
          <w:rFonts w:ascii="Arial" w:hAnsi="Arial" w:cs="Arial"/>
          <w:b/>
          <w:sz w:val="24"/>
          <w:szCs w:val="24"/>
        </w:rPr>
        <w:t>Asesora</w:t>
      </w:r>
    </w:p>
    <w:p w:rsidR="00B8300A" w:rsidRPr="00074AA0" w:rsidRDefault="00B8300A" w:rsidP="000834D2">
      <w:pPr>
        <w:tabs>
          <w:tab w:val="left" w:pos="5975"/>
        </w:tabs>
        <w:spacing w:after="0" w:line="240" w:lineRule="auto"/>
        <w:rPr>
          <w:rFonts w:ascii="Arial" w:hAnsi="Arial" w:cs="Arial"/>
          <w:b/>
          <w:sz w:val="24"/>
          <w:szCs w:val="24"/>
        </w:rPr>
      </w:pPr>
      <w:r>
        <w:rPr>
          <w:rFonts w:ascii="Arial" w:hAnsi="Arial" w:cs="Arial"/>
          <w:b/>
          <w:sz w:val="24"/>
          <w:szCs w:val="24"/>
        </w:rPr>
        <w:t xml:space="preserve">   </w:t>
      </w:r>
      <w:r w:rsidR="00B86F98">
        <w:rPr>
          <w:rFonts w:ascii="Arial" w:hAnsi="Arial" w:cs="Arial"/>
          <w:b/>
          <w:sz w:val="24"/>
          <w:szCs w:val="24"/>
        </w:rPr>
        <w:t xml:space="preserve">              </w:t>
      </w:r>
      <w:r w:rsidRPr="00074AA0">
        <w:rPr>
          <w:rFonts w:ascii="Arial" w:hAnsi="Arial" w:cs="Arial"/>
          <w:b/>
          <w:sz w:val="24"/>
          <w:szCs w:val="24"/>
        </w:rPr>
        <w:t xml:space="preserve">                                                                </w:t>
      </w:r>
    </w:p>
    <w:p w:rsidR="00330CF2" w:rsidRPr="00330CF2" w:rsidRDefault="00330CF2" w:rsidP="00330CF2">
      <w:pPr>
        <w:spacing w:after="0" w:line="240" w:lineRule="auto"/>
        <w:jc w:val="both"/>
        <w:rPr>
          <w:rFonts w:ascii="Arial" w:hAnsi="Arial" w:cs="Arial"/>
          <w:b/>
          <w:sz w:val="24"/>
          <w:szCs w:val="24"/>
        </w:rPr>
      </w:pPr>
      <w:r w:rsidRPr="00330CF2">
        <w:rPr>
          <w:rFonts w:ascii="Arial" w:hAnsi="Arial" w:cs="Arial"/>
          <w:b/>
          <w:sz w:val="24"/>
          <w:szCs w:val="24"/>
        </w:rPr>
        <w:t>Presentada a la Facultad de Ciencias Histórico Sociales y Educación de la Universidad Nacional Pedro Ruiz Gallo. Para obtener la Licenciatura en Ciencias de la Educación, Especialidad Educación Inicial.</w:t>
      </w:r>
    </w:p>
    <w:p w:rsidR="00330CF2" w:rsidRPr="00074AA0" w:rsidRDefault="00330CF2" w:rsidP="00B8300A">
      <w:pPr>
        <w:spacing w:line="240" w:lineRule="auto"/>
        <w:jc w:val="both"/>
        <w:rPr>
          <w:rFonts w:ascii="Arial" w:hAnsi="Arial" w:cs="Arial"/>
          <w:b/>
          <w:sz w:val="24"/>
          <w:szCs w:val="24"/>
        </w:rPr>
      </w:pPr>
    </w:p>
    <w:p w:rsidR="00B8300A" w:rsidRPr="00074AA0" w:rsidRDefault="00B8300A" w:rsidP="00B8300A">
      <w:pPr>
        <w:spacing w:line="240" w:lineRule="auto"/>
        <w:jc w:val="center"/>
        <w:rPr>
          <w:rFonts w:ascii="Arial" w:hAnsi="Arial" w:cs="Arial"/>
          <w:b/>
          <w:sz w:val="24"/>
          <w:szCs w:val="24"/>
        </w:rPr>
      </w:pPr>
      <w:r w:rsidRPr="00074AA0">
        <w:rPr>
          <w:rFonts w:ascii="Arial" w:hAnsi="Arial" w:cs="Arial"/>
          <w:b/>
          <w:sz w:val="24"/>
          <w:szCs w:val="24"/>
        </w:rPr>
        <w:t>APROBADA POR:</w:t>
      </w:r>
    </w:p>
    <w:p w:rsidR="00B8300A" w:rsidRPr="00074AA0" w:rsidRDefault="00B8300A" w:rsidP="00B8300A">
      <w:pPr>
        <w:spacing w:line="240" w:lineRule="auto"/>
        <w:jc w:val="center"/>
        <w:rPr>
          <w:rFonts w:ascii="Arial" w:hAnsi="Arial" w:cs="Arial"/>
          <w:b/>
          <w:sz w:val="24"/>
          <w:szCs w:val="24"/>
        </w:rPr>
      </w:pPr>
    </w:p>
    <w:p w:rsidR="00330CF2" w:rsidRDefault="00330CF2" w:rsidP="00330CF2">
      <w:pPr>
        <w:spacing w:after="0" w:line="240" w:lineRule="auto"/>
        <w:jc w:val="center"/>
        <w:rPr>
          <w:rFonts w:ascii="Arial" w:hAnsi="Arial" w:cs="Arial"/>
          <w:b/>
          <w:sz w:val="24"/>
          <w:szCs w:val="24"/>
        </w:rPr>
      </w:pPr>
      <w:r w:rsidRPr="00074AA0">
        <w:rPr>
          <w:rFonts w:ascii="Arial" w:hAnsi="Arial" w:cs="Arial"/>
          <w:b/>
          <w:noProof/>
          <w:sz w:val="24"/>
          <w:szCs w:val="24"/>
          <w:lang w:eastAsia="es-PE"/>
        </w:rPr>
        <mc:AlternateContent>
          <mc:Choice Requires="wps">
            <w:drawing>
              <wp:anchor distT="0" distB="0" distL="114300" distR="114300" simplePos="0" relativeHeight="251670528" behindDoc="0" locked="0" layoutInCell="1" allowOverlap="1" wp14:anchorId="15145FD8" wp14:editId="49ADA953">
                <wp:simplePos x="0" y="0"/>
                <wp:positionH relativeFrom="margin">
                  <wp:align>center</wp:align>
                </wp:positionH>
                <wp:positionV relativeFrom="paragraph">
                  <wp:posOffset>7961</wp:posOffset>
                </wp:positionV>
                <wp:extent cx="2292824" cy="0"/>
                <wp:effectExtent l="0" t="0" r="31750" b="19050"/>
                <wp:wrapNone/>
                <wp:docPr id="11" name="Conector recto 11"/>
                <wp:cNvGraphicFramePr/>
                <a:graphic xmlns:a="http://schemas.openxmlformats.org/drawingml/2006/main">
                  <a:graphicData uri="http://schemas.microsoft.com/office/word/2010/wordprocessingShape">
                    <wps:wsp>
                      <wps:cNvCnPr/>
                      <wps:spPr>
                        <a:xfrm flipV="1">
                          <a:off x="0" y="0"/>
                          <a:ext cx="22928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7D9AD52" id="Conector recto 11" o:spid="_x0000_s1026" style="position:absolute;flip:y;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65pt" to="180.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" strokecolor="black [3040]">
                <w10:wrap anchorx="margin"/>
              </v:line>
            </w:pict>
          </mc:Fallback>
        </mc:AlternateContent>
      </w:r>
      <w:r w:rsidR="00F45DAC">
        <w:rPr>
          <w:rFonts w:ascii="Arial" w:hAnsi="Arial" w:cs="Arial"/>
          <w:b/>
          <w:sz w:val="24"/>
          <w:szCs w:val="24"/>
        </w:rPr>
        <w:t>M. Sc</w:t>
      </w:r>
      <w:r>
        <w:rPr>
          <w:rFonts w:ascii="Arial" w:hAnsi="Arial" w:cs="Arial"/>
          <w:b/>
          <w:sz w:val="24"/>
          <w:szCs w:val="24"/>
        </w:rPr>
        <w:t>.</w:t>
      </w:r>
      <w:r w:rsidR="00654671">
        <w:rPr>
          <w:rFonts w:ascii="Arial" w:hAnsi="Arial" w:cs="Arial"/>
          <w:b/>
          <w:sz w:val="24"/>
          <w:szCs w:val="24"/>
        </w:rPr>
        <w:t xml:space="preserve"> </w:t>
      </w:r>
      <w:r w:rsidR="0082625D">
        <w:rPr>
          <w:rFonts w:ascii="Arial" w:hAnsi="Arial" w:cs="Arial"/>
          <w:b/>
          <w:sz w:val="24"/>
          <w:szCs w:val="24"/>
        </w:rPr>
        <w:t>Bertha Peña Pérez</w:t>
      </w:r>
    </w:p>
    <w:p w:rsidR="00B8300A" w:rsidRPr="00074AA0" w:rsidRDefault="00B8300A" w:rsidP="00330CF2">
      <w:pPr>
        <w:spacing w:after="0" w:line="240" w:lineRule="auto"/>
        <w:jc w:val="center"/>
        <w:rPr>
          <w:rFonts w:ascii="Arial" w:hAnsi="Arial" w:cs="Arial"/>
          <w:b/>
          <w:sz w:val="24"/>
          <w:szCs w:val="24"/>
        </w:rPr>
      </w:pPr>
      <w:r w:rsidRPr="00074AA0">
        <w:rPr>
          <w:rFonts w:ascii="Arial" w:hAnsi="Arial" w:cs="Arial"/>
          <w:b/>
          <w:sz w:val="24"/>
          <w:szCs w:val="24"/>
        </w:rPr>
        <w:t>Presidente del Jurado</w:t>
      </w:r>
    </w:p>
    <w:p w:rsidR="00B8300A" w:rsidRDefault="00B8300A" w:rsidP="0082625D">
      <w:pPr>
        <w:spacing w:after="0" w:line="240" w:lineRule="auto"/>
        <w:jc w:val="center"/>
        <w:rPr>
          <w:rFonts w:ascii="Arial" w:hAnsi="Arial" w:cs="Arial"/>
          <w:b/>
          <w:sz w:val="24"/>
          <w:szCs w:val="24"/>
        </w:rPr>
      </w:pPr>
    </w:p>
    <w:p w:rsidR="0082625D" w:rsidRPr="00074AA0" w:rsidRDefault="0082625D" w:rsidP="00B8300A">
      <w:pPr>
        <w:spacing w:line="240" w:lineRule="auto"/>
        <w:jc w:val="center"/>
        <w:rPr>
          <w:rFonts w:ascii="Arial" w:hAnsi="Arial" w:cs="Arial"/>
          <w:b/>
          <w:sz w:val="24"/>
          <w:szCs w:val="24"/>
        </w:rPr>
      </w:pPr>
    </w:p>
    <w:p w:rsidR="00330CF2" w:rsidRPr="000834D2" w:rsidRDefault="00330CF2" w:rsidP="00330CF2">
      <w:pPr>
        <w:spacing w:after="0" w:line="240" w:lineRule="auto"/>
        <w:jc w:val="center"/>
        <w:rPr>
          <w:rFonts w:ascii="Arial" w:hAnsi="Arial" w:cs="Arial"/>
          <w:b/>
          <w:sz w:val="24"/>
          <w:szCs w:val="24"/>
        </w:rPr>
      </w:pPr>
      <w:r w:rsidRPr="000834D2">
        <w:rPr>
          <w:rFonts w:ascii="Arial" w:hAnsi="Arial" w:cs="Arial"/>
          <w:b/>
          <w:noProof/>
          <w:sz w:val="24"/>
          <w:szCs w:val="24"/>
          <w:lang w:eastAsia="es-PE"/>
        </w:rPr>
        <mc:AlternateContent>
          <mc:Choice Requires="wps">
            <w:drawing>
              <wp:anchor distT="0" distB="0" distL="114300" distR="114300" simplePos="0" relativeHeight="251671552" behindDoc="0" locked="0" layoutInCell="1" allowOverlap="1" wp14:anchorId="50228171" wp14:editId="56CCB2ED">
                <wp:simplePos x="0" y="0"/>
                <wp:positionH relativeFrom="margin">
                  <wp:align>center</wp:align>
                </wp:positionH>
                <wp:positionV relativeFrom="paragraph">
                  <wp:posOffset>9013</wp:posOffset>
                </wp:positionV>
                <wp:extent cx="2292350" cy="0"/>
                <wp:effectExtent l="0" t="0" r="31750" b="19050"/>
                <wp:wrapNone/>
                <wp:docPr id="14" name="Conector recto 14"/>
                <wp:cNvGraphicFramePr/>
                <a:graphic xmlns:a="http://schemas.openxmlformats.org/drawingml/2006/main">
                  <a:graphicData uri="http://schemas.microsoft.com/office/word/2010/wordprocessingShape">
                    <wps:wsp>
                      <wps:cNvCnPr/>
                      <wps:spPr>
                        <a:xfrm flipV="1">
                          <a:off x="0" y="0"/>
                          <a:ext cx="2292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59D47E5" id="Conector recto 14" o:spid="_x0000_s1026" style="position:absolute;flip:y;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7pt" to="18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" strokecolor="black [3040]">
                <w10:wrap anchorx="margin"/>
              </v:line>
            </w:pict>
          </mc:Fallback>
        </mc:AlternateContent>
      </w:r>
      <w:r w:rsidRPr="000834D2">
        <w:rPr>
          <w:rFonts w:ascii="Arial" w:hAnsi="Arial" w:cs="Arial"/>
          <w:b/>
          <w:sz w:val="24"/>
          <w:szCs w:val="24"/>
        </w:rPr>
        <w:t>M.Sc. Julia Santa Cruz Mío</w:t>
      </w:r>
    </w:p>
    <w:p w:rsidR="00330CF2" w:rsidRPr="000834D2" w:rsidRDefault="00330CF2" w:rsidP="00330CF2">
      <w:pPr>
        <w:spacing w:after="0" w:line="240" w:lineRule="auto"/>
        <w:jc w:val="center"/>
        <w:rPr>
          <w:rFonts w:ascii="Arial" w:hAnsi="Arial" w:cs="Arial"/>
          <w:b/>
          <w:sz w:val="24"/>
          <w:szCs w:val="24"/>
        </w:rPr>
      </w:pPr>
      <w:r w:rsidRPr="000834D2">
        <w:rPr>
          <w:rFonts w:ascii="Arial" w:hAnsi="Arial" w:cs="Arial"/>
          <w:b/>
          <w:sz w:val="24"/>
          <w:szCs w:val="24"/>
        </w:rPr>
        <w:t>Secretario del Jurado</w:t>
      </w:r>
    </w:p>
    <w:p w:rsidR="00330CF2" w:rsidRDefault="00330CF2" w:rsidP="0082625D">
      <w:pPr>
        <w:spacing w:after="0" w:line="240" w:lineRule="auto"/>
        <w:jc w:val="center"/>
        <w:rPr>
          <w:rFonts w:ascii="Arial" w:hAnsi="Arial" w:cs="Arial"/>
          <w:b/>
          <w:sz w:val="24"/>
          <w:szCs w:val="24"/>
        </w:rPr>
      </w:pPr>
    </w:p>
    <w:p w:rsidR="0082625D" w:rsidRDefault="0082625D" w:rsidP="00B8300A">
      <w:pPr>
        <w:spacing w:line="240" w:lineRule="auto"/>
        <w:jc w:val="center"/>
        <w:rPr>
          <w:rFonts w:ascii="Arial" w:hAnsi="Arial" w:cs="Arial"/>
          <w:b/>
          <w:sz w:val="24"/>
          <w:szCs w:val="24"/>
        </w:rPr>
      </w:pPr>
    </w:p>
    <w:p w:rsidR="000834D2" w:rsidRPr="000834D2" w:rsidRDefault="000834D2" w:rsidP="000834D2">
      <w:pPr>
        <w:spacing w:after="0" w:line="240" w:lineRule="auto"/>
        <w:jc w:val="center"/>
        <w:rPr>
          <w:rFonts w:ascii="Arial" w:hAnsi="Arial" w:cs="Arial"/>
          <w:b/>
          <w:sz w:val="24"/>
          <w:szCs w:val="24"/>
        </w:rPr>
      </w:pPr>
      <w:r w:rsidRPr="000834D2">
        <w:rPr>
          <w:rFonts w:ascii="Arial" w:hAnsi="Arial" w:cs="Arial"/>
          <w:b/>
          <w:noProof/>
          <w:sz w:val="24"/>
          <w:szCs w:val="24"/>
          <w:lang w:eastAsia="es-PE"/>
        </w:rPr>
        <mc:AlternateContent>
          <mc:Choice Requires="wps">
            <w:drawing>
              <wp:anchor distT="0" distB="0" distL="114300" distR="114300" simplePos="0" relativeHeight="251745280" behindDoc="0" locked="0" layoutInCell="1" allowOverlap="1" wp14:anchorId="35B0FB90" wp14:editId="61AF8792">
                <wp:simplePos x="0" y="0"/>
                <wp:positionH relativeFrom="margin">
                  <wp:align>center</wp:align>
                </wp:positionH>
                <wp:positionV relativeFrom="paragraph">
                  <wp:posOffset>9013</wp:posOffset>
                </wp:positionV>
                <wp:extent cx="2292350" cy="0"/>
                <wp:effectExtent l="0" t="0" r="31750" b="19050"/>
                <wp:wrapNone/>
                <wp:docPr id="58" name="Conector recto 58"/>
                <wp:cNvGraphicFramePr/>
                <a:graphic xmlns:a="http://schemas.openxmlformats.org/drawingml/2006/main">
                  <a:graphicData uri="http://schemas.microsoft.com/office/word/2010/wordprocessingShape">
                    <wps:wsp>
                      <wps:cNvCnPr/>
                      <wps:spPr>
                        <a:xfrm flipV="1">
                          <a:off x="0" y="0"/>
                          <a:ext cx="22923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4C479F7F" id="Conector recto 58" o:spid="_x0000_s1026" style="position:absolute;flip:y;z-index:251745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7pt" to="18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">
                <w10:wrap anchorx="margin"/>
              </v:line>
            </w:pict>
          </mc:Fallback>
        </mc:AlternateContent>
      </w:r>
      <w:r>
        <w:rPr>
          <w:rFonts w:ascii="Arial" w:hAnsi="Arial" w:cs="Arial"/>
          <w:b/>
          <w:sz w:val="24"/>
          <w:szCs w:val="24"/>
        </w:rPr>
        <w:t>M.Sc.</w:t>
      </w:r>
      <w:r w:rsidRPr="000834D2">
        <w:rPr>
          <w:rFonts w:ascii="Arial" w:hAnsi="Arial" w:cs="Arial"/>
          <w:b/>
          <w:sz w:val="24"/>
          <w:szCs w:val="24"/>
        </w:rPr>
        <w:t xml:space="preserve"> </w:t>
      </w:r>
      <w:r>
        <w:rPr>
          <w:rFonts w:ascii="Arial" w:hAnsi="Arial" w:cs="Arial"/>
          <w:b/>
          <w:sz w:val="24"/>
          <w:szCs w:val="24"/>
        </w:rPr>
        <w:t>Carola Smith Maguiña</w:t>
      </w:r>
    </w:p>
    <w:p w:rsidR="00B8300A" w:rsidRDefault="000834D2" w:rsidP="000834D2">
      <w:pPr>
        <w:spacing w:line="240" w:lineRule="auto"/>
        <w:jc w:val="center"/>
        <w:rPr>
          <w:rFonts w:ascii="Arial" w:hAnsi="Arial" w:cs="Arial"/>
          <w:b/>
          <w:noProof/>
          <w:sz w:val="24"/>
          <w:szCs w:val="24"/>
          <w:lang w:eastAsia="es-PE"/>
        </w:rPr>
      </w:pPr>
      <w:r>
        <w:rPr>
          <w:rFonts w:ascii="Arial" w:hAnsi="Arial" w:cs="Arial"/>
          <w:b/>
          <w:sz w:val="24"/>
          <w:szCs w:val="24"/>
        </w:rPr>
        <w:t>Vocal</w:t>
      </w:r>
      <w:r w:rsidRPr="000834D2">
        <w:rPr>
          <w:rFonts w:ascii="Arial" w:hAnsi="Arial" w:cs="Arial"/>
          <w:b/>
          <w:sz w:val="24"/>
          <w:szCs w:val="24"/>
        </w:rPr>
        <w:t xml:space="preserve"> del Jurado</w:t>
      </w:r>
      <w:r w:rsidRPr="00074AA0">
        <w:rPr>
          <w:rFonts w:ascii="Arial" w:hAnsi="Arial" w:cs="Arial"/>
          <w:b/>
          <w:noProof/>
          <w:sz w:val="24"/>
          <w:szCs w:val="24"/>
          <w:lang w:eastAsia="es-PE"/>
        </w:rPr>
        <w:t xml:space="preserve"> </w:t>
      </w:r>
    </w:p>
    <w:p w:rsidR="00B8300A" w:rsidRPr="00B668F4" w:rsidRDefault="007F25D2" w:rsidP="0082625D">
      <w:pPr>
        <w:spacing w:before="240"/>
        <w:jc w:val="center"/>
        <w:rPr>
          <w:rFonts w:ascii="Arial" w:hAnsi="Arial" w:cs="Arial"/>
          <w:b/>
        </w:rPr>
      </w:pPr>
      <w:r>
        <w:rPr>
          <w:rFonts w:ascii="Arial" w:hAnsi="Arial" w:cs="Arial"/>
          <w:b/>
          <w:noProof/>
          <w:sz w:val="24"/>
          <w:szCs w:val="24"/>
          <w:lang w:eastAsia="es-PE"/>
        </w:rPr>
        <mc:AlternateContent>
          <mc:Choice Requires="wps">
            <w:drawing>
              <wp:anchor distT="0" distB="0" distL="114300" distR="114300" simplePos="0" relativeHeight="251927552" behindDoc="0" locked="0" layoutInCell="1" allowOverlap="1" wp14:anchorId="416B725A" wp14:editId="520ECBEC">
                <wp:simplePos x="0" y="0"/>
                <wp:positionH relativeFrom="margin">
                  <wp:align>center</wp:align>
                </wp:positionH>
                <wp:positionV relativeFrom="paragraph">
                  <wp:posOffset>474453</wp:posOffset>
                </wp:positionV>
                <wp:extent cx="422694" cy="414068"/>
                <wp:effectExtent l="0" t="0" r="0" b="5080"/>
                <wp:wrapNone/>
                <wp:docPr id="13" name="Elipse 13"/>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B725A" id="Elipse 13" o:spid="_x0000_s1026" style="position:absolute;left:0;text-align:left;margin-left:0;margin-top:37.35pt;width:33.3pt;height:32.6pt;z-index:251927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" fillcolor="window" stroked="f" strokeweight="2pt">
                <v:textbox>
                  <w:txbxContent>
                    <w:p w:rsidR="00797B9A" w:rsidRDefault="00797B9A" w:rsidP="007F25D2">
                      <w:pPr>
                        <w:jc w:val="center"/>
                      </w:pPr>
                      <w:r>
                        <w:t>II</w:t>
                      </w:r>
                    </w:p>
                  </w:txbxContent>
                </v:textbox>
                <w10:wrap anchorx="margin"/>
              </v:oval>
            </w:pict>
          </mc:Fallback>
        </mc:AlternateContent>
      </w:r>
      <w:r w:rsidR="000834D2" w:rsidRPr="00B668F4">
        <w:rPr>
          <w:rFonts w:ascii="Arial" w:hAnsi="Arial" w:cs="Arial"/>
          <w:b/>
        </w:rPr>
        <w:t>-</w:t>
      </w:r>
      <w:r w:rsidR="00B8300A" w:rsidRPr="00B668F4">
        <w:rPr>
          <w:rFonts w:ascii="Arial" w:hAnsi="Arial" w:cs="Arial"/>
          <w:b/>
        </w:rPr>
        <w:t xml:space="preserve">Lambayeque, </w:t>
      </w:r>
      <w:r w:rsidR="00EC44E1">
        <w:rPr>
          <w:rFonts w:ascii="Arial" w:hAnsi="Arial" w:cs="Arial"/>
          <w:b/>
        </w:rPr>
        <w:t>enero</w:t>
      </w:r>
      <w:r w:rsidR="00B8300A" w:rsidRPr="00B668F4">
        <w:rPr>
          <w:rFonts w:ascii="Arial" w:hAnsi="Arial" w:cs="Arial"/>
          <w:b/>
        </w:rPr>
        <w:t xml:space="preserve"> del 201</w:t>
      </w:r>
      <w:r w:rsidR="00EC44E1">
        <w:rPr>
          <w:rFonts w:ascii="Arial" w:hAnsi="Arial" w:cs="Arial"/>
          <w:b/>
        </w:rPr>
        <w:t>7</w:t>
      </w:r>
      <w:r w:rsidR="000834D2" w:rsidRPr="00B668F4">
        <w:rPr>
          <w:rFonts w:ascii="Arial" w:hAnsi="Arial" w:cs="Arial"/>
          <w:b/>
        </w:rPr>
        <w:t>-</w:t>
      </w:r>
    </w:p>
    <w:p w:rsidR="00764D7C" w:rsidRDefault="00764D7C" w:rsidP="00F3104A">
      <w:bookmarkStart w:id="0" w:name="_Toc465165176"/>
    </w:p>
    <w:p w:rsidR="00764D7C" w:rsidRDefault="00764D7C" w:rsidP="00F3104A"/>
    <w:p w:rsidR="00F3104A" w:rsidRDefault="00F3104A" w:rsidP="00F3104A"/>
    <w:p w:rsidR="00F3104A" w:rsidRDefault="00F3104A" w:rsidP="00F3104A"/>
    <w:p w:rsidR="00F3104A" w:rsidRDefault="00F3104A" w:rsidP="00F3104A"/>
    <w:p w:rsidR="00F3104A" w:rsidRDefault="00F3104A" w:rsidP="00F3104A"/>
    <w:p w:rsidR="00F3104A" w:rsidRDefault="00F3104A" w:rsidP="00F3104A"/>
    <w:p w:rsidR="00F3104A" w:rsidRDefault="00F3104A" w:rsidP="00F3104A"/>
    <w:p w:rsidR="00764D7C" w:rsidRDefault="00764D7C" w:rsidP="00F3104A"/>
    <w:p w:rsidR="00764D7C" w:rsidRDefault="00764D7C" w:rsidP="00F3104A"/>
    <w:p w:rsidR="00F70CD3" w:rsidRPr="00764D7C" w:rsidRDefault="00F70CD3" w:rsidP="00EC64BC">
      <w:pPr>
        <w:pStyle w:val="Ttulo1"/>
        <w:jc w:val="center"/>
        <w:rPr>
          <w:rFonts w:ascii="Arial" w:hAnsi="Arial" w:cs="Arial"/>
          <w:b/>
          <w:color w:val="auto"/>
          <w:sz w:val="96"/>
          <w:szCs w:val="96"/>
        </w:rPr>
      </w:pPr>
      <w:bookmarkStart w:id="1" w:name="_Toc472517210"/>
      <w:r w:rsidRPr="00764D7C">
        <w:rPr>
          <w:rFonts w:ascii="Arial" w:hAnsi="Arial" w:cs="Arial"/>
          <w:b/>
          <w:color w:val="auto"/>
          <w:sz w:val="96"/>
          <w:szCs w:val="96"/>
        </w:rPr>
        <w:t>D</w:t>
      </w:r>
      <w:r w:rsidR="00B8300A" w:rsidRPr="00764D7C">
        <w:rPr>
          <w:rFonts w:ascii="Arial" w:hAnsi="Arial" w:cs="Arial"/>
          <w:b/>
          <w:color w:val="auto"/>
          <w:sz w:val="96"/>
          <w:szCs w:val="96"/>
        </w:rPr>
        <w:t>EDICATORIA</w:t>
      </w:r>
      <w:bookmarkEnd w:id="0"/>
      <w:bookmarkEnd w:id="1"/>
    </w:p>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2D68E0" w:rsidRDefault="002D68E0" w:rsidP="002D68E0">
      <w:pPr>
        <w:jc w:val="right"/>
        <w:rPr>
          <w:rFonts w:ascii="Arial" w:hAnsi="Arial" w:cs="Arial"/>
        </w:rPr>
      </w:pPr>
    </w:p>
    <w:p w:rsidR="00764D7C" w:rsidRDefault="0082625D" w:rsidP="002D68E0">
      <w:pPr>
        <w:jc w:val="right"/>
        <w:rPr>
          <w:rFonts w:ascii="Arial" w:hAnsi="Arial" w:cs="Arial"/>
        </w:rPr>
      </w:pPr>
      <w:r>
        <w:rPr>
          <w:rFonts w:ascii="Arial" w:hAnsi="Arial" w:cs="Arial"/>
          <w:b/>
          <w:noProof/>
          <w:sz w:val="24"/>
          <w:szCs w:val="24"/>
          <w:lang w:eastAsia="es-PE"/>
        </w:rPr>
        <mc:AlternateContent>
          <mc:Choice Requires="wps">
            <w:drawing>
              <wp:anchor distT="0" distB="0" distL="114300" distR="114300" simplePos="0" relativeHeight="251929600" behindDoc="0" locked="0" layoutInCell="1" allowOverlap="1" wp14:anchorId="5624B78E" wp14:editId="59A2A112">
                <wp:simplePos x="0" y="0"/>
                <wp:positionH relativeFrom="margin">
                  <wp:align>center</wp:align>
                </wp:positionH>
                <wp:positionV relativeFrom="paragraph">
                  <wp:posOffset>302260</wp:posOffset>
                </wp:positionV>
                <wp:extent cx="422694" cy="414068"/>
                <wp:effectExtent l="0" t="0" r="0" b="5080"/>
                <wp:wrapNone/>
                <wp:docPr id="946" name="Elipse 946"/>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24B78E" id="Elipse 946" o:spid="_x0000_s1027" style="position:absolute;left:0;text-align:left;margin-left:0;margin-top:23.8pt;width:33.3pt;height:32.6pt;z-index:251929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" fillcolor="window" stroked="f" strokeweight="2pt">
                <v:textbox>
                  <w:txbxContent>
                    <w:p w:rsidR="00797B9A" w:rsidRDefault="00797B9A" w:rsidP="007F25D2">
                      <w:pPr>
                        <w:jc w:val="center"/>
                      </w:pPr>
                    </w:p>
                  </w:txbxContent>
                </v:textbox>
                <w10:wrap anchorx="margin"/>
              </v:oval>
            </w:pict>
          </mc:Fallback>
        </mc:AlternateContent>
      </w:r>
      <w:r w:rsidR="00F3104A">
        <w:rPr>
          <w:rFonts w:ascii="Arial" w:hAnsi="Arial" w:cs="Arial"/>
          <w:noProof/>
          <w:lang w:eastAsia="es-PE"/>
        </w:rPr>
        <mc:AlternateContent>
          <mc:Choice Requires="wps">
            <w:drawing>
              <wp:anchor distT="0" distB="0" distL="114300" distR="114300" simplePos="0" relativeHeight="251973632" behindDoc="0" locked="0" layoutInCell="1" allowOverlap="1">
                <wp:simplePos x="0" y="0"/>
                <wp:positionH relativeFrom="column">
                  <wp:posOffset>2529840</wp:posOffset>
                </wp:positionH>
                <wp:positionV relativeFrom="paragraph">
                  <wp:posOffset>659130</wp:posOffset>
                </wp:positionV>
                <wp:extent cx="381000" cy="295275"/>
                <wp:effectExtent l="0" t="0" r="0" b="9525"/>
                <wp:wrapNone/>
                <wp:docPr id="922" name="Rectángulo 922"/>
                <wp:cNvGraphicFramePr/>
                <a:graphic xmlns:a="http://schemas.openxmlformats.org/drawingml/2006/main">
                  <a:graphicData uri="http://schemas.microsoft.com/office/word/2010/wordprocessingShape">
                    <wps:wsp>
                      <wps:cNvSpPr/>
                      <wps:spPr>
                        <a:xfrm>
                          <a:off x="0" y="0"/>
                          <a:ext cx="3810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F7CF9" id="Rectángulo 922" o:spid="_x0000_s1026" style="position:absolute;margin-left:199.2pt;margin-top:51.9pt;width:30pt;height:23.2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" fillcolor="#fafafa [3212]" stroked="f" strokeweight="2pt"/>
            </w:pict>
          </mc:Fallback>
        </mc:AlternateContent>
      </w:r>
    </w:p>
    <w:p w:rsidR="002D68E0" w:rsidRPr="002D68E0" w:rsidRDefault="002D68E0" w:rsidP="001C2F12">
      <w:pPr>
        <w:spacing w:line="240" w:lineRule="auto"/>
        <w:ind w:left="3969"/>
        <w:jc w:val="right"/>
        <w:rPr>
          <w:rFonts w:ascii="Arial" w:hAnsi="Arial" w:cs="Arial"/>
          <w:sz w:val="24"/>
        </w:rPr>
      </w:pPr>
      <w:r w:rsidRPr="002D68E0">
        <w:rPr>
          <w:rFonts w:ascii="Arial" w:hAnsi="Arial" w:cs="Arial"/>
          <w:sz w:val="24"/>
        </w:rPr>
        <w:lastRenderedPageBreak/>
        <w:t>Esta tesis se la dedico a mi Dios quien supo guiarme por el buen camino, darme fuerzas para seguir adelante y superar los problemas que se presentaban.</w:t>
      </w:r>
    </w:p>
    <w:p w:rsidR="002D68E0" w:rsidRDefault="002D68E0" w:rsidP="001C2F12">
      <w:pPr>
        <w:spacing w:line="240" w:lineRule="auto"/>
        <w:ind w:left="3969"/>
        <w:jc w:val="right"/>
        <w:rPr>
          <w:rFonts w:ascii="Arial" w:hAnsi="Arial" w:cs="Arial"/>
          <w:sz w:val="24"/>
        </w:rPr>
      </w:pPr>
      <w:r w:rsidRPr="002D68E0">
        <w:rPr>
          <w:rFonts w:ascii="Arial" w:hAnsi="Arial" w:cs="Arial"/>
          <w:sz w:val="24"/>
        </w:rPr>
        <w:t xml:space="preserve">A mi familia quienes por ellos soy lo que soy. Para mis padres por su apoyo, consejos, comprensión, amor, ayuda en los momentos difíciles, brindarme coraje para conseguir mis objetivos, y por ayudarme con los recursos necesarios para estudiar. </w:t>
      </w:r>
    </w:p>
    <w:p w:rsidR="00B668F4" w:rsidRPr="002D68E0" w:rsidRDefault="00B668F4" w:rsidP="00EB6A05">
      <w:pPr>
        <w:spacing w:line="240" w:lineRule="auto"/>
        <w:ind w:left="3969"/>
        <w:jc w:val="right"/>
        <w:rPr>
          <w:rFonts w:ascii="Arial" w:hAnsi="Arial" w:cs="Arial"/>
          <w:sz w:val="24"/>
        </w:rPr>
      </w:pPr>
    </w:p>
    <w:p w:rsidR="00EB6A05" w:rsidRDefault="002D68E0" w:rsidP="002D68E0">
      <w:pPr>
        <w:jc w:val="right"/>
        <w:rPr>
          <w:rFonts w:ascii="Arial" w:hAnsi="Arial" w:cs="Arial"/>
          <w:i/>
          <w:sz w:val="24"/>
        </w:rPr>
      </w:pPr>
      <w:r w:rsidRPr="00EB6A05">
        <w:rPr>
          <w:rFonts w:ascii="Arial" w:hAnsi="Arial" w:cs="Arial"/>
          <w:i/>
          <w:sz w:val="24"/>
        </w:rPr>
        <w:t>Liliana Patricia</w:t>
      </w:r>
      <w:r w:rsidR="00EB6A05">
        <w:rPr>
          <w:rFonts w:ascii="Arial" w:hAnsi="Arial" w:cs="Arial"/>
          <w:i/>
          <w:sz w:val="24"/>
        </w:rPr>
        <w:t>,</w:t>
      </w:r>
      <w:r w:rsidRPr="00EB6A05">
        <w:rPr>
          <w:rFonts w:ascii="Arial" w:hAnsi="Arial" w:cs="Arial"/>
          <w:i/>
          <w:sz w:val="24"/>
        </w:rPr>
        <w:t xml:space="preserve"> Pissani Fupuy</w:t>
      </w:r>
    </w:p>
    <w:p w:rsidR="00EB6A05" w:rsidRDefault="00EB6A05" w:rsidP="002D68E0">
      <w:pPr>
        <w:jc w:val="right"/>
        <w:rPr>
          <w:rFonts w:ascii="Arial" w:hAnsi="Arial" w:cs="Arial"/>
          <w:i/>
          <w:sz w:val="24"/>
        </w:rPr>
      </w:pPr>
    </w:p>
    <w:p w:rsidR="00EB6A05" w:rsidRDefault="00EB6A05" w:rsidP="00B668F4">
      <w:pPr>
        <w:spacing w:line="240" w:lineRule="auto"/>
        <w:ind w:left="709" w:right="3593"/>
        <w:rPr>
          <w:rFonts w:ascii="Arial" w:hAnsi="Arial" w:cs="Arial"/>
          <w:sz w:val="24"/>
        </w:rPr>
      </w:pPr>
      <w:r w:rsidRPr="002D68E0">
        <w:rPr>
          <w:rFonts w:ascii="Arial" w:hAnsi="Arial" w:cs="Arial"/>
          <w:sz w:val="24"/>
        </w:rPr>
        <w:t>A mis padres Georgina y Luis; por su apoyo incondicional, a mi hermana y a mi familia que se mantuvieron unidos para darme su apoyo y seguir motivándome para salir adelante, también agradecer a Nadia, una gran amiga que me apoyo en todo lo bueno para lograr este objetivo; también agradecer a Liliana Patricia amiga y compañera de tesis que sin su ayuda no hubiéramos podido lograr  lo que nos propus</w:t>
      </w:r>
      <w:r>
        <w:rPr>
          <w:rFonts w:ascii="Arial" w:hAnsi="Arial" w:cs="Arial"/>
          <w:sz w:val="24"/>
        </w:rPr>
        <w:t>imos</w:t>
      </w:r>
      <w:r w:rsidR="00EC44E1">
        <w:rPr>
          <w:rFonts w:ascii="Arial" w:hAnsi="Arial" w:cs="Arial"/>
          <w:sz w:val="24"/>
        </w:rPr>
        <w:t>,</w:t>
      </w:r>
      <w:r>
        <w:rPr>
          <w:rFonts w:ascii="Arial" w:hAnsi="Arial" w:cs="Arial"/>
          <w:sz w:val="24"/>
        </w:rPr>
        <w:t xml:space="preserve"> la culminación de la tesis.</w:t>
      </w:r>
    </w:p>
    <w:p w:rsidR="00EB6A05" w:rsidRPr="002D68E0" w:rsidRDefault="00EB6A05" w:rsidP="00EB6A05">
      <w:pPr>
        <w:spacing w:line="240" w:lineRule="auto"/>
        <w:ind w:left="4111" w:hanging="1701"/>
        <w:rPr>
          <w:rFonts w:ascii="Arial" w:hAnsi="Arial" w:cs="Arial"/>
          <w:sz w:val="24"/>
        </w:rPr>
      </w:pPr>
    </w:p>
    <w:p w:rsidR="00F70CD3" w:rsidRPr="00EB6A05" w:rsidRDefault="007F25D2" w:rsidP="00EB6A05">
      <w:pPr>
        <w:spacing w:line="240" w:lineRule="auto"/>
        <w:ind w:hanging="1701"/>
        <w:rPr>
          <w:rFonts w:ascii="Arial" w:hAnsi="Arial" w:cs="Arial"/>
          <w:i/>
        </w:rPr>
      </w:pPr>
      <w:r>
        <w:rPr>
          <w:rFonts w:ascii="Arial" w:hAnsi="Arial" w:cs="Arial"/>
          <w:b/>
          <w:noProof/>
          <w:sz w:val="24"/>
          <w:szCs w:val="24"/>
          <w:lang w:eastAsia="es-PE"/>
        </w:rPr>
        <mc:AlternateContent>
          <mc:Choice Requires="wps">
            <w:drawing>
              <wp:anchor distT="0" distB="0" distL="114300" distR="114300" simplePos="0" relativeHeight="251931648" behindDoc="0" locked="0" layoutInCell="1" allowOverlap="1" wp14:anchorId="73323D19" wp14:editId="695EEBF4">
                <wp:simplePos x="0" y="0"/>
                <wp:positionH relativeFrom="margin">
                  <wp:align>center</wp:align>
                </wp:positionH>
                <wp:positionV relativeFrom="paragraph">
                  <wp:posOffset>3037840</wp:posOffset>
                </wp:positionV>
                <wp:extent cx="508958" cy="414068"/>
                <wp:effectExtent l="0" t="0" r="5715" b="5080"/>
                <wp:wrapNone/>
                <wp:docPr id="947" name="Elipse 947"/>
                <wp:cNvGraphicFramePr/>
                <a:graphic xmlns:a="http://schemas.openxmlformats.org/drawingml/2006/main">
                  <a:graphicData uri="http://schemas.microsoft.com/office/word/2010/wordprocessingShape">
                    <wps:wsp>
                      <wps:cNvSpPr/>
                      <wps:spPr>
                        <a:xfrm>
                          <a:off x="0" y="0"/>
                          <a:ext cx="508958"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IVv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323D19" id="Elipse 947" o:spid="_x0000_s1028" style="position:absolute;margin-left:0;margin-top:239.2pt;width:40.1pt;height:32.6pt;z-index:251931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" fillcolor="window" stroked="f" strokeweight="2pt">
                <v:textbox>
                  <w:txbxContent>
                    <w:p w:rsidR="00797B9A" w:rsidRDefault="00797B9A" w:rsidP="007F25D2">
                      <w:pPr>
                        <w:jc w:val="center"/>
                      </w:pPr>
                      <w:r>
                        <w:t>IVv</w:t>
                      </w:r>
                    </w:p>
                  </w:txbxContent>
                </v:textbox>
                <w10:wrap anchorx="margin"/>
              </v:oval>
            </w:pict>
          </mc:Fallback>
        </mc:AlternateContent>
      </w:r>
      <w:r w:rsidR="00EB6A05">
        <w:rPr>
          <w:rFonts w:ascii="Arial" w:hAnsi="Arial" w:cs="Arial"/>
          <w:sz w:val="24"/>
        </w:rPr>
        <w:t xml:space="preserve">                                            </w:t>
      </w:r>
      <w:r w:rsidR="00EB6A05" w:rsidRPr="00EB6A05">
        <w:rPr>
          <w:rFonts w:ascii="Arial" w:hAnsi="Arial" w:cs="Arial"/>
          <w:i/>
          <w:sz w:val="24"/>
        </w:rPr>
        <w:t>Silvia Tatiana</w:t>
      </w:r>
      <w:r w:rsidR="00EB6A05">
        <w:rPr>
          <w:rFonts w:ascii="Arial" w:hAnsi="Arial" w:cs="Arial"/>
          <w:i/>
          <w:sz w:val="24"/>
        </w:rPr>
        <w:t>,</w:t>
      </w:r>
      <w:r w:rsidR="00EB6A05" w:rsidRPr="00EB6A05">
        <w:rPr>
          <w:rFonts w:ascii="Arial" w:hAnsi="Arial" w:cs="Arial"/>
          <w:i/>
          <w:sz w:val="24"/>
        </w:rPr>
        <w:t xml:space="preserve"> Chacón Araujo</w:t>
      </w:r>
      <w:r w:rsidR="00F70CD3" w:rsidRPr="00EB6A05">
        <w:rPr>
          <w:rFonts w:ascii="Arial" w:hAnsi="Arial" w:cs="Arial"/>
          <w:i/>
        </w:rPr>
        <w:br w:type="page"/>
      </w:r>
    </w:p>
    <w:p w:rsidR="00764D7C" w:rsidRDefault="00764D7C" w:rsidP="00127625">
      <w:pPr>
        <w:pStyle w:val="Ttulo1"/>
        <w:jc w:val="center"/>
        <w:rPr>
          <w:rFonts w:ascii="Arial" w:hAnsi="Arial" w:cs="Arial"/>
          <w:b/>
          <w:color w:val="auto"/>
          <w:sz w:val="24"/>
          <w:u w:val="single"/>
        </w:rPr>
      </w:pPr>
      <w:bookmarkStart w:id="2" w:name="_Toc465165177"/>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764D7C" w:rsidRDefault="00764D7C" w:rsidP="00127625">
      <w:pPr>
        <w:pStyle w:val="Ttulo1"/>
        <w:jc w:val="center"/>
        <w:rPr>
          <w:rFonts w:ascii="Arial" w:hAnsi="Arial" w:cs="Arial"/>
          <w:b/>
          <w:color w:val="auto"/>
          <w:sz w:val="24"/>
          <w:u w:val="single"/>
        </w:rPr>
      </w:pPr>
    </w:p>
    <w:p w:rsidR="00B8300A" w:rsidRPr="00764D7C" w:rsidRDefault="00B8300A" w:rsidP="00127625">
      <w:pPr>
        <w:pStyle w:val="Ttulo1"/>
        <w:jc w:val="center"/>
        <w:rPr>
          <w:rFonts w:ascii="Arial" w:hAnsi="Arial" w:cs="Arial"/>
          <w:b/>
          <w:color w:val="auto"/>
          <w:sz w:val="72"/>
          <w:szCs w:val="72"/>
        </w:rPr>
      </w:pPr>
      <w:bookmarkStart w:id="3" w:name="_Toc472517211"/>
      <w:r w:rsidRPr="00F3104A">
        <w:rPr>
          <w:rFonts w:ascii="Arial" w:hAnsi="Arial" w:cs="Arial"/>
          <w:b/>
          <w:color w:val="auto"/>
          <w:sz w:val="72"/>
          <w:szCs w:val="96"/>
        </w:rPr>
        <w:t>AGRADECIMIENTO</w:t>
      </w:r>
      <w:bookmarkEnd w:id="2"/>
      <w:bookmarkEnd w:id="3"/>
    </w:p>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Pr="00764D7C" w:rsidRDefault="00764D7C" w:rsidP="00764D7C"/>
    <w:p w:rsidR="00B8300A" w:rsidRDefault="007F25D2" w:rsidP="00B8300A">
      <w:pPr>
        <w:rPr>
          <w:rFonts w:ascii="Arial" w:hAnsi="Arial" w:cs="Arial"/>
          <w:b/>
          <w:sz w:val="24"/>
        </w:rPr>
      </w:pPr>
      <w:r>
        <w:rPr>
          <w:rFonts w:ascii="Arial" w:hAnsi="Arial" w:cs="Arial"/>
          <w:b/>
          <w:noProof/>
          <w:sz w:val="24"/>
          <w:szCs w:val="24"/>
          <w:lang w:eastAsia="es-PE"/>
        </w:rPr>
        <mc:AlternateContent>
          <mc:Choice Requires="wps">
            <w:drawing>
              <wp:anchor distT="0" distB="0" distL="114300" distR="114300" simplePos="0" relativeHeight="251933696" behindDoc="0" locked="0" layoutInCell="1" allowOverlap="1" wp14:anchorId="73323D19" wp14:editId="695EEBF4">
                <wp:simplePos x="0" y="0"/>
                <wp:positionH relativeFrom="margin">
                  <wp:align>center</wp:align>
                </wp:positionH>
                <wp:positionV relativeFrom="paragraph">
                  <wp:posOffset>250166</wp:posOffset>
                </wp:positionV>
                <wp:extent cx="422694" cy="414068"/>
                <wp:effectExtent l="0" t="0" r="0" b="5080"/>
                <wp:wrapNone/>
                <wp:docPr id="948" name="Elipse 948"/>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23D19" id="Elipse 948" o:spid="_x0000_s1029" style="position:absolute;margin-left:0;margin-top:19.7pt;width:33.3pt;height:32.6pt;z-index:251933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" fillcolor="window" stroked="f" strokeweight="2pt">
                <v:textbox>
                  <w:txbxContent>
                    <w:p w:rsidR="00797B9A" w:rsidRDefault="00797B9A" w:rsidP="007F25D2">
                      <w:pPr>
                        <w:jc w:val="center"/>
                      </w:pPr>
                    </w:p>
                  </w:txbxContent>
                </v:textbox>
                <w10:wrap anchorx="margin"/>
              </v:oval>
            </w:pict>
          </mc:Fallback>
        </mc:AlternateContent>
      </w:r>
    </w:p>
    <w:p w:rsidR="00764D7C" w:rsidRDefault="00443E30" w:rsidP="001C2F12">
      <w:pPr>
        <w:spacing w:line="240" w:lineRule="auto"/>
        <w:ind w:left="4111"/>
        <w:jc w:val="right"/>
        <w:rPr>
          <w:rFonts w:ascii="Arial" w:hAnsi="Arial" w:cs="Arial"/>
          <w:sz w:val="24"/>
        </w:rPr>
      </w:pPr>
      <w:r w:rsidRPr="00443E30">
        <w:rPr>
          <w:rFonts w:ascii="Arial" w:hAnsi="Arial" w:cs="Arial"/>
          <w:sz w:val="24"/>
        </w:rPr>
        <w:lastRenderedPageBreak/>
        <w:t>A</w:t>
      </w:r>
    </w:p>
    <w:p w:rsidR="00443E30" w:rsidRPr="00443E30" w:rsidRDefault="00443E30" w:rsidP="001C2F12">
      <w:pPr>
        <w:spacing w:line="240" w:lineRule="auto"/>
        <w:ind w:left="4111"/>
        <w:jc w:val="right"/>
        <w:rPr>
          <w:rFonts w:ascii="Arial" w:hAnsi="Arial" w:cs="Arial"/>
          <w:sz w:val="24"/>
        </w:rPr>
      </w:pPr>
      <w:r w:rsidRPr="00443E30">
        <w:rPr>
          <w:rFonts w:ascii="Arial" w:hAnsi="Arial" w:cs="Arial"/>
          <w:sz w:val="24"/>
        </w:rPr>
        <w:t xml:space="preserve"> la primera persona, que quiero agradecer es a mi </w:t>
      </w:r>
      <w:r>
        <w:rPr>
          <w:rFonts w:ascii="Arial" w:hAnsi="Arial" w:cs="Arial"/>
          <w:sz w:val="24"/>
        </w:rPr>
        <w:t>asesora, Dra. Laura Altamirano Delgado</w:t>
      </w:r>
      <w:r w:rsidRPr="00443E30">
        <w:rPr>
          <w:rFonts w:ascii="Arial" w:hAnsi="Arial" w:cs="Arial"/>
          <w:sz w:val="24"/>
        </w:rPr>
        <w:t xml:space="preserve">, </w:t>
      </w:r>
      <w:r w:rsidR="00772C23">
        <w:rPr>
          <w:rFonts w:ascii="Arial" w:hAnsi="Arial" w:cs="Arial"/>
          <w:sz w:val="24"/>
        </w:rPr>
        <w:t xml:space="preserve">ya </w:t>
      </w:r>
      <w:r w:rsidRPr="00443E30">
        <w:rPr>
          <w:rFonts w:ascii="Arial" w:hAnsi="Arial" w:cs="Arial"/>
          <w:sz w:val="24"/>
        </w:rPr>
        <w:t>que sin su</w:t>
      </w:r>
      <w:r>
        <w:rPr>
          <w:rFonts w:ascii="Arial" w:hAnsi="Arial" w:cs="Arial"/>
          <w:sz w:val="24"/>
        </w:rPr>
        <w:t xml:space="preserve"> </w:t>
      </w:r>
      <w:r w:rsidRPr="00443E30">
        <w:rPr>
          <w:rFonts w:ascii="Arial" w:hAnsi="Arial" w:cs="Arial"/>
          <w:sz w:val="24"/>
        </w:rPr>
        <w:t>ayuda y conocimientos no hubiese sido posible realizar</w:t>
      </w:r>
      <w:r>
        <w:rPr>
          <w:rFonts w:ascii="Arial" w:hAnsi="Arial" w:cs="Arial"/>
          <w:sz w:val="24"/>
        </w:rPr>
        <w:t xml:space="preserve"> y terminar</w:t>
      </w:r>
      <w:r w:rsidR="00127625">
        <w:rPr>
          <w:rFonts w:ascii="Arial" w:hAnsi="Arial" w:cs="Arial"/>
          <w:sz w:val="24"/>
        </w:rPr>
        <w:t xml:space="preserve"> este proyecto.</w:t>
      </w:r>
    </w:p>
    <w:p w:rsidR="00443E30" w:rsidRPr="00443E30" w:rsidRDefault="00443E30" w:rsidP="001C2F12">
      <w:pPr>
        <w:spacing w:line="240" w:lineRule="auto"/>
        <w:ind w:left="4111"/>
        <w:jc w:val="right"/>
        <w:rPr>
          <w:rFonts w:ascii="Arial" w:hAnsi="Arial" w:cs="Arial"/>
          <w:sz w:val="24"/>
        </w:rPr>
      </w:pPr>
      <w:r w:rsidRPr="00443E30">
        <w:rPr>
          <w:rFonts w:ascii="Arial" w:hAnsi="Arial" w:cs="Arial"/>
          <w:sz w:val="24"/>
        </w:rPr>
        <w:t>A mis padres</w:t>
      </w:r>
      <w:r>
        <w:rPr>
          <w:rFonts w:ascii="Arial" w:hAnsi="Arial" w:cs="Arial"/>
          <w:sz w:val="24"/>
        </w:rPr>
        <w:t>,</w:t>
      </w:r>
      <w:r w:rsidRPr="00443E30">
        <w:rPr>
          <w:rFonts w:ascii="Arial" w:hAnsi="Arial" w:cs="Arial"/>
          <w:sz w:val="24"/>
        </w:rPr>
        <w:t xml:space="preserve"> por haberme proporcionado la mejor</w:t>
      </w:r>
      <w:r w:rsidR="00127625">
        <w:rPr>
          <w:rFonts w:ascii="Arial" w:hAnsi="Arial" w:cs="Arial"/>
          <w:sz w:val="24"/>
        </w:rPr>
        <w:t xml:space="preserve"> educación y lecciones de vida; </w:t>
      </w:r>
      <w:r w:rsidRPr="00443E30">
        <w:rPr>
          <w:rFonts w:ascii="Arial" w:hAnsi="Arial" w:cs="Arial"/>
          <w:sz w:val="24"/>
        </w:rPr>
        <w:t xml:space="preserve">por </w:t>
      </w:r>
      <w:r w:rsidR="00621FD4">
        <w:rPr>
          <w:rFonts w:ascii="Arial" w:hAnsi="Arial" w:cs="Arial"/>
          <w:sz w:val="24"/>
        </w:rPr>
        <w:t>enseñarme</w:t>
      </w:r>
      <w:r w:rsidRPr="00443E30">
        <w:rPr>
          <w:rFonts w:ascii="Arial" w:hAnsi="Arial" w:cs="Arial"/>
          <w:sz w:val="24"/>
        </w:rPr>
        <w:t xml:space="preserve"> que con es</w:t>
      </w:r>
      <w:r>
        <w:rPr>
          <w:rFonts w:ascii="Arial" w:hAnsi="Arial" w:cs="Arial"/>
          <w:sz w:val="24"/>
        </w:rPr>
        <w:t>fu</w:t>
      </w:r>
      <w:r w:rsidRPr="00443E30">
        <w:rPr>
          <w:rFonts w:ascii="Arial" w:hAnsi="Arial" w:cs="Arial"/>
          <w:sz w:val="24"/>
        </w:rPr>
        <w:t>erzo, trabajo y constancia todo</w:t>
      </w:r>
      <w:r w:rsidR="00127625">
        <w:rPr>
          <w:rFonts w:ascii="Arial" w:hAnsi="Arial" w:cs="Arial"/>
          <w:sz w:val="24"/>
        </w:rPr>
        <w:t xml:space="preserve"> se consigue.</w:t>
      </w:r>
    </w:p>
    <w:p w:rsidR="00443E30" w:rsidRPr="00443E30" w:rsidRDefault="00443E30" w:rsidP="001C2F12">
      <w:pPr>
        <w:spacing w:line="240" w:lineRule="auto"/>
        <w:ind w:left="4111"/>
        <w:jc w:val="right"/>
        <w:rPr>
          <w:rFonts w:ascii="Arial" w:hAnsi="Arial" w:cs="Arial"/>
          <w:sz w:val="24"/>
        </w:rPr>
      </w:pPr>
      <w:r w:rsidRPr="00443E30">
        <w:rPr>
          <w:rFonts w:ascii="Arial" w:hAnsi="Arial" w:cs="Arial"/>
          <w:sz w:val="24"/>
        </w:rPr>
        <w:t>A todo</w:t>
      </w:r>
      <w:r w:rsidR="00127625">
        <w:rPr>
          <w:rFonts w:ascii="Arial" w:hAnsi="Arial" w:cs="Arial"/>
          <w:sz w:val="24"/>
        </w:rPr>
        <w:t>s mis familiares, por su apoyo.</w:t>
      </w:r>
    </w:p>
    <w:p w:rsidR="00443E30" w:rsidRPr="00443E30" w:rsidRDefault="00443E30" w:rsidP="001C2F12">
      <w:pPr>
        <w:spacing w:line="240" w:lineRule="auto"/>
        <w:ind w:left="4111"/>
        <w:jc w:val="right"/>
        <w:rPr>
          <w:rFonts w:ascii="Arial" w:hAnsi="Arial" w:cs="Arial"/>
          <w:sz w:val="24"/>
        </w:rPr>
      </w:pPr>
      <w:r w:rsidRPr="00443E30">
        <w:rPr>
          <w:rFonts w:ascii="Arial" w:hAnsi="Arial" w:cs="Arial"/>
          <w:sz w:val="24"/>
        </w:rPr>
        <w:t>En especial a mi</w:t>
      </w:r>
      <w:r w:rsidR="00621FD4">
        <w:rPr>
          <w:rFonts w:ascii="Arial" w:hAnsi="Arial" w:cs="Arial"/>
          <w:sz w:val="24"/>
        </w:rPr>
        <w:t xml:space="preserve"> tío Jorge por dedicarnos parte de su tiempo a resolver la parte estadística de esta investigación, y a mi</w:t>
      </w:r>
      <w:r w:rsidRPr="00443E30">
        <w:rPr>
          <w:rFonts w:ascii="Arial" w:hAnsi="Arial" w:cs="Arial"/>
          <w:sz w:val="24"/>
        </w:rPr>
        <w:t xml:space="preserve"> </w:t>
      </w:r>
      <w:r w:rsidR="00127625">
        <w:rPr>
          <w:rFonts w:ascii="Arial" w:hAnsi="Arial" w:cs="Arial"/>
          <w:sz w:val="24"/>
        </w:rPr>
        <w:t>prima Alexandra, con quien nos hemos apoyado mutuamente y que con su sinceridad, por más dolorosa que sea, me hacía dar cuenta de errores que cometía y poder corregirl</w:t>
      </w:r>
      <w:r w:rsidR="00EC44E1">
        <w:rPr>
          <w:rFonts w:ascii="Arial" w:hAnsi="Arial" w:cs="Arial"/>
          <w:sz w:val="24"/>
        </w:rPr>
        <w:t>o</w:t>
      </w:r>
      <w:r w:rsidR="00127625">
        <w:rPr>
          <w:rFonts w:ascii="Arial" w:hAnsi="Arial" w:cs="Arial"/>
          <w:sz w:val="24"/>
        </w:rPr>
        <w:t>s.</w:t>
      </w:r>
    </w:p>
    <w:p w:rsidR="00B8300A" w:rsidRDefault="00443E30" w:rsidP="001C2F12">
      <w:pPr>
        <w:spacing w:line="240" w:lineRule="auto"/>
        <w:ind w:left="4111"/>
        <w:jc w:val="right"/>
        <w:rPr>
          <w:rFonts w:ascii="Arial" w:hAnsi="Arial" w:cs="Arial"/>
          <w:sz w:val="24"/>
        </w:rPr>
      </w:pPr>
      <w:r w:rsidRPr="00443E30">
        <w:rPr>
          <w:rFonts w:ascii="Arial" w:hAnsi="Arial" w:cs="Arial"/>
          <w:sz w:val="24"/>
        </w:rPr>
        <w:t xml:space="preserve">A todos aquellos que siguen estando cerca de </w:t>
      </w:r>
      <w:r w:rsidR="00127625" w:rsidRPr="00443E30">
        <w:rPr>
          <w:rFonts w:ascii="Arial" w:hAnsi="Arial" w:cs="Arial"/>
          <w:sz w:val="24"/>
        </w:rPr>
        <w:t>mí</w:t>
      </w:r>
      <w:r w:rsidRPr="00443E30">
        <w:rPr>
          <w:rFonts w:ascii="Arial" w:hAnsi="Arial" w:cs="Arial"/>
          <w:sz w:val="24"/>
        </w:rPr>
        <w:t xml:space="preserve"> y que le regalan a mi vida algo de ellos.</w:t>
      </w:r>
    </w:p>
    <w:p w:rsidR="00127625" w:rsidRPr="00EB6A05" w:rsidRDefault="00127625" w:rsidP="00B668F4">
      <w:pPr>
        <w:spacing w:line="240" w:lineRule="auto"/>
        <w:ind w:left="4111" w:hanging="4111"/>
        <w:jc w:val="right"/>
        <w:rPr>
          <w:rFonts w:ascii="Arial" w:hAnsi="Arial" w:cs="Arial"/>
          <w:i/>
          <w:sz w:val="24"/>
        </w:rPr>
      </w:pPr>
      <w:r w:rsidRPr="00EB6A05">
        <w:rPr>
          <w:rFonts w:ascii="Arial" w:hAnsi="Arial" w:cs="Arial"/>
          <w:i/>
          <w:sz w:val="24"/>
        </w:rPr>
        <w:t>Liliana Patricia Pissani Fupuy</w:t>
      </w:r>
    </w:p>
    <w:p w:rsidR="00C2563A" w:rsidRPr="00C2563A" w:rsidRDefault="00C2563A" w:rsidP="00C2563A">
      <w:pPr>
        <w:rPr>
          <w:rFonts w:ascii="Arial" w:hAnsi="Arial" w:cs="Arial"/>
          <w:sz w:val="24"/>
        </w:rPr>
      </w:pPr>
    </w:p>
    <w:p w:rsidR="00814799" w:rsidRDefault="00814799" w:rsidP="00814799">
      <w:pPr>
        <w:spacing w:after="0" w:line="240" w:lineRule="auto"/>
        <w:rPr>
          <w:rFonts w:ascii="Arial" w:hAnsi="Arial" w:cs="Arial"/>
          <w:sz w:val="24"/>
        </w:rPr>
      </w:pPr>
    </w:p>
    <w:p w:rsidR="00814799" w:rsidRDefault="00814799" w:rsidP="00814799">
      <w:pPr>
        <w:spacing w:after="0" w:line="240" w:lineRule="auto"/>
        <w:rPr>
          <w:rFonts w:ascii="Arial" w:hAnsi="Arial" w:cs="Arial"/>
          <w:sz w:val="24"/>
        </w:rPr>
      </w:pPr>
    </w:p>
    <w:p w:rsidR="00814799" w:rsidRDefault="00814799" w:rsidP="00814799">
      <w:pPr>
        <w:spacing w:after="0" w:line="240" w:lineRule="auto"/>
        <w:rPr>
          <w:rFonts w:ascii="Arial" w:hAnsi="Arial" w:cs="Arial"/>
          <w:sz w:val="24"/>
        </w:rPr>
      </w:pPr>
    </w:p>
    <w:p w:rsidR="00C2563A" w:rsidRPr="00C2563A" w:rsidRDefault="00C2563A" w:rsidP="001C2F12">
      <w:pPr>
        <w:spacing w:after="0" w:line="240" w:lineRule="auto"/>
        <w:ind w:right="4727"/>
        <w:rPr>
          <w:rFonts w:ascii="Arial" w:hAnsi="Arial" w:cs="Arial"/>
          <w:sz w:val="24"/>
        </w:rPr>
      </w:pPr>
      <w:r w:rsidRPr="00C2563A">
        <w:rPr>
          <w:rFonts w:ascii="Arial" w:hAnsi="Arial" w:cs="Arial"/>
          <w:sz w:val="24"/>
        </w:rPr>
        <w:t xml:space="preserve">A nuestra profesora </w:t>
      </w:r>
      <w:r w:rsidR="00EC44E1">
        <w:rPr>
          <w:rFonts w:ascii="Arial" w:hAnsi="Arial" w:cs="Arial"/>
          <w:sz w:val="24"/>
        </w:rPr>
        <w:t xml:space="preserve">y asesora </w:t>
      </w:r>
      <w:r w:rsidRPr="00C2563A">
        <w:rPr>
          <w:rFonts w:ascii="Arial" w:hAnsi="Arial" w:cs="Arial"/>
          <w:sz w:val="24"/>
        </w:rPr>
        <w:t xml:space="preserve">la Dra. Laura Isabel Altamirano Delgado </w:t>
      </w:r>
    </w:p>
    <w:p w:rsidR="00C2563A" w:rsidRPr="00C2563A" w:rsidRDefault="00C2563A" w:rsidP="001C2F12">
      <w:pPr>
        <w:spacing w:after="0" w:line="240" w:lineRule="auto"/>
        <w:ind w:right="4727"/>
        <w:rPr>
          <w:rFonts w:ascii="Arial" w:hAnsi="Arial" w:cs="Arial"/>
          <w:sz w:val="24"/>
        </w:rPr>
      </w:pPr>
      <w:r w:rsidRPr="00C2563A">
        <w:rPr>
          <w:rFonts w:ascii="Arial" w:hAnsi="Arial" w:cs="Arial"/>
          <w:sz w:val="24"/>
        </w:rPr>
        <w:t>Por su apoyo, fe y motivación para la producción y</w:t>
      </w:r>
      <w:r w:rsidR="001C2F12">
        <w:rPr>
          <w:rFonts w:ascii="Arial" w:hAnsi="Arial" w:cs="Arial"/>
          <w:sz w:val="24"/>
        </w:rPr>
        <w:t xml:space="preserve"> </w:t>
      </w:r>
      <w:r w:rsidR="00DA7CCE">
        <w:rPr>
          <w:rFonts w:ascii="Arial" w:hAnsi="Arial" w:cs="Arial"/>
          <w:sz w:val="24"/>
        </w:rPr>
        <w:t>e</w:t>
      </w:r>
      <w:r w:rsidRPr="00C2563A">
        <w:rPr>
          <w:rFonts w:ascii="Arial" w:hAnsi="Arial" w:cs="Arial"/>
          <w:sz w:val="24"/>
        </w:rPr>
        <w:t>jecución de esta tesis.</w:t>
      </w:r>
    </w:p>
    <w:p w:rsidR="00EB6A05" w:rsidRDefault="00EB6A05" w:rsidP="00EB6A05">
      <w:pPr>
        <w:tabs>
          <w:tab w:val="left" w:pos="426"/>
          <w:tab w:val="left" w:pos="1276"/>
        </w:tabs>
        <w:ind w:left="142" w:right="4160" w:hanging="283"/>
        <w:jc w:val="right"/>
        <w:rPr>
          <w:rFonts w:ascii="Arial" w:hAnsi="Arial" w:cs="Arial"/>
          <w:sz w:val="24"/>
        </w:rPr>
      </w:pPr>
      <w:r>
        <w:rPr>
          <w:rFonts w:ascii="Arial" w:hAnsi="Arial" w:cs="Arial"/>
          <w:sz w:val="24"/>
        </w:rPr>
        <w:t>.</w:t>
      </w:r>
    </w:p>
    <w:p w:rsidR="00EB6A05" w:rsidRDefault="009C5993" w:rsidP="00B668F4">
      <w:pPr>
        <w:rPr>
          <w:rFonts w:ascii="Arial" w:hAnsi="Arial" w:cs="Arial"/>
          <w:i/>
          <w:sz w:val="24"/>
        </w:rPr>
      </w:pPr>
      <w:r>
        <w:rPr>
          <w:rFonts w:ascii="Arial" w:hAnsi="Arial" w:cs="Arial"/>
          <w:i/>
          <w:sz w:val="24"/>
        </w:rPr>
        <w:t xml:space="preserve"> </w:t>
      </w:r>
      <w:r w:rsidR="00EB6A05" w:rsidRPr="00EB6A05">
        <w:rPr>
          <w:rFonts w:ascii="Arial" w:hAnsi="Arial" w:cs="Arial"/>
          <w:i/>
          <w:sz w:val="24"/>
        </w:rPr>
        <w:t>Silvia Tatiana Chacón Araujo</w:t>
      </w:r>
    </w:p>
    <w:p w:rsidR="00C2563A" w:rsidRDefault="00C2563A" w:rsidP="00B668F4">
      <w:pPr>
        <w:rPr>
          <w:rFonts w:ascii="Arial" w:hAnsi="Arial" w:cs="Arial"/>
          <w:i/>
          <w:sz w:val="24"/>
        </w:rPr>
      </w:pPr>
    </w:p>
    <w:p w:rsidR="00C2563A" w:rsidRPr="00EB6A05" w:rsidRDefault="00C2563A" w:rsidP="00B668F4">
      <w:pPr>
        <w:rPr>
          <w:rFonts w:ascii="Arial" w:hAnsi="Arial" w:cs="Arial"/>
          <w:b/>
          <w:i/>
          <w:sz w:val="24"/>
        </w:rPr>
      </w:pPr>
    </w:p>
    <w:p w:rsidR="00814799" w:rsidRDefault="00814799" w:rsidP="0063666E">
      <w:pPr>
        <w:jc w:val="center"/>
        <w:rPr>
          <w:rFonts w:ascii="Arial" w:hAnsi="Arial" w:cs="Arial"/>
          <w:b/>
          <w:sz w:val="24"/>
        </w:rPr>
      </w:pPr>
    </w:p>
    <w:p w:rsidR="00764D7C" w:rsidRDefault="007F25D2" w:rsidP="0063666E">
      <w:pPr>
        <w:jc w:val="center"/>
        <w:rPr>
          <w:rFonts w:ascii="Arial" w:hAnsi="Arial" w:cs="Arial"/>
          <w:b/>
          <w:sz w:val="24"/>
        </w:rPr>
      </w:pPr>
      <w:r>
        <w:rPr>
          <w:rFonts w:ascii="Arial" w:hAnsi="Arial" w:cs="Arial"/>
          <w:b/>
          <w:noProof/>
          <w:sz w:val="24"/>
          <w:szCs w:val="24"/>
          <w:lang w:eastAsia="es-PE"/>
        </w:rPr>
        <mc:AlternateContent>
          <mc:Choice Requires="wps">
            <w:drawing>
              <wp:anchor distT="0" distB="0" distL="114300" distR="114300" simplePos="0" relativeHeight="251935744" behindDoc="0" locked="0" layoutInCell="1" allowOverlap="1" wp14:anchorId="73323D19" wp14:editId="695EEBF4">
                <wp:simplePos x="0" y="0"/>
                <wp:positionH relativeFrom="margin">
                  <wp:posOffset>2447972</wp:posOffset>
                </wp:positionH>
                <wp:positionV relativeFrom="paragraph">
                  <wp:posOffset>161626</wp:posOffset>
                </wp:positionV>
                <wp:extent cx="577970" cy="414068"/>
                <wp:effectExtent l="0" t="0" r="0" b="5080"/>
                <wp:wrapNone/>
                <wp:docPr id="1008" name="Elipse 1008"/>
                <wp:cNvGraphicFramePr/>
                <a:graphic xmlns:a="http://schemas.openxmlformats.org/drawingml/2006/main">
                  <a:graphicData uri="http://schemas.microsoft.com/office/word/2010/wordprocessingShape">
                    <wps:wsp>
                      <wps:cNvSpPr/>
                      <wps:spPr>
                        <a:xfrm>
                          <a:off x="0" y="0"/>
                          <a:ext cx="577970"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323D19" id="Elipse 1008" o:spid="_x0000_s1030" style="position:absolute;left:0;text-align:left;margin-left:192.75pt;margin-top:12.75pt;width:45.5pt;height:32.6pt;z-index:251935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" fillcolor="window" stroked="f" strokeweight="2pt">
                <v:textbox>
                  <w:txbxContent>
                    <w:p w:rsidR="00797B9A" w:rsidRDefault="00797B9A" w:rsidP="007F25D2">
                      <w:pPr>
                        <w:jc w:val="center"/>
                      </w:pPr>
                      <w:r>
                        <w:t>VI</w:t>
                      </w:r>
                    </w:p>
                  </w:txbxContent>
                </v:textbox>
                <w10:wrap anchorx="margin"/>
              </v:oval>
            </w:pict>
          </mc:Fallback>
        </mc:AlternateContent>
      </w:r>
    </w:p>
    <w:p w:rsidR="0063666E" w:rsidRDefault="00852C1D" w:rsidP="0063666E">
      <w:pPr>
        <w:jc w:val="center"/>
      </w:pPr>
      <w:r w:rsidRPr="00074AA0">
        <w:rPr>
          <w:rFonts w:ascii="Arial" w:hAnsi="Arial" w:cs="Arial"/>
          <w:b/>
          <w:sz w:val="24"/>
        </w:rPr>
        <w:lastRenderedPageBreak/>
        <w:t>ÍNDICE</w:t>
      </w:r>
    </w:p>
    <w:sdt>
      <w:sdtPr>
        <w:rPr>
          <w:rFonts w:asciiTheme="minorHAnsi" w:eastAsiaTheme="minorHAnsi" w:hAnsiTheme="minorHAnsi" w:cstheme="minorBidi"/>
          <w:b/>
          <w:color w:val="auto"/>
          <w:sz w:val="22"/>
          <w:szCs w:val="22"/>
          <w:lang w:val="es-ES" w:eastAsia="en-US"/>
        </w:rPr>
        <w:id w:val="-886724079"/>
        <w:docPartObj>
          <w:docPartGallery w:val="Table of Contents"/>
          <w:docPartUnique/>
        </w:docPartObj>
      </w:sdtPr>
      <w:sdtEndPr>
        <w:rPr>
          <w:bCs/>
        </w:rPr>
      </w:sdtEndPr>
      <w:sdtContent>
        <w:p w:rsidR="006258A9" w:rsidRPr="00A961BA" w:rsidRDefault="006258A9">
          <w:pPr>
            <w:pStyle w:val="TtulodeTDC"/>
            <w:rPr>
              <w:rFonts w:ascii="Arial" w:hAnsi="Arial" w:cs="Arial"/>
              <w:b/>
              <w:color w:val="auto"/>
            </w:rPr>
          </w:pPr>
          <w:r w:rsidRPr="00A961BA">
            <w:rPr>
              <w:rFonts w:ascii="Arial" w:hAnsi="Arial" w:cs="Arial"/>
              <w:b/>
              <w:noProof/>
              <w:color w:val="auto"/>
              <w:sz w:val="24"/>
              <w:lang w:eastAsia="es-PE"/>
            </w:rPr>
            <mc:AlternateContent>
              <mc:Choice Requires="wps">
                <w:drawing>
                  <wp:anchor distT="45720" distB="45720" distL="114300" distR="114300" simplePos="0" relativeHeight="251977728" behindDoc="0" locked="0" layoutInCell="1" allowOverlap="1" wp14:anchorId="1D5A6534" wp14:editId="2FE94895">
                    <wp:simplePos x="0" y="0"/>
                    <wp:positionH relativeFrom="column">
                      <wp:posOffset>5186225</wp:posOffset>
                    </wp:positionH>
                    <wp:positionV relativeFrom="paragraph">
                      <wp:posOffset>223757</wp:posOffset>
                    </wp:positionV>
                    <wp:extent cx="323850" cy="257175"/>
                    <wp:effectExtent l="0" t="0" r="0" b="9525"/>
                    <wp:wrapNone/>
                    <wp:docPr id="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7175"/>
                            </a:xfrm>
                            <a:prstGeom prst="rect">
                              <a:avLst/>
                            </a:prstGeom>
                            <a:solidFill>
                              <a:schemeClr val="bg1"/>
                            </a:solidFill>
                            <a:ln w="9525">
                              <a:noFill/>
                              <a:miter lim="800000"/>
                              <a:headEnd/>
                              <a:tailEnd/>
                            </a:ln>
                          </wps:spPr>
                          <wps:txbx>
                            <w:txbxContent>
                              <w:p w:rsidR="00797B9A" w:rsidRDefault="00797B9A">
                                <w: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5A6534" id="_x0000_t202" coordsize="21600,21600" o:spt="202" path="m,l,21600r21600,l21600,xe">
                    <v:stroke joinstyle="miter"/>
                    <v:path gradientshapeok="t" o:connecttype="rect"/>
                  </v:shapetype>
                  <v:shape id="Cuadro de texto 2" o:spid="_x0000_s1031" type="#_x0000_t202" style="position:absolute;margin-left:408.35pt;margin-top:17.6pt;width:25.5pt;height:20.25pt;z-index:25197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" fillcolor="white [3212]" stroked="f">
                    <v:textbox>
                      <w:txbxContent>
                        <w:p w:rsidR="00797B9A" w:rsidRDefault="00797B9A">
                          <w:r>
                            <w:t>III</w:t>
                          </w:r>
                        </w:p>
                      </w:txbxContent>
                    </v:textbox>
                  </v:shape>
                </w:pict>
              </mc:Fallback>
            </mc:AlternateContent>
          </w:r>
          <w:r w:rsidRPr="00A961BA">
            <w:rPr>
              <w:rFonts w:ascii="Arial" w:hAnsi="Arial" w:cs="Arial"/>
              <w:b/>
              <w:color w:val="auto"/>
              <w:lang w:val="es-ES"/>
            </w:rPr>
            <w:t>Contenido</w:t>
          </w:r>
        </w:p>
        <w:p w:rsidR="006258A9" w:rsidRPr="00A961BA" w:rsidRDefault="006258A9">
          <w:pPr>
            <w:pStyle w:val="TDC1"/>
            <w:tabs>
              <w:tab w:val="right" w:leader="dot" w:pos="8495"/>
            </w:tabs>
            <w:rPr>
              <w:rFonts w:ascii="Arial" w:eastAsiaTheme="minorEastAsia" w:hAnsi="Arial" w:cs="Arial"/>
              <w:b/>
              <w:noProof/>
              <w:lang w:eastAsia="ja-JP"/>
            </w:rPr>
          </w:pPr>
          <w:r w:rsidRPr="00A961BA">
            <w:rPr>
              <w:rFonts w:ascii="Arial" w:hAnsi="Arial" w:cs="Arial"/>
              <w:b/>
              <w:noProof/>
              <w:sz w:val="24"/>
              <w:lang w:eastAsia="es-PE"/>
            </w:rPr>
            <mc:AlternateContent>
              <mc:Choice Requires="wps">
                <w:drawing>
                  <wp:anchor distT="45720" distB="45720" distL="114300" distR="114300" simplePos="0" relativeHeight="251979776" behindDoc="0" locked="0" layoutInCell="1" allowOverlap="1" wp14:anchorId="23923F4E" wp14:editId="3C9353E3">
                    <wp:simplePos x="0" y="0"/>
                    <wp:positionH relativeFrom="column">
                      <wp:posOffset>5186045</wp:posOffset>
                    </wp:positionH>
                    <wp:positionV relativeFrom="paragraph">
                      <wp:posOffset>240030</wp:posOffset>
                    </wp:positionV>
                    <wp:extent cx="323850" cy="257175"/>
                    <wp:effectExtent l="0" t="0" r="0" b="9525"/>
                    <wp:wrapNone/>
                    <wp:docPr id="9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7175"/>
                            </a:xfrm>
                            <a:prstGeom prst="rect">
                              <a:avLst/>
                            </a:prstGeom>
                            <a:solidFill>
                              <a:schemeClr val="bg1"/>
                            </a:solidFill>
                            <a:ln w="9525">
                              <a:noFill/>
                              <a:miter lim="800000"/>
                              <a:headEnd/>
                              <a:tailEnd/>
                            </a:ln>
                          </wps:spPr>
                          <wps:txbx>
                            <w:txbxContent>
                              <w:p w:rsidR="00797B9A" w:rsidRDefault="00797B9A">
                                <w: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23F4E" id="_x0000_s1032" type="#_x0000_t202" style="position:absolute;margin-left:408.35pt;margin-top:18.9pt;width:25.5pt;height:20.2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" fillcolor="white [3212]" stroked="f">
                    <v:textbox>
                      <w:txbxContent>
                        <w:p w:rsidR="00797B9A" w:rsidRDefault="00797B9A">
                          <w:r>
                            <w:t>V</w:t>
                          </w:r>
                        </w:p>
                      </w:txbxContent>
                    </v:textbox>
                  </v:shape>
                </w:pict>
              </mc:Fallback>
            </mc:AlternateContent>
          </w:r>
          <w:r w:rsidRPr="00A961BA">
            <w:rPr>
              <w:rFonts w:ascii="Arial" w:hAnsi="Arial" w:cs="Arial"/>
              <w:b/>
            </w:rPr>
            <w:fldChar w:fldCharType="begin"/>
          </w:r>
          <w:r w:rsidRPr="00A961BA">
            <w:rPr>
              <w:rFonts w:ascii="Arial" w:hAnsi="Arial" w:cs="Arial"/>
              <w:b/>
            </w:rPr>
            <w:instrText xml:space="preserve"> TOC \o "1-3" \h \z \u </w:instrText>
          </w:r>
          <w:r w:rsidRPr="00A961BA">
            <w:rPr>
              <w:rFonts w:ascii="Arial" w:hAnsi="Arial" w:cs="Arial"/>
              <w:b/>
            </w:rPr>
            <w:fldChar w:fldCharType="separate"/>
          </w:r>
          <w:hyperlink w:anchor="_Toc472517210" w:history="1">
            <w:r w:rsidRPr="00A961BA">
              <w:rPr>
                <w:rStyle w:val="Hipervnculo"/>
                <w:rFonts w:ascii="Arial" w:hAnsi="Arial" w:cs="Arial"/>
                <w:b/>
                <w:noProof/>
                <w:color w:val="auto"/>
              </w:rPr>
              <w:t>DEDICATORIA</w:t>
            </w:r>
            <w:r w:rsidRPr="00A961BA">
              <w:rPr>
                <w:rFonts w:ascii="Arial" w:hAnsi="Arial" w:cs="Arial"/>
                <w:b/>
                <w:noProof/>
                <w:webHidden/>
              </w:rPr>
              <w:tab/>
            </w:r>
            <w:r w:rsidRPr="00A961BA">
              <w:rPr>
                <w:rFonts w:ascii="Arial" w:hAnsi="Arial" w:cs="Arial"/>
                <w:b/>
                <w:noProof/>
                <w:webHidden/>
              </w:rPr>
              <w:fldChar w:fldCharType="begin"/>
            </w:r>
            <w:r w:rsidRPr="00A961BA">
              <w:rPr>
                <w:rFonts w:ascii="Arial" w:hAnsi="Arial" w:cs="Arial"/>
                <w:b/>
                <w:noProof/>
                <w:webHidden/>
              </w:rPr>
              <w:instrText xml:space="preserve"> PAGEREF _Toc472517210 \h </w:instrText>
            </w:r>
            <w:r w:rsidRPr="00A961BA">
              <w:rPr>
                <w:rFonts w:ascii="Arial" w:hAnsi="Arial" w:cs="Arial"/>
                <w:b/>
                <w:noProof/>
                <w:webHidden/>
              </w:rPr>
            </w:r>
            <w:r w:rsidRPr="00A961BA">
              <w:rPr>
                <w:rFonts w:ascii="Arial" w:hAnsi="Arial" w:cs="Arial"/>
                <w:b/>
                <w:noProof/>
                <w:webHidden/>
              </w:rPr>
              <w:fldChar w:fldCharType="separate"/>
            </w:r>
            <w:r w:rsidR="00FD4F66">
              <w:rPr>
                <w:rFonts w:ascii="Arial" w:hAnsi="Arial" w:cs="Arial"/>
                <w:b/>
                <w:noProof/>
                <w:webHidden/>
              </w:rPr>
              <w:t>3</w:t>
            </w:r>
            <w:r w:rsidRPr="00A961BA">
              <w:rPr>
                <w:rFonts w:ascii="Arial" w:hAnsi="Arial" w:cs="Arial"/>
                <w:b/>
                <w:noProof/>
                <w:webHidden/>
              </w:rPr>
              <w:fldChar w:fldCharType="end"/>
            </w:r>
          </w:hyperlink>
        </w:p>
        <w:p w:rsidR="006258A9" w:rsidRPr="00A961BA" w:rsidRDefault="006258A9">
          <w:pPr>
            <w:pStyle w:val="TDC1"/>
            <w:tabs>
              <w:tab w:val="right" w:leader="dot" w:pos="8495"/>
            </w:tabs>
            <w:rPr>
              <w:rFonts w:ascii="Arial" w:eastAsiaTheme="minorEastAsia" w:hAnsi="Arial" w:cs="Arial"/>
              <w:b/>
              <w:noProof/>
              <w:lang w:eastAsia="ja-JP"/>
            </w:rPr>
          </w:pPr>
          <w:r w:rsidRPr="00A961BA">
            <w:rPr>
              <w:rFonts w:ascii="Arial" w:hAnsi="Arial" w:cs="Arial"/>
              <w:b/>
              <w:noProof/>
              <w:sz w:val="24"/>
              <w:lang w:eastAsia="es-PE"/>
            </w:rPr>
            <mc:AlternateContent>
              <mc:Choice Requires="wps">
                <w:drawing>
                  <wp:anchor distT="45720" distB="45720" distL="114300" distR="114300" simplePos="0" relativeHeight="251981824" behindDoc="0" locked="0" layoutInCell="1" allowOverlap="1" wp14:anchorId="7B0604AA" wp14:editId="30EDE425">
                    <wp:simplePos x="0" y="0"/>
                    <wp:positionH relativeFrom="column">
                      <wp:posOffset>5186045</wp:posOffset>
                    </wp:positionH>
                    <wp:positionV relativeFrom="paragraph">
                      <wp:posOffset>209816</wp:posOffset>
                    </wp:positionV>
                    <wp:extent cx="323850" cy="257175"/>
                    <wp:effectExtent l="0" t="0" r="0" b="9525"/>
                    <wp:wrapNone/>
                    <wp:docPr id="9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7175"/>
                            </a:xfrm>
                            <a:prstGeom prst="rect">
                              <a:avLst/>
                            </a:prstGeom>
                            <a:solidFill>
                              <a:schemeClr val="bg1"/>
                            </a:solidFill>
                            <a:ln w="9525">
                              <a:noFill/>
                              <a:miter lim="800000"/>
                              <a:headEnd/>
                              <a:tailEnd/>
                            </a:ln>
                          </wps:spPr>
                          <wps:txbx>
                            <w:txbxContent>
                              <w:p w:rsidR="00797B9A" w:rsidRDefault="00797B9A">
                                <w: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604AA" id="_x0000_s1033" type="#_x0000_t202" style="position:absolute;margin-left:408.35pt;margin-top:16.5pt;width:25.5pt;height:20.25pt;z-index:25198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" fillcolor="white [3212]" stroked="f">
                    <v:textbox>
                      <w:txbxContent>
                        <w:p w:rsidR="00797B9A" w:rsidRDefault="00797B9A">
                          <w:r>
                            <w:t>IX</w:t>
                          </w:r>
                        </w:p>
                      </w:txbxContent>
                    </v:textbox>
                  </v:shape>
                </w:pict>
              </mc:Fallback>
            </mc:AlternateContent>
          </w:r>
          <w:hyperlink w:anchor="_Toc472517211" w:history="1">
            <w:r w:rsidRPr="00A961BA">
              <w:rPr>
                <w:rStyle w:val="Hipervnculo"/>
                <w:rFonts w:ascii="Arial" w:hAnsi="Arial" w:cs="Arial"/>
                <w:b/>
                <w:noProof/>
                <w:color w:val="auto"/>
              </w:rPr>
              <w:t>AGRADECIMIENTO</w:t>
            </w:r>
            <w:r w:rsidRPr="00A961BA">
              <w:rPr>
                <w:rFonts w:ascii="Arial" w:hAnsi="Arial" w:cs="Arial"/>
                <w:b/>
                <w:noProof/>
                <w:webHidden/>
              </w:rPr>
              <w:tab/>
            </w:r>
            <w:r w:rsidRPr="00A961BA">
              <w:rPr>
                <w:rFonts w:ascii="Arial" w:hAnsi="Arial" w:cs="Arial"/>
                <w:b/>
                <w:noProof/>
                <w:webHidden/>
              </w:rPr>
              <w:fldChar w:fldCharType="begin"/>
            </w:r>
            <w:r w:rsidRPr="00A961BA">
              <w:rPr>
                <w:rFonts w:ascii="Arial" w:hAnsi="Arial" w:cs="Arial"/>
                <w:b/>
                <w:noProof/>
                <w:webHidden/>
              </w:rPr>
              <w:instrText xml:space="preserve"> PAGEREF _Toc472517211 \h </w:instrText>
            </w:r>
            <w:r w:rsidRPr="00A961BA">
              <w:rPr>
                <w:rFonts w:ascii="Arial" w:hAnsi="Arial" w:cs="Arial"/>
                <w:b/>
                <w:noProof/>
                <w:webHidden/>
              </w:rPr>
            </w:r>
            <w:r w:rsidRPr="00A961BA">
              <w:rPr>
                <w:rFonts w:ascii="Arial" w:hAnsi="Arial" w:cs="Arial"/>
                <w:b/>
                <w:noProof/>
                <w:webHidden/>
              </w:rPr>
              <w:fldChar w:fldCharType="separate"/>
            </w:r>
            <w:r w:rsidR="00FD4F66">
              <w:rPr>
                <w:rFonts w:ascii="Arial" w:hAnsi="Arial" w:cs="Arial"/>
                <w:b/>
                <w:noProof/>
                <w:webHidden/>
              </w:rPr>
              <w:t>5</w:t>
            </w:r>
            <w:r w:rsidRPr="00A961BA">
              <w:rPr>
                <w:rFonts w:ascii="Arial" w:hAnsi="Arial" w:cs="Arial"/>
                <w:b/>
                <w:noProof/>
                <w:webHidden/>
              </w:rPr>
              <w:fldChar w:fldCharType="end"/>
            </w:r>
          </w:hyperlink>
        </w:p>
        <w:p w:rsidR="006258A9" w:rsidRPr="00A961BA" w:rsidRDefault="00A961BA">
          <w:pPr>
            <w:pStyle w:val="TDC1"/>
            <w:tabs>
              <w:tab w:val="right" w:leader="dot" w:pos="8495"/>
            </w:tabs>
            <w:rPr>
              <w:rFonts w:ascii="Arial" w:eastAsiaTheme="minorEastAsia" w:hAnsi="Arial" w:cs="Arial"/>
              <w:b/>
              <w:noProof/>
              <w:lang w:eastAsia="ja-JP"/>
            </w:rPr>
          </w:pPr>
          <w:r w:rsidRPr="00A961BA">
            <w:rPr>
              <w:rFonts w:ascii="Arial" w:hAnsi="Arial" w:cs="Arial"/>
              <w:b/>
              <w:noProof/>
              <w:sz w:val="24"/>
              <w:lang w:eastAsia="es-PE"/>
            </w:rPr>
            <mc:AlternateContent>
              <mc:Choice Requires="wps">
                <w:drawing>
                  <wp:anchor distT="45720" distB="45720" distL="114300" distR="114300" simplePos="0" relativeHeight="251983872" behindDoc="0" locked="0" layoutInCell="1" allowOverlap="1" wp14:anchorId="315638FB" wp14:editId="53D4D158">
                    <wp:simplePos x="0" y="0"/>
                    <wp:positionH relativeFrom="column">
                      <wp:posOffset>5186045</wp:posOffset>
                    </wp:positionH>
                    <wp:positionV relativeFrom="paragraph">
                      <wp:posOffset>191291</wp:posOffset>
                    </wp:positionV>
                    <wp:extent cx="323850" cy="257175"/>
                    <wp:effectExtent l="0" t="0" r="0" b="9525"/>
                    <wp:wrapNone/>
                    <wp:docPr id="9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7175"/>
                            </a:xfrm>
                            <a:prstGeom prst="rect">
                              <a:avLst/>
                            </a:prstGeom>
                            <a:solidFill>
                              <a:schemeClr val="bg1"/>
                            </a:solidFill>
                            <a:ln w="9525">
                              <a:noFill/>
                              <a:miter lim="800000"/>
                              <a:headEnd/>
                              <a:tailEnd/>
                            </a:ln>
                          </wps:spPr>
                          <wps:txbx>
                            <w:txbxContent>
                              <w:p w:rsidR="00797B9A" w:rsidRDefault="00797B9A">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638FB" id="_x0000_s1034" type="#_x0000_t202" style="position:absolute;margin-left:408.35pt;margin-top:15.05pt;width:25.5pt;height:20.25pt;z-index:25198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" fillcolor="white [3212]" stroked="f">
                    <v:textbox>
                      <w:txbxContent>
                        <w:p w:rsidR="00797B9A" w:rsidRDefault="00797B9A">
                          <w:r>
                            <w:t>X</w:t>
                          </w:r>
                        </w:p>
                      </w:txbxContent>
                    </v:textbox>
                  </v:shape>
                </w:pict>
              </mc:Fallback>
            </mc:AlternateContent>
          </w:r>
          <w:hyperlink w:anchor="_Toc472517212" w:history="1">
            <w:r w:rsidR="006258A9" w:rsidRPr="00A961BA">
              <w:rPr>
                <w:rStyle w:val="Hipervnculo"/>
                <w:rFonts w:ascii="Arial" w:hAnsi="Arial" w:cs="Arial"/>
                <w:b/>
                <w:noProof/>
                <w:color w:val="auto"/>
              </w:rPr>
              <w:t>RESUMEN</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_Toc472517212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9</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13" w:history="1">
            <w:r w:rsidR="006258A9" w:rsidRPr="00A961BA">
              <w:rPr>
                <w:rStyle w:val="Hipervnculo"/>
                <w:rFonts w:ascii="Arial" w:hAnsi="Arial" w:cs="Arial"/>
                <w:b/>
                <w:noProof/>
                <w:color w:val="auto"/>
                <w:lang w:val="en-US"/>
              </w:rPr>
              <w:t>ABSTRACT</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_Toc472517213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14" w:history="1">
            <w:r w:rsidR="006258A9" w:rsidRPr="00A961BA">
              <w:rPr>
                <w:rStyle w:val="Hipervnculo"/>
                <w:rFonts w:ascii="Arial" w:hAnsi="Arial" w:cs="Arial"/>
                <w:b/>
                <w:noProof/>
                <w:color w:val="auto"/>
              </w:rPr>
              <w:t>INTRODUCCIÓN</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_Toc472517214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11</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15" w:history="1">
            <w:r w:rsidR="006258A9" w:rsidRPr="00A961BA">
              <w:rPr>
                <w:rStyle w:val="Hipervnculo"/>
                <w:rFonts w:ascii="Arial" w:hAnsi="Arial" w:cs="Arial"/>
                <w:b/>
                <w:noProof/>
                <w:color w:val="auto"/>
              </w:rPr>
              <w:t>CAPÍTULO I</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_Toc472517215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17</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16" w:history="1">
            <w:r w:rsidR="006258A9" w:rsidRPr="00A961BA">
              <w:rPr>
                <w:rStyle w:val="Hipervnculo"/>
                <w:rFonts w:ascii="Arial" w:hAnsi="Arial" w:cs="Arial"/>
                <w:b/>
                <w:noProof/>
                <w:color w:val="auto"/>
              </w:rPr>
              <w:t>1.</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Ubi</w:t>
            </w:r>
            <w:r w:rsidR="001F6F1C">
              <w:rPr>
                <w:rStyle w:val="Hipervnculo"/>
                <w:rFonts w:ascii="Arial" w:hAnsi="Arial" w:cs="Arial"/>
                <w:b/>
                <w:noProof/>
                <w:color w:val="auto"/>
              </w:rPr>
              <w:t>cación contextual institucional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_Toc472517216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18</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17" w:history="1">
            <w:r w:rsidR="006258A9" w:rsidRPr="00A961BA">
              <w:rPr>
                <w:rStyle w:val="Hipervnculo"/>
                <w:rFonts w:ascii="Arial" w:hAnsi="Arial" w:cs="Arial"/>
                <w:b/>
                <w:noProof/>
                <w:color w:val="auto"/>
              </w:rPr>
              <w:t>1.1.</w:t>
            </w:r>
            <w:r w:rsidR="006258A9" w:rsidRPr="00A961BA">
              <w:rPr>
                <w:rFonts w:ascii="Arial" w:hAnsi="Arial" w:cs="Arial"/>
                <w:b/>
                <w:noProof/>
              </w:rPr>
              <w:tab/>
            </w:r>
            <w:r w:rsidR="006258A9" w:rsidRPr="00A961BA">
              <w:rPr>
                <w:rStyle w:val="Hipervnculo"/>
                <w:rFonts w:ascii="Arial" w:hAnsi="Arial" w:cs="Arial"/>
                <w:b/>
                <w:noProof/>
                <w:color w:val="auto"/>
              </w:rPr>
              <w:t>Características contextuales de la ciudad de Chiclayo</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_Toc472517217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18</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18" w:history="1">
            <w:r w:rsidR="006258A9" w:rsidRPr="00A961BA">
              <w:rPr>
                <w:rStyle w:val="Hipervnculo"/>
                <w:rFonts w:ascii="Arial" w:hAnsi="Arial" w:cs="Arial"/>
                <w:b/>
                <w:noProof/>
                <w:color w:val="auto"/>
              </w:rPr>
              <w:t>1.2.</w:t>
            </w:r>
            <w:r w:rsidR="006258A9" w:rsidRPr="00A961BA">
              <w:rPr>
                <w:rFonts w:ascii="Arial" w:hAnsi="Arial" w:cs="Arial"/>
                <w:b/>
                <w:noProof/>
              </w:rPr>
              <w:tab/>
            </w:r>
            <w:r w:rsidR="006258A9" w:rsidRPr="00A961BA">
              <w:rPr>
                <w:rStyle w:val="Hipervnculo"/>
                <w:rFonts w:ascii="Arial" w:hAnsi="Arial" w:cs="Arial"/>
                <w:b/>
                <w:noProof/>
                <w:color w:val="auto"/>
              </w:rPr>
              <w:t>Descripción de las características de la I.E.I. N° 047 “Capullitos de María” P.J. Ricardo Palma Chiclayo</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_Toc472517218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22</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19" w:history="1">
            <w:r w:rsidR="006258A9" w:rsidRPr="00A961BA">
              <w:rPr>
                <w:rStyle w:val="Hipervnculo"/>
                <w:rFonts w:ascii="Arial" w:hAnsi="Arial" w:cs="Arial"/>
                <w:b/>
                <w:noProof/>
                <w:color w:val="auto"/>
              </w:rPr>
              <w:t>2.</w:t>
            </w:r>
            <w:r w:rsidR="006258A9" w:rsidRPr="00A961BA">
              <w:rPr>
                <w:rFonts w:ascii="Arial" w:eastAsiaTheme="minorEastAsia" w:hAnsi="Arial" w:cs="Arial"/>
                <w:b/>
                <w:noProof/>
                <w:lang w:eastAsia="ja-JP"/>
              </w:rPr>
              <w:tab/>
            </w:r>
            <w:r w:rsidR="001F6F1C">
              <w:rPr>
                <w:rStyle w:val="Hipervnculo"/>
                <w:rFonts w:ascii="Arial" w:hAnsi="Arial" w:cs="Arial"/>
                <w:b/>
                <w:noProof/>
                <w:color w:val="auto"/>
              </w:rPr>
              <w:t>Contextualización del problema</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_Toc472517219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24</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0" w:history="1">
            <w:r w:rsidR="006258A9" w:rsidRPr="00A961BA">
              <w:rPr>
                <w:rStyle w:val="Hipervnculo"/>
                <w:rFonts w:ascii="Arial" w:hAnsi="Arial" w:cs="Arial"/>
                <w:b/>
                <w:noProof/>
                <w:color w:val="auto"/>
              </w:rPr>
              <w:t>2.1.</w:t>
            </w:r>
            <w:r w:rsidR="006258A9" w:rsidRPr="00A961BA">
              <w:rPr>
                <w:rFonts w:ascii="Arial" w:hAnsi="Arial" w:cs="Arial"/>
                <w:b/>
                <w:noProof/>
              </w:rPr>
              <w:tab/>
            </w:r>
            <w:r w:rsidR="006258A9" w:rsidRPr="00A961BA">
              <w:rPr>
                <w:rStyle w:val="Hipervnculo"/>
                <w:rFonts w:ascii="Arial" w:hAnsi="Arial" w:cs="Arial"/>
                <w:b/>
                <w:noProof/>
                <w:color w:val="auto"/>
              </w:rPr>
              <w:t>Contexto Internacional: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_Toc472517220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24</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1" w:history="1">
            <w:r w:rsidR="006258A9" w:rsidRPr="00A961BA">
              <w:rPr>
                <w:rStyle w:val="Hipervnculo"/>
                <w:rFonts w:ascii="Arial" w:hAnsi="Arial" w:cs="Arial"/>
                <w:b/>
                <w:noProof/>
                <w:color w:val="auto"/>
              </w:rPr>
              <w:t>2.2.</w:t>
            </w:r>
            <w:r w:rsidR="006258A9" w:rsidRPr="00A961BA">
              <w:rPr>
                <w:rFonts w:ascii="Arial" w:hAnsi="Arial" w:cs="Arial"/>
                <w:b/>
                <w:noProof/>
              </w:rPr>
              <w:tab/>
            </w:r>
            <w:r w:rsidR="006258A9" w:rsidRPr="00A961BA">
              <w:rPr>
                <w:rStyle w:val="Hipervnculo"/>
                <w:rFonts w:ascii="Arial" w:hAnsi="Arial" w:cs="Arial"/>
                <w:b/>
                <w:noProof/>
                <w:color w:val="auto"/>
              </w:rPr>
              <w:t>Contexto Nacional: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_Toc472517221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26</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2" w:history="1">
            <w:r w:rsidR="006258A9" w:rsidRPr="00A961BA">
              <w:rPr>
                <w:rStyle w:val="Hipervnculo"/>
                <w:rFonts w:ascii="Arial" w:hAnsi="Arial" w:cs="Arial"/>
                <w:b/>
                <w:noProof/>
                <w:color w:val="auto"/>
              </w:rPr>
              <w:t>2.3.</w:t>
            </w:r>
            <w:r w:rsidR="006258A9" w:rsidRPr="00A961BA">
              <w:rPr>
                <w:rFonts w:ascii="Arial" w:hAnsi="Arial" w:cs="Arial"/>
                <w:b/>
                <w:noProof/>
              </w:rPr>
              <w:tab/>
            </w:r>
            <w:r w:rsidR="006258A9" w:rsidRPr="00A961BA">
              <w:rPr>
                <w:rStyle w:val="Hipervnculo"/>
                <w:rFonts w:ascii="Arial" w:hAnsi="Arial" w:cs="Arial"/>
                <w:b/>
                <w:noProof/>
                <w:color w:val="auto"/>
              </w:rPr>
              <w:t>Contexto regional: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_Toc472517222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27</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23" w:history="1">
            <w:r w:rsidR="006258A9" w:rsidRPr="00A961BA">
              <w:rPr>
                <w:rStyle w:val="Hipervnculo"/>
                <w:rFonts w:ascii="Arial" w:hAnsi="Arial" w:cs="Arial"/>
                <w:b/>
                <w:noProof/>
                <w:color w:val="auto"/>
              </w:rPr>
              <w:t>3.</w:t>
            </w:r>
            <w:r w:rsidR="006258A9" w:rsidRPr="00A961BA">
              <w:rPr>
                <w:rFonts w:ascii="Arial" w:eastAsiaTheme="minorEastAsia" w:hAnsi="Arial" w:cs="Arial"/>
                <w:b/>
                <w:noProof/>
                <w:lang w:eastAsia="ja-JP"/>
              </w:rPr>
              <w:tab/>
            </w:r>
            <w:r w:rsidR="001F6F1C">
              <w:rPr>
                <w:rStyle w:val="Hipervnculo"/>
                <w:rFonts w:ascii="Arial" w:hAnsi="Arial" w:cs="Arial"/>
                <w:b/>
                <w:noProof/>
                <w:color w:val="auto"/>
              </w:rPr>
              <w:t>Planteamiento del problema</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_Toc472517223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28</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24" w:history="1">
            <w:r w:rsidR="006258A9" w:rsidRPr="00A961BA">
              <w:rPr>
                <w:rStyle w:val="Hipervnculo"/>
                <w:rFonts w:ascii="Arial" w:hAnsi="Arial" w:cs="Arial"/>
                <w:b/>
                <w:noProof/>
                <w:color w:val="auto"/>
              </w:rPr>
              <w:t>4.</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Descripción argumen</w:t>
            </w:r>
            <w:r w:rsidR="001F6F1C">
              <w:rPr>
                <w:rStyle w:val="Hipervnculo"/>
                <w:rFonts w:ascii="Arial" w:hAnsi="Arial" w:cs="Arial"/>
                <w:b/>
                <w:noProof/>
                <w:color w:val="auto"/>
              </w:rPr>
              <w:t>tada de la metodología empleada</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_Toc472517224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30</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5" w:history="1">
            <w:r w:rsidR="006258A9" w:rsidRPr="00A961BA">
              <w:rPr>
                <w:rStyle w:val="Hipervnculo"/>
                <w:rFonts w:ascii="Arial" w:hAnsi="Arial" w:cs="Arial"/>
                <w:b/>
                <w:noProof/>
                <w:color w:val="auto"/>
              </w:rPr>
              <w:t>4.1.</w:t>
            </w:r>
            <w:r w:rsidR="006258A9" w:rsidRPr="00A961BA">
              <w:rPr>
                <w:rFonts w:ascii="Arial" w:hAnsi="Arial" w:cs="Arial"/>
                <w:b/>
                <w:noProof/>
              </w:rPr>
              <w:tab/>
            </w:r>
            <w:r w:rsidR="001F6F1C">
              <w:rPr>
                <w:rStyle w:val="Hipervnculo"/>
                <w:rFonts w:ascii="Arial" w:hAnsi="Arial" w:cs="Arial"/>
                <w:b/>
                <w:noProof/>
                <w:color w:val="auto"/>
              </w:rPr>
              <w:t>Tipo y nivel de investigación</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_Toc472517225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30</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6" w:history="1">
            <w:r w:rsidR="006258A9" w:rsidRPr="00A961BA">
              <w:rPr>
                <w:rStyle w:val="Hipervnculo"/>
                <w:rFonts w:ascii="Arial" w:hAnsi="Arial" w:cs="Arial"/>
                <w:b/>
                <w:noProof/>
                <w:color w:val="auto"/>
              </w:rPr>
              <w:t>4.2.</w:t>
            </w:r>
            <w:r w:rsidR="006258A9" w:rsidRPr="00A961BA">
              <w:rPr>
                <w:rFonts w:ascii="Arial" w:hAnsi="Arial" w:cs="Arial"/>
                <w:b/>
                <w:noProof/>
              </w:rPr>
              <w:tab/>
            </w:r>
            <w:r w:rsidR="001F6F1C">
              <w:rPr>
                <w:rStyle w:val="Hipervnculo"/>
                <w:rFonts w:ascii="Arial" w:hAnsi="Arial" w:cs="Arial"/>
                <w:b/>
                <w:noProof/>
                <w:color w:val="auto"/>
              </w:rPr>
              <w:t>Diseño de investigación</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_Toc472517226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31</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7" w:history="1">
            <w:r w:rsidR="006258A9" w:rsidRPr="00A961BA">
              <w:rPr>
                <w:rStyle w:val="Hipervnculo"/>
                <w:rFonts w:ascii="Arial" w:hAnsi="Arial" w:cs="Arial"/>
                <w:b/>
                <w:noProof/>
                <w:color w:val="auto"/>
              </w:rPr>
              <w:t>4.3.</w:t>
            </w:r>
            <w:r w:rsidR="006258A9" w:rsidRPr="00A961BA">
              <w:rPr>
                <w:rFonts w:ascii="Arial" w:hAnsi="Arial" w:cs="Arial"/>
                <w:b/>
                <w:noProof/>
              </w:rPr>
              <w:tab/>
            </w:r>
            <w:r w:rsidR="001F6F1C">
              <w:rPr>
                <w:rStyle w:val="Hipervnculo"/>
                <w:rFonts w:ascii="Arial" w:hAnsi="Arial" w:cs="Arial"/>
                <w:b/>
                <w:noProof/>
                <w:color w:val="auto"/>
              </w:rPr>
              <w:t>Métodos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_Toc472517227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32</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28" w:history="1">
            <w:r w:rsidR="006258A9" w:rsidRPr="00A961BA">
              <w:rPr>
                <w:rStyle w:val="Hipervnculo"/>
                <w:rFonts w:ascii="Arial" w:hAnsi="Arial" w:cs="Arial"/>
                <w:b/>
                <w:noProof/>
                <w:color w:val="auto"/>
              </w:rPr>
              <w:t>4.4.</w:t>
            </w:r>
            <w:r w:rsidR="006258A9" w:rsidRPr="00A961BA">
              <w:rPr>
                <w:rFonts w:ascii="Arial" w:hAnsi="Arial" w:cs="Arial"/>
                <w:b/>
                <w:noProof/>
              </w:rPr>
              <w:tab/>
            </w:r>
            <w:r w:rsidR="001F6F1C">
              <w:rPr>
                <w:rStyle w:val="Hipervnculo"/>
                <w:rFonts w:ascii="Arial" w:hAnsi="Arial" w:cs="Arial"/>
                <w:b/>
                <w:noProof/>
                <w:color w:val="auto"/>
              </w:rPr>
              <w:t>Técnicas e instrumentos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_Toc472517228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32</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29" w:history="1">
            <w:r w:rsidR="006258A9" w:rsidRPr="00A961BA">
              <w:rPr>
                <w:rStyle w:val="Hipervnculo"/>
                <w:rFonts w:ascii="Arial" w:hAnsi="Arial" w:cs="Arial"/>
                <w:b/>
                <w:noProof/>
                <w:color w:val="auto"/>
              </w:rPr>
              <w:t>CAPÍTULO II</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_Toc472517229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34</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30" w:history="1">
            <w:r w:rsidR="006258A9" w:rsidRPr="00A961BA">
              <w:rPr>
                <w:rStyle w:val="Hipervnculo"/>
                <w:rFonts w:ascii="Arial" w:hAnsi="Arial" w:cs="Arial"/>
                <w:b/>
                <w:noProof/>
                <w:color w:val="auto"/>
              </w:rPr>
              <w:t>1.</w:t>
            </w:r>
            <w:r w:rsidR="006258A9" w:rsidRPr="00A961BA">
              <w:rPr>
                <w:rFonts w:ascii="Arial" w:eastAsiaTheme="minorEastAsia" w:hAnsi="Arial" w:cs="Arial"/>
                <w:b/>
                <w:noProof/>
                <w:lang w:eastAsia="ja-JP"/>
              </w:rPr>
              <w:tab/>
            </w:r>
            <w:r w:rsidR="001F6F1C">
              <w:rPr>
                <w:rStyle w:val="Hipervnculo"/>
                <w:rFonts w:ascii="Arial" w:hAnsi="Arial" w:cs="Arial"/>
                <w:b/>
                <w:noProof/>
                <w:color w:val="auto"/>
              </w:rPr>
              <w:t>Antecedentes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_Toc472517230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35</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31" w:history="1">
            <w:r w:rsidR="006258A9" w:rsidRPr="00A961BA">
              <w:rPr>
                <w:rStyle w:val="Hipervnculo"/>
                <w:rFonts w:ascii="Arial" w:hAnsi="Arial" w:cs="Arial"/>
                <w:b/>
                <w:noProof/>
                <w:color w:val="auto"/>
              </w:rPr>
              <w:t>2.</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 xml:space="preserve">Teoría </w:t>
            </w:r>
            <w:r w:rsidR="001F6F1C">
              <w:rPr>
                <w:rStyle w:val="Hipervnculo"/>
                <w:rFonts w:ascii="Arial" w:hAnsi="Arial" w:cs="Arial"/>
                <w:b/>
                <w:noProof/>
                <w:color w:val="auto"/>
              </w:rPr>
              <w:t>científica</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_Toc472517231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38</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32" w:history="1">
            <w:r w:rsidR="006258A9" w:rsidRPr="00A961BA">
              <w:rPr>
                <w:rStyle w:val="Hipervnculo"/>
                <w:rFonts w:ascii="Arial" w:hAnsi="Arial" w:cs="Arial"/>
                <w:b/>
                <w:noProof/>
                <w:color w:val="auto"/>
              </w:rPr>
              <w:t>2.1.</w:t>
            </w:r>
            <w:r w:rsidR="006258A9" w:rsidRPr="00A961BA">
              <w:rPr>
                <w:rFonts w:ascii="Arial" w:hAnsi="Arial" w:cs="Arial"/>
                <w:b/>
                <w:noProof/>
              </w:rPr>
              <w:tab/>
            </w:r>
            <w:r w:rsidR="006258A9" w:rsidRPr="00A961BA">
              <w:rPr>
                <w:rStyle w:val="Hipervnculo"/>
                <w:rFonts w:ascii="Arial" w:hAnsi="Arial" w:cs="Arial"/>
                <w:b/>
                <w:noProof/>
                <w:color w:val="auto"/>
              </w:rPr>
              <w:t>Teoría de la transferencia de Guilford</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_Toc472517232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38</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33" w:history="1">
            <w:r w:rsidR="006258A9" w:rsidRPr="00A961BA">
              <w:rPr>
                <w:rStyle w:val="Hipervnculo"/>
                <w:rFonts w:ascii="Arial" w:hAnsi="Arial" w:cs="Arial"/>
                <w:b/>
                <w:noProof/>
                <w:color w:val="auto"/>
              </w:rPr>
              <w:t>3.</w:t>
            </w:r>
            <w:r w:rsidR="006258A9" w:rsidRPr="00A961BA">
              <w:rPr>
                <w:rFonts w:ascii="Arial" w:eastAsiaTheme="minorEastAsia" w:hAnsi="Arial" w:cs="Arial"/>
                <w:b/>
                <w:noProof/>
                <w:lang w:eastAsia="ja-JP"/>
              </w:rPr>
              <w:tab/>
            </w:r>
            <w:r w:rsidR="001F6F1C">
              <w:rPr>
                <w:rStyle w:val="Hipervnculo"/>
                <w:rFonts w:ascii="Arial" w:hAnsi="Arial" w:cs="Arial"/>
                <w:b/>
                <w:noProof/>
                <w:color w:val="auto"/>
              </w:rPr>
              <w:t>Enfoques teóricos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_Toc472517233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44</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34" w:history="1">
            <w:r w:rsidR="006258A9" w:rsidRPr="00A961BA">
              <w:rPr>
                <w:rStyle w:val="Hipervnculo"/>
                <w:rFonts w:ascii="Arial" w:hAnsi="Arial" w:cs="Arial"/>
                <w:b/>
                <w:noProof/>
                <w:color w:val="auto"/>
              </w:rPr>
              <w:t>3.1.</w:t>
            </w:r>
            <w:r w:rsidR="006258A9" w:rsidRPr="00A961BA">
              <w:rPr>
                <w:rFonts w:ascii="Arial" w:hAnsi="Arial" w:cs="Arial"/>
                <w:b/>
                <w:noProof/>
              </w:rPr>
              <w:tab/>
            </w:r>
            <w:r w:rsidR="006258A9" w:rsidRPr="00A961BA">
              <w:rPr>
                <w:rStyle w:val="Hipervnculo"/>
                <w:rFonts w:ascii="Arial" w:hAnsi="Arial" w:cs="Arial"/>
                <w:b/>
                <w:noProof/>
                <w:color w:val="auto"/>
              </w:rPr>
              <w:t>La creatividad</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_Toc472517234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44</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37" w:history="1">
            <w:r w:rsidR="006258A9" w:rsidRPr="00A961BA">
              <w:rPr>
                <w:rStyle w:val="Hipervnculo"/>
                <w:rFonts w:ascii="Arial" w:hAnsi="Arial" w:cs="Arial"/>
                <w:b/>
                <w:noProof/>
                <w:color w:val="auto"/>
              </w:rPr>
              <w:t>3.2.</w:t>
            </w:r>
            <w:r w:rsidR="006258A9" w:rsidRPr="00A961BA">
              <w:rPr>
                <w:rFonts w:ascii="Arial" w:hAnsi="Arial" w:cs="Arial"/>
                <w:b/>
                <w:noProof/>
              </w:rPr>
              <w:tab/>
            </w:r>
            <w:r w:rsidR="001F6F1C">
              <w:rPr>
                <w:rStyle w:val="Hipervnculo"/>
                <w:rFonts w:ascii="Arial" w:hAnsi="Arial" w:cs="Arial"/>
                <w:b/>
                <w:noProof/>
                <w:color w:val="auto"/>
              </w:rPr>
              <w:t>Estrategias Didáctico-Lúdicas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_Toc472517237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54</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38" w:history="1">
            <w:r w:rsidR="006258A9" w:rsidRPr="00A961BA">
              <w:rPr>
                <w:rStyle w:val="Hipervnculo"/>
                <w:rFonts w:ascii="Arial" w:hAnsi="Arial" w:cs="Arial"/>
                <w:b/>
                <w:noProof/>
                <w:color w:val="auto"/>
              </w:rPr>
              <w:t>4.</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Definición de Términos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_Toc472517238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61</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39" w:history="1">
            <w:r w:rsidR="006258A9" w:rsidRPr="00A961BA">
              <w:rPr>
                <w:rStyle w:val="Hipervnculo"/>
                <w:rFonts w:ascii="Arial" w:hAnsi="Arial" w:cs="Arial"/>
                <w:b/>
                <w:noProof/>
                <w:color w:val="auto"/>
                <w:lang w:eastAsia="es-PE"/>
              </w:rPr>
              <w:t>4.1.</w:t>
            </w:r>
            <w:r w:rsidR="006258A9" w:rsidRPr="00A961BA">
              <w:rPr>
                <w:rFonts w:ascii="Arial" w:hAnsi="Arial" w:cs="Arial"/>
                <w:b/>
                <w:noProof/>
              </w:rPr>
              <w:tab/>
            </w:r>
            <w:r w:rsidR="00323822">
              <w:rPr>
                <w:rStyle w:val="Hipervnculo"/>
                <w:rFonts w:ascii="Arial" w:hAnsi="Arial" w:cs="Arial"/>
                <w:b/>
                <w:noProof/>
                <w:color w:val="auto"/>
                <w:lang w:eastAsia="es-PE"/>
              </w:rPr>
              <w:t>Definiciones constitutivas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_Toc472517239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61</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0" w:history="1">
            <w:r w:rsidR="006258A9" w:rsidRPr="00A961BA">
              <w:rPr>
                <w:rStyle w:val="Hipervnculo"/>
                <w:rFonts w:ascii="Arial" w:hAnsi="Arial" w:cs="Arial"/>
                <w:b/>
                <w:noProof/>
                <w:color w:val="auto"/>
                <w:lang w:eastAsia="es-PE"/>
              </w:rPr>
              <w:t>4.2.</w:t>
            </w:r>
            <w:r w:rsidR="006258A9" w:rsidRPr="00A961BA">
              <w:rPr>
                <w:rFonts w:ascii="Arial" w:hAnsi="Arial" w:cs="Arial"/>
                <w:b/>
                <w:noProof/>
              </w:rPr>
              <w:tab/>
            </w:r>
            <w:r w:rsidR="006258A9" w:rsidRPr="00A961BA">
              <w:rPr>
                <w:rStyle w:val="Hipervnculo"/>
                <w:rFonts w:ascii="Arial" w:hAnsi="Arial" w:cs="Arial"/>
                <w:b/>
                <w:noProof/>
                <w:color w:val="auto"/>
                <w:lang w:eastAsia="es-PE"/>
              </w:rPr>
              <w:t>Definiciones operacional</w:t>
            </w:r>
            <w:r w:rsidR="00323822">
              <w:rPr>
                <w:rStyle w:val="Hipervnculo"/>
                <w:rFonts w:ascii="Arial" w:hAnsi="Arial" w:cs="Arial"/>
                <w:b/>
                <w:noProof/>
                <w:color w:val="auto"/>
                <w:lang w:eastAsia="es-PE"/>
              </w:rPr>
              <w:t>es</w:t>
            </w:r>
            <w:bookmarkStart w:id="4" w:name="_GoBack"/>
            <w:bookmarkEnd w:id="4"/>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_Toc472517240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61</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41" w:history="1">
            <w:r w:rsidR="006258A9" w:rsidRPr="00A961BA">
              <w:rPr>
                <w:rStyle w:val="Hipervnculo"/>
                <w:rFonts w:ascii="Arial" w:hAnsi="Arial" w:cs="Arial"/>
                <w:b/>
                <w:noProof/>
                <w:color w:val="auto"/>
              </w:rPr>
              <w:t>CAPÍTULO III</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_Toc472517241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63</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42" w:history="1">
            <w:r w:rsidR="006258A9" w:rsidRPr="00A961BA">
              <w:rPr>
                <w:rStyle w:val="Hipervnculo"/>
                <w:rFonts w:ascii="Arial" w:hAnsi="Arial" w:cs="Arial"/>
                <w:b/>
                <w:noProof/>
                <w:color w:val="auto"/>
              </w:rPr>
              <w:t>1.</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Elemento</w:t>
            </w:r>
            <w:r w:rsidR="001F6F1C">
              <w:rPr>
                <w:rStyle w:val="Hipervnculo"/>
                <w:rFonts w:ascii="Arial" w:hAnsi="Arial" w:cs="Arial"/>
                <w:b/>
                <w:noProof/>
                <w:color w:val="auto"/>
              </w:rPr>
              <w:t>s estructurales de la propuesta</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_Toc472517242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64</w:t>
            </w:r>
            <w:r w:rsidR="006258A9" w:rsidRPr="00A961BA">
              <w:rPr>
                <w:rFonts w:ascii="Arial" w:hAnsi="Arial" w:cs="Arial"/>
                <w:b/>
                <w:noProof/>
                <w:webHidden/>
              </w:rPr>
              <w:fldChar w:fldCharType="end"/>
            </w:r>
          </w:hyperlink>
        </w:p>
        <w:p w:rsidR="006258A9" w:rsidRPr="00A961BA" w:rsidRDefault="00A961BA">
          <w:pPr>
            <w:pStyle w:val="TDC3"/>
            <w:tabs>
              <w:tab w:val="left" w:pos="1100"/>
              <w:tab w:val="right" w:leader="dot" w:pos="8495"/>
            </w:tabs>
            <w:rPr>
              <w:rFonts w:ascii="Arial" w:hAnsi="Arial" w:cs="Arial"/>
              <w:b/>
              <w:noProof/>
            </w:rPr>
          </w:pPr>
          <w:r w:rsidRPr="00A961BA">
            <w:rPr>
              <w:rFonts w:ascii="Arial" w:hAnsi="Arial" w:cs="Arial"/>
              <w:b/>
              <w:noProof/>
              <w:sz w:val="24"/>
              <w:lang w:eastAsia="es-PE"/>
            </w:rPr>
            <mc:AlternateContent>
              <mc:Choice Requires="wps">
                <w:drawing>
                  <wp:anchor distT="45720" distB="45720" distL="114300" distR="114300" simplePos="0" relativeHeight="251975680" behindDoc="0" locked="0" layoutInCell="1" allowOverlap="1" wp14:anchorId="267006D8" wp14:editId="32C35932">
                    <wp:simplePos x="0" y="0"/>
                    <wp:positionH relativeFrom="column">
                      <wp:posOffset>2539365</wp:posOffset>
                    </wp:positionH>
                    <wp:positionV relativeFrom="paragraph">
                      <wp:posOffset>490385</wp:posOffset>
                    </wp:positionV>
                    <wp:extent cx="323850" cy="257175"/>
                    <wp:effectExtent l="0" t="0" r="0" b="9525"/>
                    <wp:wrapNone/>
                    <wp:docPr id="9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257175"/>
                            </a:xfrm>
                            <a:prstGeom prst="rect">
                              <a:avLst/>
                            </a:prstGeom>
                            <a:solidFill>
                              <a:schemeClr val="bg1"/>
                            </a:solidFill>
                            <a:ln w="9525">
                              <a:noFill/>
                              <a:miter lim="800000"/>
                              <a:headEnd/>
                              <a:tailEnd/>
                            </a:ln>
                          </wps:spPr>
                          <wps:txbx>
                            <w:txbxContent>
                              <w:p w:rsidR="00797B9A" w:rsidRDefault="00797B9A">
                                <w: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006D8" id="_x0000_s1035" type="#_x0000_t202" style="position:absolute;left:0;text-align:left;margin-left:199.95pt;margin-top:38.6pt;width:25.5pt;height:20.25pt;z-index:25197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" fillcolor="white [3212]" stroked="f">
                    <v:textbox>
                      <w:txbxContent>
                        <w:p w:rsidR="00797B9A" w:rsidRDefault="00797B9A">
                          <w:r>
                            <w:t>VI</w:t>
                          </w:r>
                        </w:p>
                      </w:txbxContent>
                    </v:textbox>
                  </v:shape>
                </w:pict>
              </mc:Fallback>
            </mc:AlternateContent>
          </w:r>
          <w:hyperlink w:anchor="_Toc472517243" w:history="1">
            <w:r w:rsidR="006258A9" w:rsidRPr="00A961BA">
              <w:rPr>
                <w:rStyle w:val="Hipervnculo"/>
                <w:rFonts w:ascii="Arial" w:hAnsi="Arial" w:cs="Arial"/>
                <w:b/>
                <w:noProof/>
                <w:color w:val="auto"/>
              </w:rPr>
              <w:t>1.1.</w:t>
            </w:r>
            <w:r w:rsidR="006258A9" w:rsidRPr="00A961BA">
              <w:rPr>
                <w:rFonts w:ascii="Arial" w:hAnsi="Arial" w:cs="Arial"/>
                <w:b/>
                <w:noProof/>
              </w:rPr>
              <w:tab/>
            </w:r>
            <w:r w:rsidR="006258A9" w:rsidRPr="00A961BA">
              <w:rPr>
                <w:rStyle w:val="Hipervnculo"/>
                <w:rFonts w:ascii="Arial" w:hAnsi="Arial" w:cs="Arial"/>
                <w:b/>
                <w:noProof/>
                <w:color w:val="auto"/>
              </w:rPr>
              <w:t>Instr</w:t>
            </w:r>
            <w:r w:rsidR="001F6F1C">
              <w:rPr>
                <w:rStyle w:val="Hipervnculo"/>
                <w:rFonts w:ascii="Arial" w:hAnsi="Arial" w:cs="Arial"/>
                <w:b/>
                <w:noProof/>
                <w:color w:val="auto"/>
              </w:rPr>
              <w:t>umentos de evaluación y control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_Toc472517243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68</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4" w:history="1">
            <w:r w:rsidR="006258A9" w:rsidRPr="00A961BA">
              <w:rPr>
                <w:rStyle w:val="Hipervnculo"/>
                <w:rFonts w:ascii="Arial" w:hAnsi="Arial" w:cs="Arial"/>
                <w:b/>
                <w:noProof/>
                <w:color w:val="auto"/>
              </w:rPr>
              <w:t>1.2.</w:t>
            </w:r>
            <w:r w:rsidR="006258A9" w:rsidRPr="00A961BA">
              <w:rPr>
                <w:rFonts w:ascii="Arial" w:hAnsi="Arial" w:cs="Arial"/>
                <w:b/>
                <w:noProof/>
              </w:rPr>
              <w:tab/>
            </w:r>
            <w:r w:rsidR="006258A9" w:rsidRPr="00A961BA">
              <w:rPr>
                <w:rStyle w:val="Hipervnculo"/>
                <w:rFonts w:ascii="Arial" w:hAnsi="Arial" w:cs="Arial"/>
                <w:b/>
                <w:noProof/>
                <w:color w:val="auto"/>
              </w:rPr>
              <w:t>Propuesta de estrategias didáctico-lúdicas para desarrollar la creatividad en niños y niñas de 5 años del nivel inicial.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_Toc472517244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70</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45" w:history="1">
            <w:r w:rsidR="006258A9" w:rsidRPr="00A961BA">
              <w:rPr>
                <w:rStyle w:val="Hipervnculo"/>
                <w:rFonts w:ascii="Arial" w:hAnsi="Arial" w:cs="Arial"/>
                <w:b/>
                <w:noProof/>
                <w:color w:val="auto"/>
              </w:rPr>
              <w:t>2.</w:t>
            </w:r>
            <w:r w:rsidR="006258A9" w:rsidRPr="00A961BA">
              <w:rPr>
                <w:rFonts w:ascii="Arial" w:eastAsiaTheme="minorEastAsia" w:hAnsi="Arial" w:cs="Arial"/>
                <w:b/>
                <w:noProof/>
                <w:lang w:eastAsia="ja-JP"/>
              </w:rPr>
              <w:tab/>
            </w:r>
            <w:r w:rsidR="006258A9" w:rsidRPr="00A961BA">
              <w:rPr>
                <w:rStyle w:val="Hipervnculo"/>
                <w:rFonts w:ascii="Arial" w:hAnsi="Arial" w:cs="Arial"/>
                <w:b/>
                <w:noProof/>
                <w:color w:val="auto"/>
              </w:rPr>
              <w:t>Resultados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_Toc472517245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76</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6" w:history="1">
            <w:r w:rsidR="006258A9" w:rsidRPr="00A961BA">
              <w:rPr>
                <w:rStyle w:val="Hipervnculo"/>
                <w:rFonts w:ascii="Arial" w:hAnsi="Arial" w:cs="Arial"/>
                <w:b/>
                <w:noProof/>
                <w:color w:val="auto"/>
              </w:rPr>
              <w:t>2.1.</w:t>
            </w:r>
            <w:r w:rsidR="006258A9" w:rsidRPr="00A961BA">
              <w:rPr>
                <w:rFonts w:ascii="Arial" w:hAnsi="Arial" w:cs="Arial"/>
                <w:b/>
                <w:noProof/>
              </w:rPr>
              <w:tab/>
            </w:r>
            <w:r w:rsidR="006258A9" w:rsidRPr="00A961BA">
              <w:rPr>
                <w:rStyle w:val="Hipervnculo"/>
                <w:rFonts w:ascii="Arial" w:hAnsi="Arial" w:cs="Arial"/>
                <w:b/>
                <w:noProof/>
                <w:color w:val="auto"/>
              </w:rPr>
              <w:t>E</w:t>
            </w:r>
            <w:r w:rsidR="000031B5">
              <w:rPr>
                <w:rStyle w:val="Hipervnculo"/>
                <w:rFonts w:ascii="Arial" w:hAnsi="Arial" w:cs="Arial"/>
                <w:b/>
                <w:noProof/>
                <w:color w:val="auto"/>
              </w:rPr>
              <w:t>valuación de entrada (pre test)</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_Toc472517246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78</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7" w:history="1">
            <w:r w:rsidR="006258A9" w:rsidRPr="00A961BA">
              <w:rPr>
                <w:rStyle w:val="Hipervnculo"/>
                <w:rFonts w:ascii="Arial" w:hAnsi="Arial" w:cs="Arial"/>
                <w:b/>
                <w:noProof/>
                <w:color w:val="auto"/>
              </w:rPr>
              <w:t>2.2.</w:t>
            </w:r>
            <w:r w:rsidR="006258A9" w:rsidRPr="00A961BA">
              <w:rPr>
                <w:rFonts w:ascii="Arial" w:hAnsi="Arial" w:cs="Arial"/>
                <w:b/>
                <w:noProof/>
              </w:rPr>
              <w:tab/>
            </w:r>
            <w:r w:rsidR="000031B5">
              <w:rPr>
                <w:rStyle w:val="Hipervnculo"/>
                <w:rFonts w:ascii="Arial" w:hAnsi="Arial" w:cs="Arial"/>
                <w:b/>
                <w:noProof/>
                <w:color w:val="auto"/>
              </w:rPr>
              <w:t>Evaluación de salida (pos test)</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_Toc472517247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80</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8" w:history="1">
            <w:r w:rsidR="006258A9" w:rsidRPr="00A961BA">
              <w:rPr>
                <w:rStyle w:val="Hipervnculo"/>
                <w:rFonts w:ascii="Arial" w:hAnsi="Arial" w:cs="Arial"/>
                <w:b/>
                <w:noProof/>
                <w:color w:val="auto"/>
              </w:rPr>
              <w:t>2.3.</w:t>
            </w:r>
            <w:r w:rsidR="006258A9" w:rsidRPr="00A961BA">
              <w:rPr>
                <w:rFonts w:ascii="Arial" w:hAnsi="Arial" w:cs="Arial"/>
                <w:b/>
                <w:noProof/>
              </w:rPr>
              <w:tab/>
            </w:r>
            <w:r w:rsidR="006258A9" w:rsidRPr="00A961BA">
              <w:rPr>
                <w:rStyle w:val="Hipervnculo"/>
                <w:rFonts w:ascii="Arial" w:hAnsi="Arial" w:cs="Arial"/>
                <w:b/>
                <w:noProof/>
                <w:color w:val="auto"/>
              </w:rPr>
              <w:t>Evaluación comparativa entre la prueba de entrada y la prueba de salida:</w:t>
            </w:r>
            <w:r w:rsidR="000031B5">
              <w:rPr>
                <w:rStyle w:val="Hipervnculo"/>
                <w:rFonts w:ascii="Arial" w:hAnsi="Arial" w:cs="Arial"/>
                <w:b/>
                <w:noProof/>
                <w:color w:val="auto"/>
              </w:rPr>
              <w:t>….</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_Toc472517248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82</w:t>
            </w:r>
            <w:r w:rsidR="006258A9" w:rsidRPr="00A961BA">
              <w:rPr>
                <w:rFonts w:ascii="Arial" w:hAnsi="Arial" w:cs="Arial"/>
                <w:b/>
                <w:noProof/>
                <w:webHidden/>
              </w:rPr>
              <w:fldChar w:fldCharType="end"/>
            </w:r>
          </w:hyperlink>
        </w:p>
        <w:p w:rsidR="006258A9" w:rsidRPr="00A961BA" w:rsidRDefault="00797B9A">
          <w:pPr>
            <w:pStyle w:val="TDC3"/>
            <w:tabs>
              <w:tab w:val="left" w:pos="1100"/>
              <w:tab w:val="right" w:leader="dot" w:pos="8495"/>
            </w:tabs>
            <w:rPr>
              <w:rFonts w:ascii="Arial" w:hAnsi="Arial" w:cs="Arial"/>
              <w:b/>
              <w:noProof/>
            </w:rPr>
          </w:pPr>
          <w:hyperlink w:anchor="_Toc472517249" w:history="1">
            <w:r w:rsidR="006258A9" w:rsidRPr="00A961BA">
              <w:rPr>
                <w:rStyle w:val="Hipervnculo"/>
                <w:rFonts w:ascii="Arial" w:hAnsi="Arial" w:cs="Arial"/>
                <w:b/>
                <w:noProof/>
                <w:color w:val="auto"/>
              </w:rPr>
              <w:t>2.4.</w:t>
            </w:r>
            <w:r w:rsidR="006258A9" w:rsidRPr="00A961BA">
              <w:rPr>
                <w:rFonts w:ascii="Arial" w:hAnsi="Arial" w:cs="Arial"/>
                <w:b/>
                <w:noProof/>
              </w:rPr>
              <w:tab/>
            </w:r>
            <w:r w:rsidR="006258A9" w:rsidRPr="00A961BA">
              <w:rPr>
                <w:rStyle w:val="Hipervnculo"/>
                <w:rFonts w:ascii="Arial" w:hAnsi="Arial" w:cs="Arial"/>
                <w:b/>
                <w:noProof/>
                <w:color w:val="auto"/>
              </w:rPr>
              <w:t>Discusión de resultados en relación a objetivos e hipótesis (prueba de hipótesis)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_Toc472517249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89</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50" w:history="1">
            <w:r w:rsidR="006258A9" w:rsidRPr="00A961BA">
              <w:rPr>
                <w:rStyle w:val="Hipervnculo"/>
                <w:rFonts w:ascii="Arial" w:hAnsi="Arial" w:cs="Arial"/>
                <w:b/>
                <w:noProof/>
                <w:color w:val="auto"/>
              </w:rPr>
              <w:t>CONCLUSIONES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_Toc472517250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99</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51" w:history="1">
            <w:r w:rsidR="006258A9" w:rsidRPr="00A961BA">
              <w:rPr>
                <w:rStyle w:val="Hipervnculo"/>
                <w:rFonts w:ascii="Arial" w:hAnsi="Arial" w:cs="Arial"/>
                <w:b/>
                <w:noProof/>
                <w:color w:val="auto"/>
              </w:rPr>
              <w:t>RECOMENDACIONES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_Toc472517251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101</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52" w:history="1">
            <w:r w:rsidR="006258A9" w:rsidRPr="00A961BA">
              <w:rPr>
                <w:rStyle w:val="Hipervnculo"/>
                <w:rFonts w:ascii="Arial" w:hAnsi="Arial" w:cs="Arial"/>
                <w:b/>
                <w:noProof/>
                <w:color w:val="auto"/>
              </w:rPr>
              <w:t>FUENTES BIBLIOGRÁFICAS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_Toc472517252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103</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53" w:history="1">
            <w:r w:rsidR="006258A9" w:rsidRPr="00A961BA">
              <w:rPr>
                <w:rStyle w:val="Hipervnculo"/>
                <w:rFonts w:ascii="Arial" w:hAnsi="Arial" w:cs="Arial"/>
                <w:b/>
                <w:noProof/>
                <w:color w:val="auto"/>
              </w:rPr>
              <w:t>1.</w:t>
            </w:r>
            <w:r w:rsidR="006258A9" w:rsidRPr="00A961BA">
              <w:rPr>
                <w:rFonts w:ascii="Arial" w:eastAsiaTheme="minorEastAsia" w:hAnsi="Arial" w:cs="Arial"/>
                <w:b/>
                <w:noProof/>
                <w:lang w:eastAsia="ja-JP"/>
              </w:rPr>
              <w:tab/>
            </w:r>
            <w:r w:rsidR="000031B5">
              <w:rPr>
                <w:rStyle w:val="Hipervnculo"/>
                <w:rFonts w:ascii="Arial" w:hAnsi="Arial" w:cs="Arial"/>
                <w:b/>
                <w:noProof/>
                <w:color w:val="auto"/>
              </w:rPr>
              <w:t>Referencias Bibliográficas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_Toc472517253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104</w:t>
            </w:r>
            <w:r w:rsidR="006258A9" w:rsidRPr="00A961BA">
              <w:rPr>
                <w:rFonts w:ascii="Arial" w:hAnsi="Arial" w:cs="Arial"/>
                <w:b/>
                <w:noProof/>
                <w:webHidden/>
              </w:rPr>
              <w:fldChar w:fldCharType="end"/>
            </w:r>
          </w:hyperlink>
        </w:p>
        <w:p w:rsidR="006258A9" w:rsidRPr="00A961BA" w:rsidRDefault="00797B9A">
          <w:pPr>
            <w:pStyle w:val="TDC2"/>
            <w:tabs>
              <w:tab w:val="left" w:pos="660"/>
              <w:tab w:val="right" w:leader="dot" w:pos="8495"/>
            </w:tabs>
            <w:rPr>
              <w:rFonts w:ascii="Arial" w:eastAsiaTheme="minorEastAsia" w:hAnsi="Arial" w:cs="Arial"/>
              <w:b/>
              <w:noProof/>
              <w:lang w:eastAsia="ja-JP"/>
            </w:rPr>
          </w:pPr>
          <w:hyperlink w:anchor="_Toc472517254" w:history="1">
            <w:r w:rsidR="006258A9" w:rsidRPr="00A961BA">
              <w:rPr>
                <w:rStyle w:val="Hipervnculo"/>
                <w:rFonts w:ascii="Arial" w:hAnsi="Arial" w:cs="Arial"/>
                <w:b/>
                <w:noProof/>
                <w:color w:val="auto"/>
              </w:rPr>
              <w:t>2.</w:t>
            </w:r>
            <w:r w:rsidR="006258A9" w:rsidRPr="00A961BA">
              <w:rPr>
                <w:rFonts w:ascii="Arial" w:eastAsiaTheme="minorEastAsia" w:hAnsi="Arial" w:cs="Arial"/>
                <w:b/>
                <w:noProof/>
                <w:lang w:eastAsia="ja-JP"/>
              </w:rPr>
              <w:tab/>
            </w:r>
            <w:r w:rsidR="000031B5">
              <w:rPr>
                <w:rStyle w:val="Hipervnculo"/>
                <w:rFonts w:ascii="Arial" w:hAnsi="Arial" w:cs="Arial"/>
                <w:b/>
                <w:noProof/>
                <w:color w:val="auto"/>
              </w:rPr>
              <w:t>Bibliografía General</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_Toc472517254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107</w:t>
            </w:r>
            <w:r w:rsidR="006258A9" w:rsidRPr="00A961BA">
              <w:rPr>
                <w:rFonts w:ascii="Arial" w:hAnsi="Arial" w:cs="Arial"/>
                <w:b/>
                <w:noProof/>
                <w:webHidden/>
              </w:rPr>
              <w:fldChar w:fldCharType="end"/>
            </w:r>
          </w:hyperlink>
        </w:p>
        <w:p w:rsidR="006258A9" w:rsidRPr="00A961BA" w:rsidRDefault="00797B9A">
          <w:pPr>
            <w:pStyle w:val="TDC1"/>
            <w:tabs>
              <w:tab w:val="right" w:leader="dot" w:pos="8495"/>
            </w:tabs>
            <w:rPr>
              <w:rFonts w:ascii="Arial" w:eastAsiaTheme="minorEastAsia" w:hAnsi="Arial" w:cs="Arial"/>
              <w:b/>
              <w:noProof/>
              <w:lang w:eastAsia="ja-JP"/>
            </w:rPr>
          </w:pPr>
          <w:hyperlink w:anchor="_Toc472517255" w:history="1">
            <w:r w:rsidR="006258A9" w:rsidRPr="00A961BA">
              <w:rPr>
                <w:rStyle w:val="Hipervnculo"/>
                <w:rFonts w:ascii="Arial" w:hAnsi="Arial" w:cs="Arial"/>
                <w:b/>
                <w:noProof/>
                <w:color w:val="auto"/>
              </w:rPr>
              <w:t>ANEXOS</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_Toc472517255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109</w:t>
            </w:r>
            <w:r w:rsidR="006258A9" w:rsidRPr="00A961BA">
              <w:rPr>
                <w:rFonts w:ascii="Arial" w:hAnsi="Arial" w:cs="Arial"/>
                <w:b/>
                <w:noProof/>
                <w:webHidden/>
              </w:rPr>
              <w:fldChar w:fldCharType="end"/>
            </w:r>
          </w:hyperlink>
        </w:p>
        <w:p w:rsidR="006258A9" w:rsidRPr="00A961BA" w:rsidRDefault="00797B9A">
          <w:pPr>
            <w:pStyle w:val="TDC2"/>
            <w:tabs>
              <w:tab w:val="right" w:leader="dot" w:pos="8495"/>
            </w:tabs>
            <w:rPr>
              <w:rFonts w:ascii="Arial" w:eastAsiaTheme="minorEastAsia" w:hAnsi="Arial" w:cs="Arial"/>
              <w:b/>
              <w:noProof/>
              <w:lang w:eastAsia="ja-JP"/>
            </w:rPr>
          </w:pPr>
          <w:hyperlink w:anchor="_Toc472517256" w:history="1">
            <w:r w:rsidR="006258A9" w:rsidRPr="00A961BA">
              <w:rPr>
                <w:rStyle w:val="Hipervnculo"/>
                <w:rFonts w:ascii="Arial" w:hAnsi="Arial" w:cs="Arial"/>
                <w:b/>
                <w:noProof/>
                <w:color w:val="auto"/>
              </w:rPr>
              <w:t>Anexo N°1</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_Toc472517256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110</w:t>
            </w:r>
            <w:r w:rsidR="006258A9" w:rsidRPr="00A961BA">
              <w:rPr>
                <w:rFonts w:ascii="Arial" w:hAnsi="Arial" w:cs="Arial"/>
                <w:b/>
                <w:noProof/>
                <w:webHidden/>
              </w:rPr>
              <w:fldChar w:fldCharType="end"/>
            </w:r>
          </w:hyperlink>
        </w:p>
        <w:p w:rsidR="006258A9" w:rsidRPr="00A961BA" w:rsidRDefault="00797B9A">
          <w:pPr>
            <w:pStyle w:val="TDC2"/>
            <w:tabs>
              <w:tab w:val="right" w:leader="dot" w:pos="8495"/>
            </w:tabs>
            <w:rPr>
              <w:rFonts w:ascii="Arial" w:eastAsiaTheme="minorEastAsia" w:hAnsi="Arial" w:cs="Arial"/>
              <w:b/>
              <w:noProof/>
              <w:lang w:eastAsia="ja-JP"/>
            </w:rPr>
          </w:pPr>
          <w:hyperlink w:anchor="_Toc472517258" w:history="1">
            <w:r w:rsidR="006258A9" w:rsidRPr="00A961BA">
              <w:rPr>
                <w:rStyle w:val="Hipervnculo"/>
                <w:rFonts w:ascii="Arial" w:hAnsi="Arial" w:cs="Arial"/>
                <w:b/>
                <w:noProof/>
                <w:color w:val="auto"/>
              </w:rPr>
              <w:t>Anexo N°2</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_Toc472517258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112</w:t>
            </w:r>
            <w:r w:rsidR="006258A9" w:rsidRPr="00A961BA">
              <w:rPr>
                <w:rFonts w:ascii="Arial" w:hAnsi="Arial" w:cs="Arial"/>
                <w:b/>
                <w:noProof/>
                <w:webHidden/>
              </w:rPr>
              <w:fldChar w:fldCharType="end"/>
            </w:r>
          </w:hyperlink>
        </w:p>
        <w:p w:rsidR="006258A9" w:rsidRPr="00A961BA" w:rsidRDefault="00797B9A">
          <w:pPr>
            <w:pStyle w:val="TDC2"/>
            <w:tabs>
              <w:tab w:val="right" w:leader="dot" w:pos="8495"/>
            </w:tabs>
            <w:rPr>
              <w:rFonts w:ascii="Arial" w:eastAsiaTheme="minorEastAsia" w:hAnsi="Arial" w:cs="Arial"/>
              <w:b/>
              <w:noProof/>
              <w:lang w:eastAsia="ja-JP"/>
            </w:rPr>
          </w:pPr>
          <w:hyperlink w:anchor="_Toc472517259" w:history="1">
            <w:r w:rsidR="006258A9" w:rsidRPr="00A961BA">
              <w:rPr>
                <w:rStyle w:val="Hipervnculo"/>
                <w:rFonts w:ascii="Arial" w:hAnsi="Arial" w:cs="Arial"/>
                <w:b/>
                <w:noProof/>
                <w:color w:val="auto"/>
              </w:rPr>
              <w:t>Anexo N°3</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_Toc472517259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173</w:t>
            </w:r>
            <w:r w:rsidR="006258A9" w:rsidRPr="00A961BA">
              <w:rPr>
                <w:rFonts w:ascii="Arial" w:hAnsi="Arial" w:cs="Arial"/>
                <w:b/>
                <w:noProof/>
                <w:webHidden/>
              </w:rPr>
              <w:fldChar w:fldCharType="end"/>
            </w:r>
          </w:hyperlink>
        </w:p>
        <w:p w:rsidR="006258A9" w:rsidRPr="00A961BA" w:rsidRDefault="00797B9A">
          <w:pPr>
            <w:pStyle w:val="TDC2"/>
            <w:tabs>
              <w:tab w:val="right" w:leader="dot" w:pos="8495"/>
            </w:tabs>
            <w:rPr>
              <w:rFonts w:ascii="Arial" w:eastAsiaTheme="minorEastAsia" w:hAnsi="Arial" w:cs="Arial"/>
              <w:b/>
              <w:noProof/>
              <w:lang w:eastAsia="ja-JP"/>
            </w:rPr>
          </w:pPr>
          <w:hyperlink w:anchor="_Toc472517260" w:history="1">
            <w:r w:rsidR="006258A9" w:rsidRPr="00A961BA">
              <w:rPr>
                <w:rStyle w:val="Hipervnculo"/>
                <w:rFonts w:ascii="Arial" w:hAnsi="Arial" w:cs="Arial"/>
                <w:b/>
                <w:noProof/>
                <w:color w:val="auto"/>
              </w:rPr>
              <w:t>Anexo N° 4</w:t>
            </w:r>
            <w:r w:rsidR="006258A9" w:rsidRPr="00A961BA">
              <w:rPr>
                <w:rFonts w:ascii="Arial" w:hAnsi="Arial" w:cs="Arial"/>
                <w:b/>
                <w:noProof/>
                <w:webHidden/>
              </w:rPr>
              <w:tab/>
            </w:r>
            <w:r w:rsidR="006258A9" w:rsidRPr="00A961BA">
              <w:rPr>
                <w:rFonts w:ascii="Arial" w:hAnsi="Arial" w:cs="Arial"/>
                <w:b/>
                <w:noProof/>
                <w:webHidden/>
              </w:rPr>
              <w:fldChar w:fldCharType="begin"/>
            </w:r>
            <w:r w:rsidR="006258A9" w:rsidRPr="00A961BA">
              <w:rPr>
                <w:rFonts w:ascii="Arial" w:hAnsi="Arial" w:cs="Arial"/>
                <w:b/>
                <w:noProof/>
                <w:webHidden/>
              </w:rPr>
              <w:instrText xml:space="preserve"> PAGEREF _Toc472517260 \h </w:instrText>
            </w:r>
            <w:r w:rsidR="006258A9" w:rsidRPr="00A961BA">
              <w:rPr>
                <w:rFonts w:ascii="Arial" w:hAnsi="Arial" w:cs="Arial"/>
                <w:b/>
                <w:noProof/>
                <w:webHidden/>
              </w:rPr>
            </w:r>
            <w:r w:rsidR="006258A9" w:rsidRPr="00A961BA">
              <w:rPr>
                <w:rFonts w:ascii="Arial" w:hAnsi="Arial" w:cs="Arial"/>
                <w:b/>
                <w:noProof/>
                <w:webHidden/>
              </w:rPr>
              <w:fldChar w:fldCharType="separate"/>
            </w:r>
            <w:r w:rsidR="00FD4F66">
              <w:rPr>
                <w:rFonts w:ascii="Arial" w:hAnsi="Arial" w:cs="Arial"/>
                <w:b/>
                <w:noProof/>
                <w:webHidden/>
              </w:rPr>
              <w:t>174</w:t>
            </w:r>
            <w:r w:rsidR="006258A9" w:rsidRPr="00A961BA">
              <w:rPr>
                <w:rFonts w:ascii="Arial" w:hAnsi="Arial" w:cs="Arial"/>
                <w:b/>
                <w:noProof/>
                <w:webHidden/>
              </w:rPr>
              <w:fldChar w:fldCharType="end"/>
            </w:r>
          </w:hyperlink>
        </w:p>
        <w:p w:rsidR="006258A9" w:rsidRDefault="006258A9">
          <w:r w:rsidRPr="00A961BA">
            <w:rPr>
              <w:rFonts w:ascii="Arial" w:hAnsi="Arial" w:cs="Arial"/>
              <w:b/>
              <w:bCs/>
              <w:lang w:val="es-ES"/>
            </w:rPr>
            <w:fldChar w:fldCharType="end"/>
          </w:r>
        </w:p>
      </w:sdtContent>
    </w:sdt>
    <w:p w:rsidR="00852C1D" w:rsidRPr="00601857" w:rsidRDefault="00852C1D" w:rsidP="00852C1D">
      <w:pPr>
        <w:rPr>
          <w:rFonts w:ascii="Arial" w:hAnsi="Arial" w:cs="Arial"/>
          <w:color w:val="FF0000"/>
          <w:sz w:val="24"/>
          <w:szCs w:val="24"/>
          <w:highlight w:val="yellow"/>
        </w:rPr>
      </w:pPr>
    </w:p>
    <w:p w:rsidR="00B8300A" w:rsidRPr="00074AA0" w:rsidRDefault="00B8300A" w:rsidP="00B8300A">
      <w:pPr>
        <w:rPr>
          <w:rFonts w:ascii="Arial" w:hAnsi="Arial" w:cs="Arial"/>
        </w:rPr>
      </w:pPr>
    </w:p>
    <w:p w:rsidR="00B8300A" w:rsidRPr="00074AA0" w:rsidRDefault="00B8300A" w:rsidP="00B8300A">
      <w:pPr>
        <w:rPr>
          <w:rFonts w:ascii="Arial" w:hAnsi="Arial" w:cs="Arial"/>
        </w:rPr>
      </w:pPr>
    </w:p>
    <w:p w:rsidR="00B8300A" w:rsidRPr="00074AA0" w:rsidRDefault="00B8300A" w:rsidP="00B8300A">
      <w:pPr>
        <w:rPr>
          <w:rFonts w:ascii="Arial" w:hAnsi="Arial" w:cs="Arial"/>
        </w:rPr>
      </w:pPr>
    </w:p>
    <w:p w:rsidR="00B8300A" w:rsidRPr="00074AA0" w:rsidRDefault="00B8300A" w:rsidP="00B8300A">
      <w:pPr>
        <w:rPr>
          <w:rFonts w:ascii="Arial" w:hAnsi="Arial" w:cs="Arial"/>
        </w:rPr>
      </w:pPr>
    </w:p>
    <w:p w:rsidR="00B8300A" w:rsidRDefault="00B8300A" w:rsidP="00B8300A">
      <w:pPr>
        <w:rPr>
          <w:rFonts w:ascii="Arial" w:hAnsi="Arial" w:cs="Arial"/>
          <w:b/>
          <w:sz w:val="24"/>
        </w:rPr>
      </w:pPr>
      <w:r w:rsidRPr="00074AA0">
        <w:rPr>
          <w:rFonts w:ascii="Arial" w:hAnsi="Arial" w:cs="Arial"/>
        </w:rPr>
        <w:tab/>
      </w:r>
    </w:p>
    <w:p w:rsidR="00B8300A" w:rsidRDefault="00B8300A" w:rsidP="00B8300A">
      <w:pPr>
        <w:rPr>
          <w:rFonts w:ascii="Arial" w:hAnsi="Arial" w:cs="Arial"/>
          <w:b/>
          <w:sz w:val="24"/>
        </w:rPr>
      </w:pPr>
    </w:p>
    <w:p w:rsidR="00B8300A" w:rsidRDefault="00B8300A" w:rsidP="00B8300A">
      <w:pPr>
        <w:rPr>
          <w:rFonts w:ascii="Arial" w:hAnsi="Arial" w:cs="Arial"/>
          <w:b/>
          <w:sz w:val="24"/>
        </w:rPr>
      </w:pPr>
    </w:p>
    <w:p w:rsidR="006258A9" w:rsidRDefault="006258A9" w:rsidP="00B8300A">
      <w:pPr>
        <w:rPr>
          <w:rFonts w:ascii="Arial" w:hAnsi="Arial" w:cs="Arial"/>
          <w:b/>
          <w:sz w:val="24"/>
        </w:rPr>
      </w:pPr>
    </w:p>
    <w:p w:rsidR="00A961BA" w:rsidRDefault="00A961BA" w:rsidP="00B8300A">
      <w:pPr>
        <w:rPr>
          <w:rFonts w:ascii="Arial" w:hAnsi="Arial" w:cs="Arial"/>
          <w:b/>
          <w:sz w:val="24"/>
        </w:rPr>
      </w:pPr>
    </w:p>
    <w:p w:rsidR="00A961BA" w:rsidRDefault="00A961BA" w:rsidP="00B8300A">
      <w:pPr>
        <w:rPr>
          <w:rFonts w:ascii="Arial" w:hAnsi="Arial" w:cs="Arial"/>
          <w:b/>
          <w:sz w:val="24"/>
        </w:rPr>
      </w:pPr>
    </w:p>
    <w:p w:rsidR="00B8300A" w:rsidRDefault="006258A9" w:rsidP="00B8300A">
      <w:pPr>
        <w:rPr>
          <w:rFonts w:ascii="Arial" w:hAnsi="Arial" w:cs="Arial"/>
          <w:b/>
          <w:sz w:val="24"/>
        </w:rPr>
      </w:pPr>
      <w:r>
        <w:rPr>
          <w:rFonts w:ascii="Arial" w:hAnsi="Arial" w:cs="Arial"/>
          <w:b/>
          <w:noProof/>
          <w:sz w:val="24"/>
          <w:szCs w:val="24"/>
          <w:lang w:eastAsia="es-PE"/>
        </w:rPr>
        <mc:AlternateContent>
          <mc:Choice Requires="wps">
            <w:drawing>
              <wp:anchor distT="0" distB="0" distL="114300" distR="114300" simplePos="0" relativeHeight="251939840" behindDoc="0" locked="0" layoutInCell="1" allowOverlap="1" wp14:anchorId="73323D19" wp14:editId="695EEBF4">
                <wp:simplePos x="0" y="0"/>
                <wp:positionH relativeFrom="margin">
                  <wp:posOffset>2420117</wp:posOffset>
                </wp:positionH>
                <wp:positionV relativeFrom="paragraph">
                  <wp:posOffset>435050</wp:posOffset>
                </wp:positionV>
                <wp:extent cx="657225" cy="414068"/>
                <wp:effectExtent l="0" t="0" r="9525" b="5080"/>
                <wp:wrapNone/>
                <wp:docPr id="1010" name="Elipse 1010"/>
                <wp:cNvGraphicFramePr/>
                <a:graphic xmlns:a="http://schemas.openxmlformats.org/drawingml/2006/main">
                  <a:graphicData uri="http://schemas.microsoft.com/office/word/2010/wordprocessingShape">
                    <wps:wsp>
                      <wps:cNvSpPr/>
                      <wps:spPr>
                        <a:xfrm>
                          <a:off x="0" y="0"/>
                          <a:ext cx="657225"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323D19" id="Elipse 1010" o:spid="_x0000_s1036" style="position:absolute;margin-left:190.55pt;margin-top:34.25pt;width:51.75pt;height:32.6pt;z-index:251939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" fillcolor="window" stroked="f" strokeweight="2pt">
                <v:textbox>
                  <w:txbxContent>
                    <w:p w:rsidR="00797B9A" w:rsidRDefault="00797B9A" w:rsidP="007F25D2">
                      <w:pPr>
                        <w:jc w:val="center"/>
                      </w:pPr>
                      <w:r>
                        <w:t>VIII</w:t>
                      </w:r>
                    </w:p>
                  </w:txbxContent>
                </v:textbox>
                <w10:wrap anchorx="margin"/>
              </v:oval>
            </w:pict>
          </mc:Fallback>
        </mc:AlternateContent>
      </w:r>
    </w:p>
    <w:p w:rsidR="00852C1D" w:rsidRPr="00127625" w:rsidRDefault="00852C1D" w:rsidP="00852C1D">
      <w:pPr>
        <w:pStyle w:val="Ttulo1"/>
        <w:jc w:val="center"/>
        <w:rPr>
          <w:rFonts w:ascii="Arial" w:hAnsi="Arial" w:cs="Arial"/>
          <w:b/>
          <w:color w:val="auto"/>
          <w:sz w:val="24"/>
          <w:u w:val="single"/>
        </w:rPr>
      </w:pPr>
      <w:bookmarkStart w:id="5" w:name="_Toc472517212"/>
      <w:r w:rsidRPr="00127625">
        <w:rPr>
          <w:rFonts w:ascii="Arial" w:hAnsi="Arial" w:cs="Arial"/>
          <w:b/>
          <w:color w:val="auto"/>
          <w:sz w:val="24"/>
          <w:u w:val="single"/>
        </w:rPr>
        <w:lastRenderedPageBreak/>
        <w:t>RESUMEN</w:t>
      </w:r>
      <w:bookmarkEnd w:id="5"/>
    </w:p>
    <w:p w:rsidR="00852C1D" w:rsidRDefault="00852C1D" w:rsidP="00CA3C8C">
      <w:pPr>
        <w:tabs>
          <w:tab w:val="left" w:pos="993"/>
          <w:tab w:val="left" w:pos="5180"/>
        </w:tabs>
        <w:spacing w:line="480" w:lineRule="auto"/>
        <w:jc w:val="both"/>
        <w:rPr>
          <w:rFonts w:ascii="Arial" w:hAnsi="Arial" w:cs="Arial"/>
          <w:sz w:val="24"/>
          <w:szCs w:val="24"/>
        </w:rPr>
      </w:pPr>
    </w:p>
    <w:p w:rsidR="00CA3C8C" w:rsidRPr="00C1520E" w:rsidRDefault="00FF6F76" w:rsidP="00CA3C8C">
      <w:pPr>
        <w:tabs>
          <w:tab w:val="left" w:pos="993"/>
          <w:tab w:val="left" w:pos="5180"/>
        </w:tabs>
        <w:spacing w:line="480" w:lineRule="auto"/>
        <w:jc w:val="both"/>
        <w:rPr>
          <w:rFonts w:ascii="Arial" w:hAnsi="Arial" w:cs="Arial"/>
          <w:sz w:val="24"/>
          <w:szCs w:val="24"/>
        </w:rPr>
      </w:pPr>
      <w:r w:rsidRPr="00C1520E">
        <w:rPr>
          <w:rFonts w:ascii="Arial" w:hAnsi="Arial" w:cs="Arial"/>
          <w:sz w:val="24"/>
          <w:szCs w:val="24"/>
        </w:rPr>
        <w:t xml:space="preserve">La presente </w:t>
      </w:r>
      <w:r w:rsidR="00CA3C8C" w:rsidRPr="00C1520E">
        <w:rPr>
          <w:rFonts w:ascii="Arial" w:hAnsi="Arial" w:cs="Arial"/>
          <w:sz w:val="24"/>
          <w:szCs w:val="24"/>
        </w:rPr>
        <w:t xml:space="preserve">investigación </w:t>
      </w:r>
      <w:r w:rsidR="00CA3C8C" w:rsidRPr="00CA3C8C">
        <w:rPr>
          <w:rFonts w:ascii="Arial" w:hAnsi="Arial" w:cs="Arial"/>
          <w:sz w:val="24"/>
          <w:szCs w:val="24"/>
        </w:rPr>
        <w:t>está basad</w:t>
      </w:r>
      <w:r w:rsidR="00DD3042">
        <w:rPr>
          <w:rFonts w:ascii="Arial" w:hAnsi="Arial" w:cs="Arial"/>
          <w:sz w:val="24"/>
          <w:szCs w:val="24"/>
        </w:rPr>
        <w:t>a</w:t>
      </w:r>
      <w:r w:rsidR="00CA3C8C" w:rsidRPr="00CA3C8C">
        <w:rPr>
          <w:rFonts w:ascii="Arial" w:hAnsi="Arial" w:cs="Arial"/>
          <w:sz w:val="24"/>
          <w:szCs w:val="24"/>
        </w:rPr>
        <w:t xml:space="preserve"> en un estudio sobre la creatividad. </w:t>
      </w:r>
      <w:r w:rsidR="00CA3C8C">
        <w:rPr>
          <w:rFonts w:ascii="Arial" w:hAnsi="Arial" w:cs="Arial"/>
          <w:sz w:val="24"/>
          <w:szCs w:val="24"/>
        </w:rPr>
        <w:t>Se llevó</w:t>
      </w:r>
      <w:r w:rsidR="00CA3C8C" w:rsidRPr="00CA3C8C">
        <w:rPr>
          <w:rFonts w:ascii="Arial" w:hAnsi="Arial" w:cs="Arial"/>
          <w:sz w:val="24"/>
          <w:szCs w:val="24"/>
        </w:rPr>
        <w:t xml:space="preserve"> a cabo con </w:t>
      </w:r>
      <w:r w:rsidR="00CA3C8C">
        <w:rPr>
          <w:rFonts w:ascii="Arial" w:hAnsi="Arial" w:cs="Arial"/>
          <w:sz w:val="24"/>
          <w:szCs w:val="24"/>
        </w:rPr>
        <w:t xml:space="preserve">estudiantes del segundo ciclo de Educación Inicial, específicamente con </w:t>
      </w:r>
      <w:r w:rsidR="00CA3C8C" w:rsidRPr="00C1520E">
        <w:rPr>
          <w:rFonts w:ascii="Arial" w:hAnsi="Arial" w:cs="Arial"/>
          <w:sz w:val="24"/>
          <w:szCs w:val="24"/>
        </w:rPr>
        <w:t xml:space="preserve">niños de 5 años. </w:t>
      </w:r>
      <w:r w:rsidRPr="00C1520E">
        <w:rPr>
          <w:rFonts w:ascii="Arial" w:hAnsi="Arial" w:cs="Arial"/>
          <w:sz w:val="24"/>
          <w:szCs w:val="24"/>
        </w:rPr>
        <w:t xml:space="preserve">El </w:t>
      </w:r>
      <w:r w:rsidR="00CA3C8C" w:rsidRPr="00C1520E">
        <w:rPr>
          <w:rFonts w:ascii="Arial" w:hAnsi="Arial" w:cs="Arial"/>
          <w:sz w:val="24"/>
          <w:szCs w:val="24"/>
        </w:rPr>
        <w:t xml:space="preserve">objetivo principal </w:t>
      </w:r>
      <w:r w:rsidRPr="00C1520E">
        <w:rPr>
          <w:rFonts w:ascii="Arial" w:hAnsi="Arial" w:cs="Arial"/>
          <w:sz w:val="24"/>
          <w:szCs w:val="24"/>
        </w:rPr>
        <w:t xml:space="preserve">fue </w:t>
      </w:r>
      <w:r w:rsidR="00CA3C8C" w:rsidRPr="00C1520E">
        <w:rPr>
          <w:rFonts w:ascii="Arial" w:hAnsi="Arial" w:cs="Arial"/>
          <w:sz w:val="24"/>
          <w:szCs w:val="24"/>
        </w:rPr>
        <w:t xml:space="preserve">desarrollar </w:t>
      </w:r>
      <w:r w:rsidR="00CA3C8C">
        <w:rPr>
          <w:rFonts w:ascii="Arial" w:hAnsi="Arial" w:cs="Arial"/>
          <w:sz w:val="24"/>
          <w:szCs w:val="24"/>
        </w:rPr>
        <w:t>el nivel de creatividad de los niños y niñas de la I.E.I N°047 “Capullitos de María”, teniendo como base</w:t>
      </w:r>
      <w:r w:rsidR="00CA3C8C" w:rsidRPr="00350AE3">
        <w:rPr>
          <w:rFonts w:ascii="Arial" w:hAnsi="Arial" w:cs="Arial"/>
          <w:sz w:val="24"/>
        </w:rPr>
        <w:t xml:space="preserve"> </w:t>
      </w:r>
      <w:r w:rsidR="00CA3C8C">
        <w:rPr>
          <w:rFonts w:ascii="Arial" w:hAnsi="Arial" w:cs="Arial"/>
          <w:sz w:val="24"/>
        </w:rPr>
        <w:t>la Teoría de la Transferencia de Paul Guilford</w:t>
      </w:r>
      <w:r w:rsidR="00CA3C8C">
        <w:rPr>
          <w:rFonts w:ascii="Arial" w:hAnsi="Arial" w:cs="Arial"/>
          <w:sz w:val="24"/>
          <w:szCs w:val="24"/>
        </w:rPr>
        <w:t xml:space="preserve"> </w:t>
      </w:r>
      <w:r w:rsidR="00CA3C8C">
        <w:rPr>
          <w:rFonts w:ascii="Arial" w:hAnsi="Arial" w:cs="Arial"/>
          <w:sz w:val="24"/>
        </w:rPr>
        <w:t xml:space="preserve">considerando cuatro </w:t>
      </w:r>
      <w:r w:rsidR="00CA3C8C" w:rsidRPr="00C1520E">
        <w:rPr>
          <w:rFonts w:ascii="Arial" w:hAnsi="Arial" w:cs="Arial"/>
          <w:sz w:val="24"/>
        </w:rPr>
        <w:t>dimensiones: fluidez, flexibilidad, originalidad y elaboración.</w:t>
      </w:r>
    </w:p>
    <w:p w:rsidR="00F32D9A" w:rsidRDefault="00CA3C8C" w:rsidP="00DD3042">
      <w:pPr>
        <w:tabs>
          <w:tab w:val="left" w:pos="993"/>
          <w:tab w:val="left" w:pos="5180"/>
        </w:tabs>
        <w:spacing w:line="480" w:lineRule="auto"/>
        <w:jc w:val="both"/>
        <w:rPr>
          <w:rFonts w:ascii="Arial" w:hAnsi="Arial" w:cs="Arial"/>
          <w:sz w:val="24"/>
          <w:szCs w:val="24"/>
        </w:rPr>
      </w:pPr>
      <w:r w:rsidRPr="00C1520E">
        <w:rPr>
          <w:rFonts w:ascii="Arial" w:hAnsi="Arial" w:cs="Arial"/>
          <w:sz w:val="24"/>
          <w:szCs w:val="24"/>
        </w:rPr>
        <w:t>Para esto, se han aplicado diferentes estrategias didáctico-lúdicas</w:t>
      </w:r>
      <w:r w:rsidR="00FF6F76" w:rsidRPr="00C1520E">
        <w:rPr>
          <w:rFonts w:ascii="Arial" w:hAnsi="Arial" w:cs="Arial"/>
          <w:sz w:val="24"/>
          <w:szCs w:val="24"/>
        </w:rPr>
        <w:t xml:space="preserve"> tale como: juegos de construcción, juego dramático, juego reglado, juego simbólico y juego de roles</w:t>
      </w:r>
      <w:r w:rsidRPr="00C1520E">
        <w:rPr>
          <w:rFonts w:ascii="Arial" w:hAnsi="Arial" w:cs="Arial"/>
          <w:sz w:val="24"/>
          <w:szCs w:val="24"/>
        </w:rPr>
        <w:t xml:space="preserve">. El procedimiento para la recogida de datos </w:t>
      </w:r>
      <w:r w:rsidR="00FF6F76" w:rsidRPr="00C1520E">
        <w:rPr>
          <w:rFonts w:ascii="Arial" w:hAnsi="Arial" w:cs="Arial"/>
          <w:sz w:val="24"/>
          <w:szCs w:val="24"/>
        </w:rPr>
        <w:t xml:space="preserve">tanto en el pre test como en el post test </w:t>
      </w:r>
      <w:r w:rsidRPr="00C1520E">
        <w:rPr>
          <w:rFonts w:ascii="Arial" w:hAnsi="Arial" w:cs="Arial"/>
          <w:sz w:val="24"/>
          <w:szCs w:val="24"/>
        </w:rPr>
        <w:t>consist</w:t>
      </w:r>
      <w:r w:rsidR="00FF6F76" w:rsidRPr="00C1520E">
        <w:rPr>
          <w:rFonts w:ascii="Arial" w:hAnsi="Arial" w:cs="Arial"/>
          <w:sz w:val="24"/>
          <w:szCs w:val="24"/>
        </w:rPr>
        <w:t>ió</w:t>
      </w:r>
      <w:r w:rsidRPr="00C1520E">
        <w:rPr>
          <w:rFonts w:ascii="Arial" w:hAnsi="Arial" w:cs="Arial"/>
          <w:sz w:val="24"/>
          <w:szCs w:val="24"/>
        </w:rPr>
        <w:t xml:space="preserve"> en una lista de cotejo,</w:t>
      </w:r>
      <w:r w:rsidRPr="00C1520E">
        <w:rPr>
          <w:rFonts w:ascii="Arial" w:hAnsi="Arial" w:cs="Arial"/>
          <w:sz w:val="24"/>
        </w:rPr>
        <w:t xml:space="preserve"> </w:t>
      </w:r>
      <w:r w:rsidR="00FF6F76" w:rsidRPr="00C1520E">
        <w:rPr>
          <w:rFonts w:ascii="Arial" w:hAnsi="Arial" w:cs="Arial"/>
          <w:sz w:val="24"/>
        </w:rPr>
        <w:t xml:space="preserve">con 15 indicadores, cinco para cada dimensión, </w:t>
      </w:r>
      <w:r w:rsidRPr="00C1520E">
        <w:rPr>
          <w:rFonts w:ascii="Arial" w:hAnsi="Arial" w:cs="Arial"/>
          <w:sz w:val="24"/>
        </w:rPr>
        <w:t>la cual permitió i</w:t>
      </w:r>
      <w:r w:rsidRPr="00C1520E">
        <w:rPr>
          <w:rFonts w:ascii="Arial" w:hAnsi="Arial" w:cs="Arial"/>
          <w:sz w:val="24"/>
          <w:szCs w:val="24"/>
        </w:rPr>
        <w:t xml:space="preserve">dentificar </w:t>
      </w:r>
      <w:r w:rsidR="00FF6F76" w:rsidRPr="00C1520E">
        <w:rPr>
          <w:rFonts w:ascii="Arial" w:hAnsi="Arial" w:cs="Arial"/>
          <w:sz w:val="24"/>
          <w:szCs w:val="24"/>
        </w:rPr>
        <w:t xml:space="preserve">los niveles de </w:t>
      </w:r>
      <w:r w:rsidRPr="00C1520E">
        <w:rPr>
          <w:rFonts w:ascii="Arial" w:hAnsi="Arial" w:cs="Arial"/>
          <w:sz w:val="24"/>
          <w:szCs w:val="24"/>
        </w:rPr>
        <w:t>creatividad</w:t>
      </w:r>
      <w:r w:rsidRPr="009865DF">
        <w:rPr>
          <w:rFonts w:ascii="Arial" w:hAnsi="Arial" w:cs="Arial"/>
          <w:sz w:val="24"/>
          <w:szCs w:val="24"/>
        </w:rPr>
        <w:t xml:space="preserve">, </w:t>
      </w:r>
      <w:r w:rsidR="00FF6F76">
        <w:rPr>
          <w:rFonts w:ascii="Arial" w:hAnsi="Arial" w:cs="Arial"/>
          <w:sz w:val="24"/>
          <w:szCs w:val="24"/>
        </w:rPr>
        <w:t xml:space="preserve">que van desde Muy Bajo, Bajo, Regular y </w:t>
      </w:r>
      <w:r w:rsidR="00A100A2">
        <w:rPr>
          <w:rFonts w:ascii="Arial" w:hAnsi="Arial" w:cs="Arial"/>
          <w:sz w:val="24"/>
          <w:szCs w:val="24"/>
        </w:rPr>
        <w:t>Alto</w:t>
      </w:r>
      <w:r w:rsidR="00C1520E">
        <w:rPr>
          <w:rFonts w:ascii="Arial" w:hAnsi="Arial" w:cs="Arial"/>
          <w:sz w:val="24"/>
          <w:szCs w:val="24"/>
        </w:rPr>
        <w:t>.</w:t>
      </w:r>
      <w:r w:rsidRPr="009865DF">
        <w:rPr>
          <w:rFonts w:ascii="Arial" w:hAnsi="Arial" w:cs="Arial"/>
          <w:sz w:val="24"/>
          <w:szCs w:val="24"/>
        </w:rPr>
        <w:t xml:space="preserve"> </w:t>
      </w:r>
    </w:p>
    <w:p w:rsidR="00FF6F76" w:rsidRPr="00507D8F" w:rsidRDefault="00F32D9A" w:rsidP="00A100A2">
      <w:pPr>
        <w:spacing w:line="480" w:lineRule="auto"/>
        <w:contextualSpacing/>
        <w:jc w:val="both"/>
        <w:rPr>
          <w:rFonts w:ascii="Arial" w:hAnsi="Arial" w:cs="Arial"/>
          <w:sz w:val="24"/>
          <w:szCs w:val="24"/>
        </w:rPr>
      </w:pPr>
      <w:r w:rsidRPr="00507D8F">
        <w:rPr>
          <w:rFonts w:ascii="Arial" w:hAnsi="Arial" w:cs="Arial"/>
          <w:sz w:val="24"/>
          <w:szCs w:val="24"/>
        </w:rPr>
        <w:t xml:space="preserve">Al término de la investigación se comprobó que </w:t>
      </w:r>
      <w:r w:rsidR="00FF6F76" w:rsidRPr="00507D8F">
        <w:rPr>
          <w:rFonts w:ascii="Arial" w:hAnsi="Arial" w:cs="Arial"/>
          <w:sz w:val="24"/>
          <w:szCs w:val="24"/>
        </w:rPr>
        <w:t>los niveles de desarrollo de la creatividad establecidos en el pre y pos test demostraron que si hay diferencia significativa en el desarrollo de la creatividad en niños de cinco años después de aplicar las estrategias didáctico- lúdicas. Pues en un inicio el grupo experimental como en el grupo control, tenían niveles BAJO y MUY BAJO, 59% y 24% respectivamente. Luego después de la aplicación de las estrategias didáctico-lúdicas en el grupo experimental la mayoría, 82% alcanzó el nivel ALTO mientras que en el grupo control la mayoría de los alumnos continúan en el nivel BAJO y MUY BAJO, 35 y 30% respectivamente.</w:t>
      </w:r>
    </w:p>
    <w:p w:rsidR="00C1520E" w:rsidRDefault="00C1520E" w:rsidP="00F32D9A">
      <w:pPr>
        <w:jc w:val="center"/>
        <w:rPr>
          <w:rFonts w:ascii="Arial" w:eastAsia="Times New Roman" w:hAnsi="Arial" w:cs="Arial"/>
          <w:sz w:val="24"/>
          <w:szCs w:val="24"/>
        </w:rPr>
      </w:pPr>
    </w:p>
    <w:p w:rsidR="00C26F5A" w:rsidRPr="00A100A2" w:rsidRDefault="007F25D2">
      <w:pPr>
        <w:rPr>
          <w:rFonts w:ascii="Arial" w:hAnsi="Arial" w:cs="Arial"/>
          <w:sz w:val="24"/>
        </w:rPr>
      </w:pPr>
      <w:r>
        <w:rPr>
          <w:rFonts w:ascii="Arial" w:hAnsi="Arial" w:cs="Arial"/>
          <w:b/>
          <w:noProof/>
          <w:sz w:val="24"/>
          <w:szCs w:val="24"/>
          <w:lang w:eastAsia="es-PE"/>
        </w:rPr>
        <mc:AlternateContent>
          <mc:Choice Requires="wps">
            <w:drawing>
              <wp:anchor distT="0" distB="0" distL="114300" distR="114300" simplePos="0" relativeHeight="251941888" behindDoc="0" locked="0" layoutInCell="1" allowOverlap="1" wp14:anchorId="73323D19" wp14:editId="695EEBF4">
                <wp:simplePos x="0" y="0"/>
                <wp:positionH relativeFrom="margin">
                  <wp:posOffset>2422190</wp:posOffset>
                </wp:positionH>
                <wp:positionV relativeFrom="paragraph">
                  <wp:posOffset>260530</wp:posOffset>
                </wp:positionV>
                <wp:extent cx="534837" cy="414068"/>
                <wp:effectExtent l="0" t="0" r="0" b="5080"/>
                <wp:wrapNone/>
                <wp:docPr id="1011" name="Elipse 1011"/>
                <wp:cNvGraphicFramePr/>
                <a:graphic xmlns:a="http://schemas.openxmlformats.org/drawingml/2006/main">
                  <a:graphicData uri="http://schemas.microsoft.com/office/word/2010/wordprocessingShape">
                    <wps:wsp>
                      <wps:cNvSpPr/>
                      <wps:spPr>
                        <a:xfrm>
                          <a:off x="0" y="0"/>
                          <a:ext cx="534837"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323D19" id="Elipse 1011" o:spid="_x0000_s1037" style="position:absolute;margin-left:190.7pt;margin-top:20.5pt;width:42.1pt;height:32.6pt;z-index:251941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" fillcolor="window" stroked="f" strokeweight="2pt">
                <v:textbox>
                  <w:txbxContent>
                    <w:p w:rsidR="00797B9A" w:rsidRDefault="00797B9A" w:rsidP="007F25D2">
                      <w:pPr>
                        <w:jc w:val="center"/>
                      </w:pPr>
                      <w:r>
                        <w:t>IX</w:t>
                      </w:r>
                    </w:p>
                  </w:txbxContent>
                </v:textbox>
                <w10:wrap anchorx="margin"/>
              </v:oval>
            </w:pict>
          </mc:Fallback>
        </mc:AlternateContent>
      </w:r>
      <w:r w:rsidR="00C26F5A">
        <w:rPr>
          <w:rFonts w:ascii="Arial" w:hAnsi="Arial" w:cs="Arial"/>
          <w:b/>
          <w:sz w:val="24"/>
        </w:rPr>
        <w:t>Palabras claves:</w:t>
      </w:r>
      <w:r w:rsidR="00A100A2">
        <w:rPr>
          <w:rFonts w:ascii="Arial" w:hAnsi="Arial" w:cs="Arial"/>
          <w:b/>
          <w:sz w:val="24"/>
        </w:rPr>
        <w:t xml:space="preserve"> </w:t>
      </w:r>
      <w:r w:rsidR="00A100A2">
        <w:rPr>
          <w:rFonts w:ascii="Arial" w:hAnsi="Arial" w:cs="Arial"/>
          <w:sz w:val="24"/>
        </w:rPr>
        <w:t>Creatividad, Estrategias didáctico-lúdicas, Educación Inicial</w:t>
      </w:r>
    </w:p>
    <w:p w:rsidR="00AD4FE0" w:rsidRDefault="00C26F5A" w:rsidP="00F3104A">
      <w:pPr>
        <w:pStyle w:val="Ttulo1"/>
        <w:jc w:val="center"/>
        <w:rPr>
          <w:rFonts w:ascii="Arial" w:hAnsi="Arial" w:cs="Arial"/>
          <w:b/>
          <w:color w:val="auto"/>
          <w:sz w:val="24"/>
          <w:u w:val="single"/>
          <w:lang w:val="en-US"/>
        </w:rPr>
      </w:pPr>
      <w:bookmarkStart w:id="6" w:name="_Toc472517213"/>
      <w:r w:rsidRPr="00F3104A">
        <w:rPr>
          <w:rFonts w:ascii="Arial" w:hAnsi="Arial" w:cs="Arial"/>
          <w:b/>
          <w:color w:val="auto"/>
          <w:sz w:val="24"/>
          <w:u w:val="single"/>
          <w:lang w:val="en-US"/>
        </w:rPr>
        <w:lastRenderedPageBreak/>
        <w:t>ABSTRACT</w:t>
      </w:r>
      <w:bookmarkEnd w:id="6"/>
    </w:p>
    <w:p w:rsidR="00F3104A" w:rsidRPr="00F3104A" w:rsidRDefault="00F3104A" w:rsidP="00F3104A">
      <w:pPr>
        <w:rPr>
          <w:lang w:val="en-US"/>
        </w:rPr>
      </w:pPr>
    </w:p>
    <w:p w:rsidR="00A100A2" w:rsidRDefault="00A100A2" w:rsidP="00A100A2">
      <w:pPr>
        <w:spacing w:line="480" w:lineRule="auto"/>
        <w:jc w:val="both"/>
        <w:rPr>
          <w:rFonts w:ascii="Arial" w:hAnsi="Arial" w:cs="Arial"/>
          <w:color w:val="222222"/>
          <w:sz w:val="24"/>
          <w:lang w:val="en"/>
        </w:rPr>
      </w:pPr>
      <w:r w:rsidRPr="00A100A2">
        <w:rPr>
          <w:rFonts w:ascii="Arial" w:hAnsi="Arial" w:cs="Arial"/>
          <w:color w:val="222222"/>
          <w:sz w:val="24"/>
          <w:lang w:val="en"/>
        </w:rPr>
        <w:t>This research is based on a study on creativity. It was carried out with students of the second cycle of Early Chilhood Education, specifically with children of 5 years. The main objective was to develop the level of creativity of the children of the Early Chilhood Education Institution No. 047 "Capullitos de María", based on Paul Guilford's Theory of Transfer, considering four dimensions: fluidity, flexibility, originality and elaboration.</w:t>
      </w:r>
    </w:p>
    <w:p w:rsidR="00A100A2" w:rsidRDefault="00A100A2" w:rsidP="00A100A2">
      <w:pPr>
        <w:spacing w:line="480" w:lineRule="auto"/>
        <w:jc w:val="both"/>
        <w:rPr>
          <w:rFonts w:ascii="Arial" w:hAnsi="Arial" w:cs="Arial"/>
          <w:color w:val="222222"/>
          <w:sz w:val="24"/>
          <w:lang w:val="en"/>
        </w:rPr>
      </w:pPr>
      <w:r w:rsidRPr="00A100A2">
        <w:rPr>
          <w:rFonts w:ascii="Arial" w:hAnsi="Arial" w:cs="Arial"/>
          <w:color w:val="222222"/>
          <w:sz w:val="24"/>
          <w:lang w:val="en"/>
        </w:rPr>
        <w:t>For this, different didactic-ludic strategies have been applied such as: construction games, dramatic game</w:t>
      </w:r>
      <w:r>
        <w:rPr>
          <w:rFonts w:ascii="Arial" w:hAnsi="Arial" w:cs="Arial"/>
          <w:color w:val="222222"/>
          <w:sz w:val="24"/>
          <w:lang w:val="en"/>
        </w:rPr>
        <w:t>s</w:t>
      </w:r>
      <w:r w:rsidRPr="00A100A2">
        <w:rPr>
          <w:rFonts w:ascii="Arial" w:hAnsi="Arial" w:cs="Arial"/>
          <w:color w:val="222222"/>
          <w:sz w:val="24"/>
          <w:lang w:val="en"/>
        </w:rPr>
        <w:t xml:space="preserve">, </w:t>
      </w:r>
      <w:r>
        <w:rPr>
          <w:rFonts w:ascii="Arial" w:hAnsi="Arial" w:cs="Arial"/>
          <w:color w:val="222222"/>
          <w:sz w:val="24"/>
          <w:lang w:val="en"/>
        </w:rPr>
        <w:t>ruled</w:t>
      </w:r>
      <w:r w:rsidRPr="00A100A2">
        <w:rPr>
          <w:rFonts w:ascii="Arial" w:hAnsi="Arial" w:cs="Arial"/>
          <w:color w:val="222222"/>
          <w:sz w:val="24"/>
          <w:lang w:val="en"/>
        </w:rPr>
        <w:t xml:space="preserve"> game</w:t>
      </w:r>
      <w:r>
        <w:rPr>
          <w:rFonts w:ascii="Arial" w:hAnsi="Arial" w:cs="Arial"/>
          <w:color w:val="222222"/>
          <w:sz w:val="24"/>
          <w:lang w:val="en"/>
        </w:rPr>
        <w:t>s</w:t>
      </w:r>
      <w:r w:rsidRPr="00A100A2">
        <w:rPr>
          <w:rFonts w:ascii="Arial" w:hAnsi="Arial" w:cs="Arial"/>
          <w:color w:val="222222"/>
          <w:sz w:val="24"/>
          <w:lang w:val="en"/>
        </w:rPr>
        <w:t>, symbolic game</w:t>
      </w:r>
      <w:r>
        <w:rPr>
          <w:rFonts w:ascii="Arial" w:hAnsi="Arial" w:cs="Arial"/>
          <w:color w:val="222222"/>
          <w:sz w:val="24"/>
          <w:lang w:val="en"/>
        </w:rPr>
        <w:t>s</w:t>
      </w:r>
      <w:r w:rsidRPr="00A100A2">
        <w:rPr>
          <w:rFonts w:ascii="Arial" w:hAnsi="Arial" w:cs="Arial"/>
          <w:color w:val="222222"/>
          <w:sz w:val="24"/>
          <w:lang w:val="en"/>
        </w:rPr>
        <w:t xml:space="preserve"> and role play. The procedure for data collection in both the pre</w:t>
      </w:r>
      <w:r>
        <w:rPr>
          <w:rFonts w:ascii="Arial" w:hAnsi="Arial" w:cs="Arial"/>
          <w:color w:val="222222"/>
          <w:sz w:val="24"/>
          <w:lang w:val="en"/>
        </w:rPr>
        <w:t>-</w:t>
      </w:r>
      <w:r w:rsidRPr="00A100A2">
        <w:rPr>
          <w:rFonts w:ascii="Arial" w:hAnsi="Arial" w:cs="Arial"/>
          <w:color w:val="222222"/>
          <w:sz w:val="24"/>
          <w:lang w:val="en"/>
        </w:rPr>
        <w:t>test and the post</w:t>
      </w:r>
      <w:r>
        <w:rPr>
          <w:rFonts w:ascii="Arial" w:hAnsi="Arial" w:cs="Arial"/>
          <w:color w:val="222222"/>
          <w:sz w:val="24"/>
          <w:lang w:val="en"/>
        </w:rPr>
        <w:t>-</w:t>
      </w:r>
      <w:r w:rsidRPr="00A100A2">
        <w:rPr>
          <w:rFonts w:ascii="Arial" w:hAnsi="Arial" w:cs="Arial"/>
          <w:color w:val="222222"/>
          <w:sz w:val="24"/>
          <w:lang w:val="en"/>
        </w:rPr>
        <w:t>test consisted of a checklist, with 15 indicators, five for each dimension, which allowed the identification of levels of creativity, ranging from Very Low, Low, Regular and High.</w:t>
      </w:r>
      <w:r w:rsidRPr="00A100A2">
        <w:rPr>
          <w:rFonts w:ascii="Arial" w:hAnsi="Arial" w:cs="Arial"/>
          <w:color w:val="222222"/>
          <w:sz w:val="24"/>
          <w:lang w:val="en"/>
        </w:rPr>
        <w:br/>
        <w:t>At the end of the research it was verified that the levels of development of creativity established in the pre and post test showed that if there is a significant difference in the development of creativity in children of five years after applying didactic-ludic strategies. At first the experimental group as in the control group, had levels LOW and VERY LOW, 59% and 24% respectively. Then, after applying the didactic-ludic strategies in the experimental group, 82% reached the HIGH level, while in the control group most of the students continue in the LOW and VERY LOW levels, 35 and 30% respectively.</w:t>
      </w:r>
    </w:p>
    <w:p w:rsidR="00A100A2" w:rsidRDefault="00A100A2" w:rsidP="00A100A2">
      <w:pPr>
        <w:spacing w:line="480" w:lineRule="auto"/>
        <w:jc w:val="both"/>
        <w:rPr>
          <w:rFonts w:ascii="Arial" w:hAnsi="Arial" w:cs="Arial"/>
          <w:color w:val="222222"/>
          <w:sz w:val="24"/>
          <w:lang w:val="en"/>
        </w:rPr>
      </w:pPr>
    </w:p>
    <w:p w:rsidR="00C26F5A" w:rsidRPr="00A100A2" w:rsidRDefault="007F25D2" w:rsidP="00A100A2">
      <w:pPr>
        <w:spacing w:line="480" w:lineRule="auto"/>
        <w:jc w:val="both"/>
        <w:rPr>
          <w:rFonts w:ascii="Arial" w:hAnsi="Arial" w:cs="Arial"/>
          <w:b/>
          <w:sz w:val="28"/>
          <w:lang w:val="en-US"/>
        </w:rPr>
      </w:pPr>
      <w:r>
        <w:rPr>
          <w:rFonts w:ascii="Arial" w:hAnsi="Arial" w:cs="Arial"/>
          <w:b/>
          <w:noProof/>
          <w:sz w:val="24"/>
          <w:szCs w:val="24"/>
          <w:lang w:eastAsia="es-PE"/>
        </w:rPr>
        <mc:AlternateContent>
          <mc:Choice Requires="wps">
            <w:drawing>
              <wp:anchor distT="0" distB="0" distL="114300" distR="114300" simplePos="0" relativeHeight="251943936" behindDoc="0" locked="0" layoutInCell="1" allowOverlap="1" wp14:anchorId="73323D19" wp14:editId="695EEBF4">
                <wp:simplePos x="0" y="0"/>
                <wp:positionH relativeFrom="margin">
                  <wp:posOffset>2489200</wp:posOffset>
                </wp:positionH>
                <wp:positionV relativeFrom="paragraph">
                  <wp:posOffset>621665</wp:posOffset>
                </wp:positionV>
                <wp:extent cx="422694" cy="414068"/>
                <wp:effectExtent l="0" t="0" r="0" b="5080"/>
                <wp:wrapNone/>
                <wp:docPr id="1012" name="Elipse 1012"/>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23D19" id="Elipse 1012" o:spid="_x0000_s1038" style="position:absolute;left:0;text-align:left;margin-left:196pt;margin-top:48.95pt;width:33.3pt;height:32.6pt;z-index:251943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" fillcolor="window" stroked="f" strokeweight="2pt">
                <v:textbox>
                  <w:txbxContent>
                    <w:p w:rsidR="00797B9A" w:rsidRDefault="00797B9A" w:rsidP="007F25D2">
                      <w:pPr>
                        <w:jc w:val="center"/>
                      </w:pPr>
                      <w:r>
                        <w:t>X</w:t>
                      </w:r>
                    </w:p>
                  </w:txbxContent>
                </v:textbox>
                <w10:wrap anchorx="margin"/>
              </v:oval>
            </w:pict>
          </mc:Fallback>
        </mc:AlternateContent>
      </w:r>
      <w:r w:rsidR="00A100A2" w:rsidRPr="00A100A2">
        <w:rPr>
          <w:rFonts w:ascii="Arial" w:hAnsi="Arial" w:cs="Arial"/>
          <w:b/>
          <w:color w:val="222222"/>
          <w:sz w:val="24"/>
          <w:lang w:val="en"/>
        </w:rPr>
        <w:t xml:space="preserve">Keywords: </w:t>
      </w:r>
      <w:r w:rsidR="00A100A2" w:rsidRPr="00A100A2">
        <w:rPr>
          <w:rFonts w:ascii="Arial" w:hAnsi="Arial" w:cs="Arial"/>
          <w:color w:val="222222"/>
          <w:sz w:val="24"/>
          <w:lang w:val="en"/>
        </w:rPr>
        <w:t>Creativity, didactic-ludic strategies, Early Chilhood Education</w:t>
      </w:r>
    </w:p>
    <w:p w:rsidR="00FF6F76" w:rsidRPr="003349FD" w:rsidRDefault="00FF6F76" w:rsidP="00127625">
      <w:pPr>
        <w:pStyle w:val="Ttulo1"/>
        <w:jc w:val="center"/>
        <w:rPr>
          <w:rFonts w:ascii="Arial" w:hAnsi="Arial" w:cs="Arial"/>
          <w:b/>
          <w:color w:val="auto"/>
          <w:sz w:val="24"/>
          <w:u w:val="single"/>
          <w:lang w:val="en-US"/>
        </w:rPr>
      </w:pPr>
      <w:bookmarkStart w:id="7" w:name="_Toc465165179"/>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764D7C" w:rsidRPr="003349FD" w:rsidRDefault="00764D7C" w:rsidP="00764D7C">
      <w:pPr>
        <w:rPr>
          <w:lang w:val="en-US"/>
        </w:rPr>
      </w:pPr>
    </w:p>
    <w:p w:rsidR="00B8300A" w:rsidRPr="00764D7C" w:rsidRDefault="00AD4FE0" w:rsidP="00127625">
      <w:pPr>
        <w:pStyle w:val="Ttulo1"/>
        <w:jc w:val="center"/>
        <w:rPr>
          <w:rFonts w:ascii="Arial" w:hAnsi="Arial" w:cs="Arial"/>
          <w:b/>
          <w:color w:val="auto"/>
          <w:sz w:val="96"/>
          <w:szCs w:val="96"/>
        </w:rPr>
      </w:pPr>
      <w:bookmarkStart w:id="8" w:name="_Toc472517214"/>
      <w:r w:rsidRPr="00764D7C">
        <w:rPr>
          <w:rFonts w:ascii="Arial" w:hAnsi="Arial" w:cs="Arial"/>
          <w:b/>
          <w:color w:val="auto"/>
          <w:sz w:val="96"/>
          <w:szCs w:val="96"/>
        </w:rPr>
        <w:t>INTRODUCCIÓN</w:t>
      </w:r>
      <w:bookmarkEnd w:id="7"/>
      <w:bookmarkEnd w:id="8"/>
    </w:p>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Default="00764D7C" w:rsidP="00764D7C"/>
    <w:p w:rsidR="00764D7C" w:rsidRPr="00ED7ACD" w:rsidRDefault="00764D7C" w:rsidP="00764D7C">
      <w:pPr>
        <w:rPr>
          <w:color w:val="000000"/>
          <w14:textFill>
            <w14:solidFill>
              <w14:srgbClr w14:val="000000">
                <w14:alpha w14:val="5000"/>
              </w14:srgbClr>
            </w14:solidFill>
          </w14:textFill>
        </w:rPr>
      </w:pPr>
    </w:p>
    <w:p w:rsidR="00764D7C" w:rsidRDefault="00764D7C" w:rsidP="00764D7C"/>
    <w:p w:rsidR="00764D7C" w:rsidRDefault="007F25D2" w:rsidP="00764D7C">
      <w:r>
        <w:rPr>
          <w:rFonts w:ascii="Arial" w:hAnsi="Arial" w:cs="Arial"/>
          <w:b/>
          <w:noProof/>
          <w:sz w:val="24"/>
          <w:szCs w:val="24"/>
          <w:lang w:eastAsia="es-PE"/>
        </w:rPr>
        <mc:AlternateContent>
          <mc:Choice Requires="wps">
            <w:drawing>
              <wp:anchor distT="0" distB="0" distL="114300" distR="114300" simplePos="0" relativeHeight="251945984" behindDoc="0" locked="0" layoutInCell="1" allowOverlap="1" wp14:anchorId="73323D19" wp14:editId="695EEBF4">
                <wp:simplePos x="0" y="0"/>
                <wp:positionH relativeFrom="margin">
                  <wp:align>center</wp:align>
                </wp:positionH>
                <wp:positionV relativeFrom="paragraph">
                  <wp:posOffset>396815</wp:posOffset>
                </wp:positionV>
                <wp:extent cx="422694" cy="414068"/>
                <wp:effectExtent l="0" t="0" r="0" b="5080"/>
                <wp:wrapNone/>
                <wp:docPr id="1013" name="Elipse 1013"/>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7F25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23D19" id="Elipse 1013" o:spid="_x0000_s1039" style="position:absolute;margin-left:0;margin-top:31.25pt;width:33.3pt;height:32.6pt;z-index:251945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" fillcolor="window" stroked="f" strokeweight="2pt">
                <v:textbox>
                  <w:txbxContent>
                    <w:p w:rsidR="00797B9A" w:rsidRDefault="00797B9A" w:rsidP="007F25D2">
                      <w:pPr>
                        <w:jc w:val="center"/>
                      </w:pPr>
                    </w:p>
                  </w:txbxContent>
                </v:textbox>
                <w10:wrap anchorx="margin"/>
              </v:oval>
            </w:pict>
          </mc:Fallback>
        </mc:AlternateContent>
      </w:r>
    </w:p>
    <w:p w:rsidR="00976021" w:rsidRPr="00B61A33" w:rsidRDefault="00100DF2" w:rsidP="00492D54">
      <w:pPr>
        <w:spacing w:after="0" w:line="480" w:lineRule="auto"/>
        <w:jc w:val="both"/>
        <w:rPr>
          <w:rFonts w:ascii="Arial" w:hAnsi="Arial" w:cs="Arial"/>
          <w:color w:val="FF0000"/>
          <w:sz w:val="24"/>
        </w:rPr>
      </w:pPr>
      <w:r w:rsidRPr="00100DF2">
        <w:rPr>
          <w:rFonts w:ascii="Arial" w:hAnsi="Arial" w:cs="Arial"/>
          <w:sz w:val="24"/>
        </w:rPr>
        <w:lastRenderedPageBreak/>
        <w:t>A</w:t>
      </w:r>
      <w:r>
        <w:rPr>
          <w:rFonts w:ascii="Arial" w:hAnsi="Arial" w:cs="Arial"/>
          <w:sz w:val="24"/>
        </w:rPr>
        <w:t xml:space="preserve">ctualmente, </w:t>
      </w:r>
      <w:r w:rsidR="000448E3">
        <w:rPr>
          <w:rFonts w:ascii="Arial" w:hAnsi="Arial" w:cs="Arial"/>
          <w:sz w:val="24"/>
        </w:rPr>
        <w:t xml:space="preserve">la creatividad es considerada como </w:t>
      </w:r>
      <w:r w:rsidR="00492D54" w:rsidRPr="00492D54">
        <w:rPr>
          <w:rFonts w:ascii="Arial" w:hAnsi="Arial" w:cs="Arial"/>
          <w:sz w:val="24"/>
        </w:rPr>
        <w:t>una</w:t>
      </w:r>
      <w:r w:rsidR="000448E3">
        <w:rPr>
          <w:rFonts w:ascii="Arial" w:hAnsi="Arial" w:cs="Arial"/>
          <w:sz w:val="24"/>
        </w:rPr>
        <w:t xml:space="preserve"> capacidad que posee</w:t>
      </w:r>
      <w:r w:rsidR="00183546">
        <w:rPr>
          <w:rFonts w:ascii="Arial" w:hAnsi="Arial" w:cs="Arial"/>
          <w:sz w:val="24"/>
        </w:rPr>
        <w:t>n</w:t>
      </w:r>
      <w:r w:rsidR="000448E3">
        <w:rPr>
          <w:rFonts w:ascii="Arial" w:hAnsi="Arial" w:cs="Arial"/>
          <w:sz w:val="24"/>
        </w:rPr>
        <w:t xml:space="preserve"> las personas para crear y resolver problemas de forma novedosa y original. En los niños</w:t>
      </w:r>
      <w:r w:rsidR="000448E3" w:rsidRPr="00492D54">
        <w:rPr>
          <w:rFonts w:ascii="Arial" w:hAnsi="Arial" w:cs="Arial"/>
          <w:sz w:val="24"/>
        </w:rPr>
        <w:t xml:space="preserve">, </w:t>
      </w:r>
      <w:r w:rsidR="00183546">
        <w:rPr>
          <w:rFonts w:ascii="Arial" w:hAnsi="Arial" w:cs="Arial"/>
          <w:sz w:val="24"/>
        </w:rPr>
        <w:t>la</w:t>
      </w:r>
      <w:r w:rsidR="000448E3" w:rsidRPr="00492D54">
        <w:rPr>
          <w:rFonts w:ascii="Arial" w:hAnsi="Arial" w:cs="Arial"/>
          <w:sz w:val="24"/>
        </w:rPr>
        <w:t xml:space="preserve"> creatividad </w:t>
      </w:r>
      <w:r w:rsidR="00492D54">
        <w:rPr>
          <w:rFonts w:ascii="Arial" w:hAnsi="Arial" w:cs="Arial"/>
          <w:sz w:val="24"/>
        </w:rPr>
        <w:t>se puede</w:t>
      </w:r>
      <w:r w:rsidR="000448E3">
        <w:rPr>
          <w:rFonts w:ascii="Arial" w:hAnsi="Arial" w:cs="Arial"/>
          <w:sz w:val="24"/>
        </w:rPr>
        <w:t xml:space="preserve"> observa</w:t>
      </w:r>
      <w:r w:rsidR="00492D54">
        <w:rPr>
          <w:rFonts w:ascii="Arial" w:hAnsi="Arial" w:cs="Arial"/>
          <w:sz w:val="24"/>
        </w:rPr>
        <w:t>r</w:t>
      </w:r>
      <w:r w:rsidR="000448E3">
        <w:rPr>
          <w:rFonts w:ascii="Arial" w:hAnsi="Arial" w:cs="Arial"/>
          <w:sz w:val="24"/>
        </w:rPr>
        <w:t xml:space="preserve"> en el momento del realizar actividades lúdicas, como es en el caso del juego</w:t>
      </w:r>
      <w:r w:rsidR="00976021">
        <w:rPr>
          <w:rFonts w:ascii="Arial" w:hAnsi="Arial" w:cs="Arial"/>
          <w:sz w:val="24"/>
        </w:rPr>
        <w:t xml:space="preserve">. </w:t>
      </w:r>
    </w:p>
    <w:p w:rsidR="00A100A2" w:rsidRDefault="00A100A2" w:rsidP="002D7511">
      <w:pPr>
        <w:spacing w:after="0" w:line="480" w:lineRule="auto"/>
        <w:jc w:val="both"/>
        <w:rPr>
          <w:rFonts w:ascii="Arial" w:hAnsi="Arial" w:cs="Arial"/>
          <w:sz w:val="24"/>
        </w:rPr>
      </w:pPr>
    </w:p>
    <w:p w:rsidR="00100DF2" w:rsidRPr="00492D54" w:rsidRDefault="00826064" w:rsidP="002D7511">
      <w:pPr>
        <w:spacing w:after="0" w:line="480" w:lineRule="auto"/>
        <w:jc w:val="both"/>
        <w:rPr>
          <w:rFonts w:ascii="Arial" w:hAnsi="Arial" w:cs="Arial"/>
          <w:sz w:val="24"/>
        </w:rPr>
      </w:pPr>
      <w:r w:rsidRPr="00492D54">
        <w:rPr>
          <w:rFonts w:ascii="Arial" w:hAnsi="Arial" w:cs="Arial"/>
          <w:sz w:val="24"/>
        </w:rPr>
        <w:t>En</w:t>
      </w:r>
      <w:r w:rsidR="00976021" w:rsidRPr="00492D54">
        <w:rPr>
          <w:rFonts w:ascii="Arial" w:hAnsi="Arial" w:cs="Arial"/>
          <w:sz w:val="24"/>
        </w:rPr>
        <w:t xml:space="preserve"> estos últimos años, la educación se está centrando solo en el aprendizaje de conocimientos, olvidando o dejando de lado el desarrollo de </w:t>
      </w:r>
      <w:r w:rsidR="00F31EE4">
        <w:rPr>
          <w:rFonts w:ascii="Arial" w:hAnsi="Arial" w:cs="Arial"/>
          <w:sz w:val="24"/>
        </w:rPr>
        <w:t>otros aspectos</w:t>
      </w:r>
      <w:r w:rsidR="004104DC" w:rsidRPr="00492D54">
        <w:rPr>
          <w:rFonts w:ascii="Arial" w:hAnsi="Arial" w:cs="Arial"/>
          <w:sz w:val="24"/>
        </w:rPr>
        <w:t xml:space="preserve"> igual de importantes y fundamentales como </w:t>
      </w:r>
      <w:r w:rsidR="00976021" w:rsidRPr="00492D54">
        <w:rPr>
          <w:rFonts w:ascii="Arial" w:hAnsi="Arial" w:cs="Arial"/>
          <w:sz w:val="24"/>
        </w:rPr>
        <w:t xml:space="preserve">la </w:t>
      </w:r>
      <w:r w:rsidR="00976021" w:rsidRPr="00826064">
        <w:rPr>
          <w:rFonts w:ascii="Arial" w:hAnsi="Arial" w:cs="Arial"/>
          <w:sz w:val="24"/>
        </w:rPr>
        <w:t>creatividad</w:t>
      </w:r>
      <w:r w:rsidR="00183546" w:rsidRPr="00826064">
        <w:rPr>
          <w:rFonts w:ascii="Arial" w:hAnsi="Arial" w:cs="Arial"/>
          <w:sz w:val="24"/>
        </w:rPr>
        <w:t xml:space="preserve"> y los valores</w:t>
      </w:r>
      <w:r w:rsidR="00976021" w:rsidRPr="00826064">
        <w:rPr>
          <w:rFonts w:ascii="Arial" w:hAnsi="Arial" w:cs="Arial"/>
          <w:sz w:val="24"/>
        </w:rPr>
        <w:t>.</w:t>
      </w:r>
    </w:p>
    <w:p w:rsidR="00A100A2" w:rsidRDefault="00A100A2" w:rsidP="000E3CD7">
      <w:pPr>
        <w:autoSpaceDE w:val="0"/>
        <w:autoSpaceDN w:val="0"/>
        <w:adjustRightInd w:val="0"/>
        <w:spacing w:after="0" w:line="480" w:lineRule="auto"/>
        <w:jc w:val="both"/>
        <w:rPr>
          <w:rFonts w:ascii="Arial" w:hAnsi="Arial" w:cs="Arial"/>
          <w:sz w:val="24"/>
          <w:szCs w:val="24"/>
        </w:rPr>
      </w:pPr>
    </w:p>
    <w:p w:rsidR="002236D7" w:rsidRPr="00EC44E1" w:rsidRDefault="005D4213" w:rsidP="000E3CD7">
      <w:pPr>
        <w:autoSpaceDE w:val="0"/>
        <w:autoSpaceDN w:val="0"/>
        <w:adjustRightInd w:val="0"/>
        <w:spacing w:after="0" w:line="480" w:lineRule="auto"/>
        <w:jc w:val="both"/>
        <w:rPr>
          <w:rFonts w:ascii="Arial" w:hAnsi="Arial" w:cs="Arial"/>
          <w:color w:val="FF0000"/>
          <w:sz w:val="24"/>
          <w:szCs w:val="24"/>
        </w:rPr>
      </w:pPr>
      <w:r w:rsidRPr="002236D7">
        <w:rPr>
          <w:rFonts w:ascii="Arial" w:hAnsi="Arial" w:cs="Arial"/>
          <w:sz w:val="24"/>
          <w:szCs w:val="24"/>
        </w:rPr>
        <w:t xml:space="preserve">Durante </w:t>
      </w:r>
      <w:r w:rsidR="008D623C" w:rsidRPr="002236D7">
        <w:rPr>
          <w:rFonts w:ascii="Arial" w:hAnsi="Arial" w:cs="Arial"/>
          <w:sz w:val="24"/>
          <w:szCs w:val="24"/>
        </w:rPr>
        <w:t xml:space="preserve">estos últimos años y </w:t>
      </w:r>
      <w:r w:rsidR="008D623C" w:rsidRPr="00826064">
        <w:rPr>
          <w:rFonts w:ascii="Arial" w:hAnsi="Arial" w:cs="Arial"/>
          <w:sz w:val="24"/>
          <w:szCs w:val="24"/>
        </w:rPr>
        <w:t xml:space="preserve">mediante diversas </w:t>
      </w:r>
      <w:r w:rsidR="001C2F12">
        <w:rPr>
          <w:rFonts w:ascii="Arial" w:hAnsi="Arial" w:cs="Arial"/>
          <w:sz w:val="24"/>
          <w:szCs w:val="24"/>
        </w:rPr>
        <w:t>investigaciones</w:t>
      </w:r>
      <w:r w:rsidR="008D623C" w:rsidRPr="00826064">
        <w:rPr>
          <w:rFonts w:ascii="Arial" w:hAnsi="Arial" w:cs="Arial"/>
          <w:sz w:val="24"/>
          <w:szCs w:val="24"/>
        </w:rPr>
        <w:t xml:space="preserve"> en distintos países, se </w:t>
      </w:r>
      <w:r w:rsidR="008D623C" w:rsidRPr="002236D7">
        <w:rPr>
          <w:rFonts w:ascii="Arial" w:hAnsi="Arial" w:cs="Arial"/>
          <w:sz w:val="24"/>
          <w:szCs w:val="24"/>
        </w:rPr>
        <w:t xml:space="preserve">ha podido concluir </w:t>
      </w:r>
      <w:r w:rsidR="001C2F12" w:rsidRPr="002236D7">
        <w:rPr>
          <w:rFonts w:ascii="Arial" w:hAnsi="Arial" w:cs="Arial"/>
          <w:sz w:val="24"/>
          <w:szCs w:val="24"/>
        </w:rPr>
        <w:t>que</w:t>
      </w:r>
      <w:r w:rsidR="000356D5" w:rsidRPr="002236D7">
        <w:rPr>
          <w:rFonts w:ascii="Arial" w:hAnsi="Arial" w:cs="Arial"/>
          <w:sz w:val="24"/>
          <w:szCs w:val="24"/>
        </w:rPr>
        <w:t xml:space="preserve"> la</w:t>
      </w:r>
      <w:r w:rsidR="008D623C" w:rsidRPr="002236D7">
        <w:rPr>
          <w:rFonts w:ascii="Arial" w:hAnsi="Arial" w:cs="Arial"/>
          <w:sz w:val="24"/>
          <w:szCs w:val="24"/>
        </w:rPr>
        <w:t xml:space="preserve"> creatividad en los niños </w:t>
      </w:r>
      <w:r w:rsidR="000356D5">
        <w:rPr>
          <w:rFonts w:ascii="Arial" w:hAnsi="Arial" w:cs="Arial"/>
          <w:sz w:val="24"/>
          <w:szCs w:val="24"/>
        </w:rPr>
        <w:t xml:space="preserve">de nivel inicial </w:t>
      </w:r>
      <w:r w:rsidR="008D623C" w:rsidRPr="002236D7">
        <w:rPr>
          <w:rFonts w:ascii="Arial" w:hAnsi="Arial" w:cs="Arial"/>
          <w:sz w:val="24"/>
          <w:szCs w:val="24"/>
        </w:rPr>
        <w:t>está bajando de forma significativa</w:t>
      </w:r>
      <w:r w:rsidR="00492D54">
        <w:rPr>
          <w:rFonts w:ascii="Arial" w:hAnsi="Arial" w:cs="Arial"/>
          <w:color w:val="FF0000"/>
          <w:sz w:val="24"/>
          <w:szCs w:val="24"/>
        </w:rPr>
        <w:t>.</w:t>
      </w:r>
      <w:r w:rsidR="00DD062D" w:rsidRPr="00DD062D">
        <w:rPr>
          <w:rFonts w:ascii="Arial" w:hAnsi="Arial" w:cs="Arial"/>
          <w:color w:val="FF0000"/>
          <w:sz w:val="24"/>
          <w:szCs w:val="24"/>
        </w:rPr>
        <w:t xml:space="preserve"> </w:t>
      </w:r>
      <w:r w:rsidR="00F31EE4">
        <w:rPr>
          <w:rFonts w:ascii="Arial" w:hAnsi="Arial" w:cs="Arial"/>
          <w:sz w:val="24"/>
          <w:szCs w:val="24"/>
        </w:rPr>
        <w:t xml:space="preserve">Según la revista NEWSWEEK, (2010) </w:t>
      </w:r>
      <w:r w:rsidR="004104DC" w:rsidRPr="00492D54">
        <w:rPr>
          <w:rFonts w:ascii="Arial" w:hAnsi="Arial" w:cs="Arial"/>
          <w:sz w:val="24"/>
          <w:szCs w:val="24"/>
        </w:rPr>
        <w:t xml:space="preserve">de la Universidad de William y Mary, Estados </w:t>
      </w:r>
      <w:r w:rsidR="004104DC" w:rsidRPr="00826064">
        <w:rPr>
          <w:rFonts w:ascii="Arial" w:hAnsi="Arial" w:cs="Arial"/>
          <w:sz w:val="24"/>
          <w:szCs w:val="24"/>
        </w:rPr>
        <w:t xml:space="preserve">Unidos </w:t>
      </w:r>
      <w:r w:rsidR="00C13F9E" w:rsidRPr="00826064">
        <w:rPr>
          <w:rFonts w:ascii="Arial" w:hAnsi="Arial" w:cs="Arial"/>
          <w:sz w:val="24"/>
          <w:szCs w:val="24"/>
        </w:rPr>
        <w:t xml:space="preserve">son diversas las </w:t>
      </w:r>
      <w:r w:rsidR="00492D54" w:rsidRPr="00826064">
        <w:rPr>
          <w:rFonts w:ascii="Arial" w:hAnsi="Arial" w:cs="Arial"/>
          <w:sz w:val="24"/>
          <w:szCs w:val="24"/>
        </w:rPr>
        <w:t xml:space="preserve">causas </w:t>
      </w:r>
      <w:r w:rsidR="00826064">
        <w:rPr>
          <w:rFonts w:ascii="Arial" w:hAnsi="Arial" w:cs="Arial"/>
          <w:sz w:val="24"/>
          <w:szCs w:val="24"/>
        </w:rPr>
        <w:t>q</w:t>
      </w:r>
      <w:r w:rsidR="00C13F9E" w:rsidRPr="00826064">
        <w:rPr>
          <w:rFonts w:ascii="Arial" w:hAnsi="Arial" w:cs="Arial"/>
          <w:sz w:val="24"/>
          <w:szCs w:val="24"/>
        </w:rPr>
        <w:t>ue estarían originando este problema</w:t>
      </w:r>
      <w:r w:rsidR="0082625D">
        <w:rPr>
          <w:rFonts w:ascii="Arial" w:hAnsi="Arial" w:cs="Arial"/>
          <w:sz w:val="24"/>
          <w:szCs w:val="24"/>
        </w:rPr>
        <w:t>.</w:t>
      </w:r>
      <w:r w:rsidR="008D623C" w:rsidRPr="00826064">
        <w:rPr>
          <w:rFonts w:ascii="Arial" w:hAnsi="Arial" w:cs="Arial"/>
          <w:sz w:val="24"/>
          <w:szCs w:val="24"/>
        </w:rPr>
        <w:t xml:space="preserve"> </w:t>
      </w:r>
      <w:r w:rsidR="00C13F9E" w:rsidRPr="00826064">
        <w:rPr>
          <w:rFonts w:ascii="Arial" w:hAnsi="Arial" w:cs="Arial"/>
          <w:sz w:val="24"/>
          <w:szCs w:val="24"/>
        </w:rPr>
        <w:t xml:space="preserve">Entre ellas, </w:t>
      </w:r>
      <w:r w:rsidR="008D623C" w:rsidRPr="002236D7">
        <w:rPr>
          <w:rFonts w:ascii="Arial" w:hAnsi="Arial" w:cs="Arial"/>
          <w:sz w:val="24"/>
          <w:szCs w:val="24"/>
        </w:rPr>
        <w:t>la falta de creatividad en los niños se debe a que</w:t>
      </w:r>
      <w:r w:rsidR="0082625D">
        <w:rPr>
          <w:rFonts w:ascii="Arial" w:hAnsi="Arial" w:cs="Arial"/>
          <w:sz w:val="24"/>
          <w:szCs w:val="24"/>
        </w:rPr>
        <w:t>,</w:t>
      </w:r>
      <w:r w:rsidR="008D623C" w:rsidRPr="002236D7">
        <w:rPr>
          <w:rFonts w:ascii="Arial" w:hAnsi="Arial" w:cs="Arial"/>
          <w:sz w:val="24"/>
          <w:szCs w:val="24"/>
        </w:rPr>
        <w:t xml:space="preserve"> las horas que pasan viendo televisión u otras actividades distractoras superan en número al tiempo que pasan realizando actividades creativas. </w:t>
      </w:r>
    </w:p>
    <w:p w:rsidR="002236D7" w:rsidRDefault="002236D7" w:rsidP="000E3CD7">
      <w:pPr>
        <w:autoSpaceDE w:val="0"/>
        <w:autoSpaceDN w:val="0"/>
        <w:adjustRightInd w:val="0"/>
        <w:spacing w:after="0" w:line="480" w:lineRule="auto"/>
        <w:jc w:val="both"/>
        <w:rPr>
          <w:rFonts w:ascii="Arial" w:hAnsi="Arial" w:cs="Arial"/>
          <w:sz w:val="24"/>
          <w:szCs w:val="24"/>
        </w:rPr>
      </w:pPr>
    </w:p>
    <w:p w:rsidR="002236D7" w:rsidRDefault="008D623C" w:rsidP="000E3CD7">
      <w:pPr>
        <w:autoSpaceDE w:val="0"/>
        <w:autoSpaceDN w:val="0"/>
        <w:adjustRightInd w:val="0"/>
        <w:spacing w:after="0" w:line="480" w:lineRule="auto"/>
        <w:jc w:val="both"/>
        <w:rPr>
          <w:rFonts w:ascii="Arial" w:hAnsi="Arial" w:cs="Arial"/>
          <w:sz w:val="24"/>
          <w:szCs w:val="24"/>
        </w:rPr>
      </w:pPr>
      <w:r w:rsidRPr="002236D7">
        <w:rPr>
          <w:rFonts w:ascii="Arial" w:hAnsi="Arial" w:cs="Arial"/>
          <w:sz w:val="24"/>
          <w:szCs w:val="24"/>
        </w:rPr>
        <w:t>Lo mismo en las escuelas</w:t>
      </w:r>
      <w:r w:rsidR="00AC33A2" w:rsidRPr="002236D7">
        <w:rPr>
          <w:rFonts w:ascii="Arial" w:hAnsi="Arial" w:cs="Arial"/>
          <w:sz w:val="24"/>
          <w:szCs w:val="24"/>
        </w:rPr>
        <w:t>, en la cual los curriculum no poseen ningún tiempo para realizar alguna clase de creatividad y además de solo enseñar los cursos base</w:t>
      </w:r>
      <w:r w:rsidR="0082625D">
        <w:rPr>
          <w:rFonts w:ascii="Arial" w:hAnsi="Arial" w:cs="Arial"/>
          <w:sz w:val="24"/>
          <w:szCs w:val="24"/>
        </w:rPr>
        <w:t>;</w:t>
      </w:r>
      <w:r w:rsidR="00AC33A2" w:rsidRPr="002236D7">
        <w:rPr>
          <w:rFonts w:ascii="Arial" w:hAnsi="Arial" w:cs="Arial"/>
          <w:sz w:val="24"/>
          <w:szCs w:val="24"/>
        </w:rPr>
        <w:t xml:space="preserve"> se fomenta la memorización de temas, produciendo </w:t>
      </w:r>
      <w:r w:rsidR="002236D7" w:rsidRPr="002236D7">
        <w:rPr>
          <w:rFonts w:ascii="Arial" w:hAnsi="Arial" w:cs="Arial"/>
          <w:sz w:val="24"/>
          <w:szCs w:val="24"/>
        </w:rPr>
        <w:t>así</w:t>
      </w:r>
      <w:r w:rsidR="00AC33A2" w:rsidRPr="002236D7">
        <w:rPr>
          <w:rFonts w:ascii="Arial" w:hAnsi="Arial" w:cs="Arial"/>
          <w:sz w:val="24"/>
          <w:szCs w:val="24"/>
        </w:rPr>
        <w:t xml:space="preserve"> respuestas </w:t>
      </w:r>
      <w:r w:rsidR="002236D7" w:rsidRPr="002236D7">
        <w:rPr>
          <w:rFonts w:ascii="Arial" w:hAnsi="Arial" w:cs="Arial"/>
          <w:sz w:val="24"/>
          <w:szCs w:val="24"/>
        </w:rPr>
        <w:t>estereotipadas</w:t>
      </w:r>
      <w:r w:rsidR="00AC33A2" w:rsidRPr="002236D7">
        <w:rPr>
          <w:rFonts w:ascii="Arial" w:hAnsi="Arial" w:cs="Arial"/>
          <w:sz w:val="24"/>
          <w:szCs w:val="24"/>
        </w:rPr>
        <w:t xml:space="preserve">, convencionales por parte de los estudiantes. </w:t>
      </w:r>
    </w:p>
    <w:p w:rsidR="002236D7" w:rsidRDefault="002236D7" w:rsidP="000E3CD7">
      <w:pPr>
        <w:autoSpaceDE w:val="0"/>
        <w:autoSpaceDN w:val="0"/>
        <w:adjustRightInd w:val="0"/>
        <w:spacing w:after="0" w:line="480" w:lineRule="auto"/>
        <w:jc w:val="both"/>
        <w:rPr>
          <w:rFonts w:ascii="Arial" w:hAnsi="Arial" w:cs="Arial"/>
          <w:sz w:val="24"/>
          <w:szCs w:val="24"/>
        </w:rPr>
      </w:pPr>
    </w:p>
    <w:p w:rsidR="00AC33A2" w:rsidRPr="005C378D" w:rsidRDefault="005C378D" w:rsidP="005C378D">
      <w:pPr>
        <w:spacing w:line="480" w:lineRule="auto"/>
        <w:jc w:val="both"/>
        <w:rPr>
          <w:rFonts w:ascii="Arial" w:hAnsi="Arial" w:cs="Arial"/>
          <w:sz w:val="24"/>
          <w:szCs w:val="24"/>
        </w:rPr>
      </w:pPr>
      <w:r w:rsidRPr="005C378D">
        <w:rPr>
          <w:rFonts w:ascii="Arial" w:hAnsi="Arial" w:cs="Arial"/>
          <w:sz w:val="24"/>
          <w:szCs w:val="24"/>
        </w:rPr>
        <w:t>Según Glaván, L. (1983), en su investigación “</w:t>
      </w:r>
      <w:r>
        <w:rPr>
          <w:rFonts w:ascii="Arial" w:hAnsi="Arial" w:cs="Arial"/>
          <w:sz w:val="24"/>
          <w:szCs w:val="24"/>
        </w:rPr>
        <w:t>E</w:t>
      </w:r>
      <w:r w:rsidRPr="005C378D">
        <w:rPr>
          <w:rFonts w:ascii="Arial" w:hAnsi="Arial" w:cs="Arial"/>
          <w:sz w:val="24"/>
          <w:szCs w:val="24"/>
        </w:rPr>
        <w:t>laboración y validación de un programa de estimulación de la</w:t>
      </w:r>
      <w:r>
        <w:rPr>
          <w:rFonts w:ascii="Arial" w:hAnsi="Arial" w:cs="Arial"/>
          <w:sz w:val="24"/>
          <w:szCs w:val="24"/>
        </w:rPr>
        <w:t xml:space="preserve"> </w:t>
      </w:r>
      <w:r w:rsidR="00C13F9E">
        <w:rPr>
          <w:rFonts w:ascii="Arial" w:hAnsi="Arial" w:cs="Arial"/>
          <w:sz w:val="24"/>
          <w:szCs w:val="24"/>
        </w:rPr>
        <w:t>c</w:t>
      </w:r>
      <w:r w:rsidRPr="005C378D">
        <w:rPr>
          <w:rFonts w:ascii="Arial" w:hAnsi="Arial" w:cs="Arial"/>
          <w:sz w:val="24"/>
          <w:szCs w:val="24"/>
        </w:rPr>
        <w:t xml:space="preserve">reatividad a través del drama creativo y la </w:t>
      </w:r>
      <w:r w:rsidRPr="005C378D">
        <w:rPr>
          <w:rFonts w:ascii="Arial" w:hAnsi="Arial" w:cs="Arial"/>
          <w:sz w:val="24"/>
          <w:szCs w:val="24"/>
        </w:rPr>
        <w:lastRenderedPageBreak/>
        <w:t>pintura para niños</w:t>
      </w:r>
      <w:r>
        <w:rPr>
          <w:rFonts w:ascii="Arial" w:hAnsi="Arial" w:cs="Arial"/>
          <w:sz w:val="24"/>
          <w:szCs w:val="24"/>
        </w:rPr>
        <w:t xml:space="preserve"> de 6 a 10 años“,</w:t>
      </w:r>
      <w:r w:rsidR="001C2F12">
        <w:rPr>
          <w:rFonts w:ascii="Arial" w:hAnsi="Arial" w:cs="Arial"/>
          <w:sz w:val="24"/>
          <w:szCs w:val="24"/>
        </w:rPr>
        <w:t xml:space="preserve"> </w:t>
      </w:r>
      <w:r w:rsidR="002C625D" w:rsidRPr="005C378D">
        <w:rPr>
          <w:rFonts w:ascii="Arial" w:hAnsi="Arial" w:cs="Arial"/>
          <w:sz w:val="24"/>
          <w:szCs w:val="24"/>
        </w:rPr>
        <w:t>hay</w:t>
      </w:r>
      <w:r w:rsidR="00AC33A2" w:rsidRPr="005C378D">
        <w:rPr>
          <w:rFonts w:ascii="Arial" w:hAnsi="Arial" w:cs="Arial"/>
          <w:sz w:val="24"/>
          <w:szCs w:val="24"/>
        </w:rPr>
        <w:t xml:space="preserve"> una tendencia a sobreproteger y subestimar a la capacidad productiva y crítica del niño, </w:t>
      </w:r>
      <w:r w:rsidR="002C625D" w:rsidRPr="005C378D">
        <w:rPr>
          <w:rFonts w:ascii="Arial" w:hAnsi="Arial" w:cs="Arial"/>
          <w:sz w:val="24"/>
          <w:szCs w:val="24"/>
        </w:rPr>
        <w:t>es decir, no se le presentan</w:t>
      </w:r>
      <w:r w:rsidR="00AC33A2" w:rsidRPr="005C378D">
        <w:rPr>
          <w:rFonts w:ascii="Arial" w:hAnsi="Arial" w:cs="Arial"/>
          <w:sz w:val="24"/>
          <w:szCs w:val="24"/>
        </w:rPr>
        <w:t xml:space="preserve"> situaciones problema para resolver, sino más bien situaciones ya solucionadas para prepararlo a actuar según moldes y puntos de vista del adulto.</w:t>
      </w:r>
    </w:p>
    <w:p w:rsidR="005F14C4" w:rsidRDefault="00841BD0" w:rsidP="00492D54">
      <w:pPr>
        <w:autoSpaceDE w:val="0"/>
        <w:autoSpaceDN w:val="0"/>
        <w:adjustRightInd w:val="0"/>
        <w:spacing w:after="0" w:line="480" w:lineRule="auto"/>
        <w:jc w:val="both"/>
        <w:rPr>
          <w:rFonts w:ascii="Arial" w:hAnsi="Arial" w:cs="Arial"/>
          <w:sz w:val="24"/>
          <w:szCs w:val="24"/>
        </w:rPr>
      </w:pPr>
      <w:r w:rsidRPr="00492D54">
        <w:rPr>
          <w:rFonts w:ascii="Arial" w:hAnsi="Arial" w:cs="Arial"/>
          <w:sz w:val="24"/>
          <w:szCs w:val="24"/>
        </w:rPr>
        <w:t>Se sabe muy bien que el juego constituye un elemento básico en la vida de un niño, que además de divertido resulta necesario para su desarrollo. Los niños necesitan estar activos para crecer y desarrollar sus capacidades, el juego es importante para el aprendizaje y desarrollo integral de los niños puesto que apre</w:t>
      </w:r>
      <w:r w:rsidR="00492D54">
        <w:rPr>
          <w:rFonts w:ascii="Arial" w:hAnsi="Arial" w:cs="Arial"/>
          <w:sz w:val="24"/>
          <w:szCs w:val="24"/>
        </w:rPr>
        <w:t>nden a conocer la vida jugando.</w:t>
      </w:r>
    </w:p>
    <w:p w:rsidR="0082625D" w:rsidRDefault="0082625D" w:rsidP="00492D54">
      <w:pPr>
        <w:autoSpaceDE w:val="0"/>
        <w:autoSpaceDN w:val="0"/>
        <w:adjustRightInd w:val="0"/>
        <w:spacing w:after="0" w:line="480" w:lineRule="auto"/>
        <w:jc w:val="both"/>
        <w:rPr>
          <w:rFonts w:ascii="Arial" w:hAnsi="Arial" w:cs="Arial"/>
          <w:sz w:val="24"/>
          <w:szCs w:val="24"/>
        </w:rPr>
      </w:pPr>
    </w:p>
    <w:p w:rsidR="00976021" w:rsidRDefault="00976021" w:rsidP="005F14C4">
      <w:pPr>
        <w:spacing w:line="480" w:lineRule="auto"/>
        <w:jc w:val="both"/>
        <w:rPr>
          <w:rFonts w:ascii="Arial" w:hAnsi="Arial" w:cs="Arial"/>
          <w:sz w:val="24"/>
          <w:szCs w:val="24"/>
        </w:rPr>
      </w:pPr>
      <w:r w:rsidRPr="00976021">
        <w:rPr>
          <w:rFonts w:ascii="Arial" w:hAnsi="Arial" w:cs="Arial"/>
          <w:sz w:val="24"/>
          <w:szCs w:val="24"/>
        </w:rPr>
        <w:t>En la Institución Educativa Inicial N° 047 “Capullitos de María”  del  distrito de Chiclayo, provincia de Chiclayo y región Lambayeque, se aprecia que las niñas y niños de la educación inicial de cinco años, muestran dificultade</w:t>
      </w:r>
      <w:r>
        <w:rPr>
          <w:rFonts w:ascii="Arial" w:hAnsi="Arial" w:cs="Arial"/>
          <w:sz w:val="24"/>
          <w:szCs w:val="24"/>
        </w:rPr>
        <w:t>s para expresar su creatividad, poseen escasa imaginación para resolver problemas, además de utilizar modelos para realizar sus tareas; tienen dificultad para terminar historias con originalidad y sentido, no muestran intereses para crear historias, m</w:t>
      </w:r>
      <w:r w:rsidRPr="00976021">
        <w:rPr>
          <w:rFonts w:ascii="Arial" w:hAnsi="Arial" w:cs="Arial"/>
          <w:sz w:val="24"/>
          <w:szCs w:val="24"/>
        </w:rPr>
        <w:t>uestra</w:t>
      </w:r>
      <w:r>
        <w:rPr>
          <w:rFonts w:ascii="Arial" w:hAnsi="Arial" w:cs="Arial"/>
          <w:sz w:val="24"/>
          <w:szCs w:val="24"/>
        </w:rPr>
        <w:t>n dificultad para expresarse, n</w:t>
      </w:r>
      <w:r w:rsidRPr="00976021">
        <w:rPr>
          <w:rFonts w:ascii="Arial" w:hAnsi="Arial" w:cs="Arial"/>
          <w:sz w:val="24"/>
          <w:szCs w:val="24"/>
        </w:rPr>
        <w:t>o toman iniciativa para la resolución de problemas</w:t>
      </w:r>
      <w:r>
        <w:rPr>
          <w:rFonts w:ascii="Arial" w:hAnsi="Arial" w:cs="Arial"/>
          <w:sz w:val="24"/>
          <w:szCs w:val="24"/>
        </w:rPr>
        <w:t xml:space="preserve">, y otros problemas más, representando todos una disminución </w:t>
      </w:r>
      <w:r w:rsidR="00671167">
        <w:rPr>
          <w:rFonts w:ascii="Arial" w:hAnsi="Arial" w:cs="Arial"/>
          <w:sz w:val="24"/>
          <w:szCs w:val="24"/>
        </w:rPr>
        <w:t>en su creatividad.</w:t>
      </w:r>
    </w:p>
    <w:p w:rsidR="00F86BE1" w:rsidRPr="00826064" w:rsidRDefault="00976021" w:rsidP="00671167">
      <w:pPr>
        <w:autoSpaceDE w:val="0"/>
        <w:autoSpaceDN w:val="0"/>
        <w:adjustRightInd w:val="0"/>
        <w:spacing w:after="0" w:line="480" w:lineRule="auto"/>
        <w:jc w:val="both"/>
        <w:rPr>
          <w:rFonts w:ascii="Arial" w:eastAsiaTheme="minorEastAsia" w:hAnsi="Arial" w:cs="Arial"/>
          <w:sz w:val="24"/>
          <w:szCs w:val="24"/>
          <w:lang w:eastAsia="es-PE"/>
        </w:rPr>
      </w:pPr>
      <w:r w:rsidRPr="00976021">
        <w:rPr>
          <w:rFonts w:ascii="Arial" w:hAnsi="Arial" w:cs="Arial"/>
          <w:sz w:val="24"/>
          <w:szCs w:val="24"/>
        </w:rPr>
        <w:t>La presente investigación tiene como objetivo general, demo</w:t>
      </w:r>
      <w:r w:rsidR="00F86BE1" w:rsidRPr="00976021">
        <w:rPr>
          <w:rFonts w:ascii="Arial" w:eastAsiaTheme="minorEastAsia" w:hAnsi="Arial" w:cs="Arial"/>
          <w:sz w:val="24"/>
          <w:szCs w:val="24"/>
          <w:lang w:eastAsia="es-PE"/>
        </w:rPr>
        <w:t>strar que la aplicación de estrategias didáctico-lúdicas, fundamentado en la teoría de la transferencia</w:t>
      </w:r>
      <w:r w:rsidR="00671167">
        <w:rPr>
          <w:rFonts w:ascii="Arial" w:eastAsiaTheme="minorEastAsia" w:hAnsi="Arial" w:cs="Arial"/>
          <w:sz w:val="24"/>
          <w:szCs w:val="24"/>
          <w:lang w:eastAsia="es-PE"/>
        </w:rPr>
        <w:t xml:space="preserve"> de </w:t>
      </w:r>
      <w:r w:rsidR="00134AF8" w:rsidRPr="00492D54">
        <w:rPr>
          <w:rFonts w:ascii="Arial" w:eastAsiaTheme="minorEastAsia" w:hAnsi="Arial" w:cs="Arial"/>
          <w:sz w:val="24"/>
          <w:szCs w:val="24"/>
          <w:lang w:eastAsia="es-PE"/>
        </w:rPr>
        <w:t xml:space="preserve">Paul </w:t>
      </w:r>
      <w:r w:rsidR="00671167">
        <w:rPr>
          <w:rFonts w:ascii="Arial" w:eastAsiaTheme="minorEastAsia" w:hAnsi="Arial" w:cs="Arial"/>
          <w:sz w:val="24"/>
          <w:szCs w:val="24"/>
          <w:lang w:eastAsia="es-PE"/>
        </w:rPr>
        <w:t>Guilford,</w:t>
      </w:r>
      <w:r w:rsidR="00F86BE1" w:rsidRPr="00976021">
        <w:rPr>
          <w:rFonts w:ascii="Arial" w:eastAsiaTheme="minorEastAsia" w:hAnsi="Arial" w:cs="Arial"/>
          <w:sz w:val="24"/>
          <w:szCs w:val="24"/>
          <w:lang w:eastAsia="es-PE"/>
        </w:rPr>
        <w:t xml:space="preserve"> desarrolla la creatividad en niños y niñas de cinco años del Nivel Inicial de la I.E</w:t>
      </w:r>
      <w:r w:rsidR="00134AF8">
        <w:rPr>
          <w:rFonts w:ascii="Arial" w:eastAsiaTheme="minorEastAsia" w:hAnsi="Arial" w:cs="Arial"/>
          <w:sz w:val="24"/>
          <w:szCs w:val="24"/>
          <w:lang w:eastAsia="es-PE"/>
        </w:rPr>
        <w:t>.I. N°047 “Capullitos de María</w:t>
      </w:r>
      <w:r w:rsidR="00B2461B">
        <w:rPr>
          <w:rFonts w:ascii="Arial" w:eastAsiaTheme="minorEastAsia" w:hAnsi="Arial" w:cs="Arial"/>
          <w:sz w:val="24"/>
          <w:szCs w:val="24"/>
          <w:lang w:eastAsia="es-PE"/>
        </w:rPr>
        <w:t xml:space="preserve"> - Chiclayo</w:t>
      </w:r>
      <w:r w:rsidR="00134AF8">
        <w:rPr>
          <w:rFonts w:ascii="Arial" w:eastAsiaTheme="minorEastAsia" w:hAnsi="Arial" w:cs="Arial"/>
          <w:sz w:val="24"/>
          <w:szCs w:val="24"/>
          <w:lang w:eastAsia="es-PE"/>
        </w:rPr>
        <w:t>; y</w:t>
      </w:r>
      <w:r w:rsidR="00671167">
        <w:rPr>
          <w:rFonts w:ascii="Arial" w:eastAsiaTheme="minorEastAsia" w:hAnsi="Arial" w:cs="Arial"/>
          <w:sz w:val="24"/>
          <w:szCs w:val="24"/>
          <w:lang w:eastAsia="es-PE"/>
        </w:rPr>
        <w:t xml:space="preserve"> como objetivos específicos</w:t>
      </w:r>
      <w:r w:rsidR="00134AF8">
        <w:rPr>
          <w:rFonts w:ascii="Arial" w:eastAsiaTheme="minorEastAsia" w:hAnsi="Arial" w:cs="Arial"/>
          <w:sz w:val="24"/>
          <w:szCs w:val="24"/>
          <w:lang w:eastAsia="es-PE"/>
        </w:rPr>
        <w:t>:</w:t>
      </w:r>
      <w:r w:rsidR="00671167" w:rsidRPr="00671167">
        <w:rPr>
          <w:rFonts w:ascii="Arial" w:eastAsiaTheme="minorEastAsia" w:hAnsi="Arial" w:cs="Arial"/>
          <w:sz w:val="24"/>
          <w:szCs w:val="24"/>
          <w:lang w:eastAsia="es-PE"/>
        </w:rPr>
        <w:t xml:space="preserve"> </w:t>
      </w:r>
      <w:r w:rsidR="00F86BE1" w:rsidRPr="00671167">
        <w:rPr>
          <w:rFonts w:ascii="Arial" w:eastAsiaTheme="minorEastAsia" w:hAnsi="Arial" w:cs="Arial"/>
          <w:sz w:val="24"/>
          <w:szCs w:val="24"/>
          <w:lang w:eastAsia="es-PE"/>
        </w:rPr>
        <w:t xml:space="preserve">Identificar el </w:t>
      </w:r>
      <w:r w:rsidR="00A96E55" w:rsidRPr="00826064">
        <w:rPr>
          <w:rFonts w:ascii="Arial" w:eastAsiaTheme="minorEastAsia" w:hAnsi="Arial" w:cs="Arial"/>
          <w:sz w:val="24"/>
          <w:szCs w:val="24"/>
          <w:lang w:eastAsia="es-PE"/>
        </w:rPr>
        <w:t>nivel</w:t>
      </w:r>
      <w:r w:rsidR="00A96E55">
        <w:rPr>
          <w:rFonts w:ascii="Arial" w:eastAsiaTheme="minorEastAsia" w:hAnsi="Arial" w:cs="Arial"/>
          <w:sz w:val="24"/>
          <w:szCs w:val="24"/>
          <w:lang w:eastAsia="es-PE"/>
        </w:rPr>
        <w:t xml:space="preserve"> de </w:t>
      </w:r>
      <w:r w:rsidR="00F86BE1" w:rsidRPr="00671167">
        <w:rPr>
          <w:rFonts w:ascii="Arial" w:eastAsiaTheme="minorEastAsia" w:hAnsi="Arial" w:cs="Arial"/>
          <w:sz w:val="24"/>
          <w:szCs w:val="24"/>
          <w:lang w:eastAsia="es-PE"/>
        </w:rPr>
        <w:t xml:space="preserve">desarrollo de la creatividad de los niños y niñas </w:t>
      </w:r>
      <w:r w:rsidR="00B2461B">
        <w:rPr>
          <w:rFonts w:ascii="Arial" w:eastAsiaTheme="minorEastAsia" w:hAnsi="Arial" w:cs="Arial"/>
          <w:sz w:val="24"/>
          <w:szCs w:val="24"/>
          <w:lang w:eastAsia="es-PE"/>
        </w:rPr>
        <w:t xml:space="preserve">de cinco años </w:t>
      </w:r>
      <w:r w:rsidR="00F86BE1" w:rsidRPr="00671167">
        <w:rPr>
          <w:rFonts w:ascii="Arial" w:eastAsiaTheme="minorEastAsia" w:hAnsi="Arial" w:cs="Arial"/>
          <w:sz w:val="24"/>
          <w:szCs w:val="24"/>
          <w:lang w:eastAsia="es-PE"/>
        </w:rPr>
        <w:t>de la I.E.I. N°047 “Capullitos de María”</w:t>
      </w:r>
      <w:r w:rsidR="00B2461B">
        <w:rPr>
          <w:rFonts w:ascii="Arial" w:eastAsiaTheme="minorEastAsia" w:hAnsi="Arial" w:cs="Arial"/>
          <w:sz w:val="24"/>
          <w:szCs w:val="24"/>
          <w:lang w:eastAsia="es-PE"/>
        </w:rPr>
        <w:t>- Chiclayo</w:t>
      </w:r>
      <w:r w:rsidR="00F86BE1" w:rsidRPr="00671167">
        <w:rPr>
          <w:rFonts w:ascii="Arial" w:eastAsiaTheme="minorEastAsia" w:hAnsi="Arial" w:cs="Arial"/>
          <w:sz w:val="24"/>
          <w:szCs w:val="24"/>
          <w:lang w:eastAsia="es-PE"/>
        </w:rPr>
        <w:t xml:space="preserve"> a </w:t>
      </w:r>
      <w:r w:rsidR="00F86BE1" w:rsidRPr="00826064">
        <w:rPr>
          <w:rFonts w:ascii="Arial" w:eastAsiaTheme="minorEastAsia" w:hAnsi="Arial" w:cs="Arial"/>
          <w:sz w:val="24"/>
          <w:szCs w:val="24"/>
          <w:lang w:eastAsia="es-PE"/>
        </w:rPr>
        <w:t xml:space="preserve">través </w:t>
      </w:r>
      <w:r w:rsidR="00C13F9E" w:rsidRPr="00826064">
        <w:rPr>
          <w:rFonts w:ascii="Arial" w:eastAsiaTheme="minorEastAsia" w:hAnsi="Arial" w:cs="Arial"/>
          <w:sz w:val="24"/>
          <w:szCs w:val="24"/>
          <w:lang w:eastAsia="es-PE"/>
        </w:rPr>
        <w:t xml:space="preserve">del pres test </w:t>
      </w:r>
      <w:r w:rsidR="00F86BE1" w:rsidRPr="00826064">
        <w:rPr>
          <w:rFonts w:ascii="Arial" w:eastAsiaTheme="minorEastAsia" w:hAnsi="Arial" w:cs="Arial"/>
          <w:sz w:val="24"/>
          <w:szCs w:val="24"/>
          <w:lang w:eastAsia="es-PE"/>
        </w:rPr>
        <w:t>antes de la aplicación de las</w:t>
      </w:r>
      <w:r w:rsidR="00671167" w:rsidRPr="00826064">
        <w:rPr>
          <w:rFonts w:ascii="Arial" w:eastAsiaTheme="minorEastAsia" w:hAnsi="Arial" w:cs="Arial"/>
          <w:sz w:val="24"/>
          <w:szCs w:val="24"/>
          <w:lang w:eastAsia="es-PE"/>
        </w:rPr>
        <w:t xml:space="preserve"> estrategias didáctico- lúdicas; </w:t>
      </w:r>
      <w:r w:rsidR="00671167" w:rsidRPr="00826064">
        <w:rPr>
          <w:rFonts w:ascii="Arial" w:eastAsiaTheme="minorEastAsia" w:hAnsi="Arial" w:cs="Arial"/>
          <w:sz w:val="24"/>
          <w:szCs w:val="24"/>
          <w:lang w:eastAsia="es-PE"/>
        </w:rPr>
        <w:lastRenderedPageBreak/>
        <w:t>d</w:t>
      </w:r>
      <w:r w:rsidR="00F86BE1" w:rsidRPr="00826064">
        <w:rPr>
          <w:rFonts w:ascii="Arial" w:eastAsiaTheme="minorEastAsia" w:hAnsi="Arial" w:cs="Arial"/>
          <w:sz w:val="24"/>
          <w:szCs w:val="24"/>
          <w:lang w:eastAsia="es-PE"/>
        </w:rPr>
        <w:t xml:space="preserve">iseñar </w:t>
      </w:r>
      <w:r w:rsidR="00297819" w:rsidRPr="00826064">
        <w:rPr>
          <w:rFonts w:ascii="Arial" w:eastAsiaTheme="minorEastAsia" w:hAnsi="Arial" w:cs="Arial"/>
          <w:sz w:val="24"/>
          <w:szCs w:val="24"/>
          <w:lang w:eastAsia="es-PE"/>
        </w:rPr>
        <w:t xml:space="preserve">estrategias </w:t>
      </w:r>
      <w:r w:rsidR="00556553">
        <w:rPr>
          <w:rFonts w:ascii="Arial" w:eastAsiaTheme="minorEastAsia" w:hAnsi="Arial" w:cs="Arial"/>
          <w:sz w:val="24"/>
          <w:szCs w:val="24"/>
          <w:lang w:eastAsia="es-PE"/>
        </w:rPr>
        <w:t>didáctico-</w:t>
      </w:r>
      <w:r w:rsidR="00297819" w:rsidRPr="00671167">
        <w:rPr>
          <w:rFonts w:ascii="Arial" w:eastAsiaTheme="minorEastAsia" w:hAnsi="Arial" w:cs="Arial"/>
          <w:sz w:val="24"/>
          <w:szCs w:val="24"/>
          <w:lang w:eastAsia="es-PE"/>
        </w:rPr>
        <w:t xml:space="preserve">lúdicas </w:t>
      </w:r>
      <w:r w:rsidR="00297819" w:rsidRPr="00671167">
        <w:rPr>
          <w:rFonts w:ascii="Arial" w:eastAsiaTheme="minorEastAsia" w:hAnsi="Arial" w:cs="Arial"/>
          <w:sz w:val="24"/>
          <w:lang w:eastAsia="es-PE"/>
        </w:rPr>
        <w:t>fundamentadas en la teoría de la transferencia</w:t>
      </w:r>
      <w:r w:rsidR="00906CCF">
        <w:rPr>
          <w:rFonts w:ascii="Arial" w:eastAsiaTheme="minorEastAsia" w:hAnsi="Arial" w:cs="Arial"/>
          <w:sz w:val="24"/>
          <w:lang w:eastAsia="es-PE"/>
        </w:rPr>
        <w:t xml:space="preserve"> </w:t>
      </w:r>
      <w:r w:rsidR="00906CCF" w:rsidRPr="00492D54">
        <w:rPr>
          <w:rFonts w:ascii="Arial" w:eastAsiaTheme="minorEastAsia" w:hAnsi="Arial" w:cs="Arial"/>
          <w:sz w:val="24"/>
          <w:lang w:eastAsia="es-PE"/>
        </w:rPr>
        <w:t xml:space="preserve">de Paul Guilford </w:t>
      </w:r>
      <w:r w:rsidR="00297819" w:rsidRPr="00671167">
        <w:rPr>
          <w:rFonts w:ascii="Arial" w:eastAsiaTheme="minorEastAsia" w:hAnsi="Arial" w:cs="Arial"/>
          <w:sz w:val="24"/>
          <w:szCs w:val="24"/>
          <w:lang w:eastAsia="es-PE"/>
        </w:rPr>
        <w:t xml:space="preserve">para el desarrollo de la creatividad </w:t>
      </w:r>
      <w:r w:rsidR="0022769B" w:rsidRPr="00492D54">
        <w:rPr>
          <w:rFonts w:ascii="Arial" w:hAnsi="Arial" w:cs="Arial"/>
          <w:sz w:val="24"/>
          <w:szCs w:val="24"/>
        </w:rPr>
        <w:t>según</w:t>
      </w:r>
      <w:r w:rsidR="0022769B" w:rsidRPr="00B2461B">
        <w:rPr>
          <w:rFonts w:ascii="Arial" w:hAnsi="Arial" w:cs="Arial"/>
          <w:sz w:val="24"/>
          <w:szCs w:val="24"/>
        </w:rPr>
        <w:t xml:space="preserve"> los factores de fluidez, flexibilidad, originalidad y elaboración</w:t>
      </w:r>
      <w:r w:rsidR="0022769B">
        <w:rPr>
          <w:rFonts w:ascii="Arial" w:eastAsiaTheme="minorEastAsia" w:hAnsi="Arial" w:cs="Arial"/>
          <w:sz w:val="24"/>
          <w:szCs w:val="24"/>
          <w:lang w:eastAsia="es-PE"/>
        </w:rPr>
        <w:t xml:space="preserve"> </w:t>
      </w:r>
      <w:r w:rsidR="00297819" w:rsidRPr="00671167">
        <w:rPr>
          <w:rFonts w:ascii="Arial" w:eastAsiaTheme="minorEastAsia" w:hAnsi="Arial" w:cs="Arial"/>
          <w:sz w:val="24"/>
          <w:szCs w:val="24"/>
          <w:lang w:eastAsia="es-PE"/>
        </w:rPr>
        <w:t xml:space="preserve">en los niños </w:t>
      </w:r>
      <w:r w:rsidR="00290622">
        <w:rPr>
          <w:rFonts w:ascii="Arial" w:eastAsiaTheme="minorEastAsia" w:hAnsi="Arial" w:cs="Arial"/>
          <w:sz w:val="24"/>
          <w:szCs w:val="24"/>
          <w:lang w:eastAsia="es-PE"/>
        </w:rPr>
        <w:t>y niñ</w:t>
      </w:r>
      <w:r w:rsidR="004D7167">
        <w:rPr>
          <w:rFonts w:ascii="Arial" w:eastAsiaTheme="minorEastAsia" w:hAnsi="Arial" w:cs="Arial"/>
          <w:sz w:val="24"/>
          <w:szCs w:val="24"/>
          <w:lang w:eastAsia="es-PE"/>
        </w:rPr>
        <w:t>a</w:t>
      </w:r>
      <w:r w:rsidR="00290622">
        <w:rPr>
          <w:rFonts w:ascii="Arial" w:eastAsiaTheme="minorEastAsia" w:hAnsi="Arial" w:cs="Arial"/>
          <w:sz w:val="24"/>
          <w:szCs w:val="24"/>
          <w:lang w:eastAsia="es-PE"/>
        </w:rPr>
        <w:t xml:space="preserve">s </w:t>
      </w:r>
      <w:r w:rsidR="00B2461B">
        <w:rPr>
          <w:rFonts w:ascii="Arial" w:eastAsiaTheme="minorEastAsia" w:hAnsi="Arial" w:cs="Arial"/>
          <w:sz w:val="24"/>
          <w:szCs w:val="24"/>
          <w:lang w:eastAsia="es-PE"/>
        </w:rPr>
        <w:t xml:space="preserve">de cinco años </w:t>
      </w:r>
      <w:r w:rsidR="00297819" w:rsidRPr="00671167">
        <w:rPr>
          <w:rFonts w:ascii="Arial" w:eastAsiaTheme="minorEastAsia" w:hAnsi="Arial" w:cs="Arial"/>
          <w:sz w:val="24"/>
          <w:szCs w:val="24"/>
          <w:lang w:eastAsia="es-PE"/>
        </w:rPr>
        <w:t>de la I.E.I. N°</w:t>
      </w:r>
      <w:r w:rsidR="00A96E55">
        <w:rPr>
          <w:rFonts w:ascii="Arial" w:eastAsiaTheme="minorEastAsia" w:hAnsi="Arial" w:cs="Arial"/>
          <w:sz w:val="24"/>
          <w:szCs w:val="24"/>
          <w:lang w:eastAsia="es-PE"/>
        </w:rPr>
        <w:t xml:space="preserve"> </w:t>
      </w:r>
      <w:r w:rsidR="00297819" w:rsidRPr="00671167">
        <w:rPr>
          <w:rFonts w:ascii="Arial" w:eastAsiaTheme="minorEastAsia" w:hAnsi="Arial" w:cs="Arial"/>
          <w:sz w:val="24"/>
          <w:szCs w:val="24"/>
          <w:lang w:eastAsia="es-PE"/>
        </w:rPr>
        <w:t>047 “Capullitos de María”- Chiclayo</w:t>
      </w:r>
      <w:r w:rsidR="0022769B">
        <w:rPr>
          <w:rFonts w:ascii="Arial" w:eastAsiaTheme="minorEastAsia" w:hAnsi="Arial" w:cs="Arial"/>
          <w:sz w:val="24"/>
          <w:szCs w:val="24"/>
          <w:lang w:eastAsia="es-PE"/>
        </w:rPr>
        <w:t xml:space="preserve"> </w:t>
      </w:r>
      <w:r w:rsidR="00A96E55">
        <w:rPr>
          <w:rFonts w:ascii="Arial" w:eastAsiaTheme="minorEastAsia" w:hAnsi="Arial" w:cs="Arial"/>
          <w:sz w:val="24"/>
          <w:szCs w:val="24"/>
          <w:lang w:eastAsia="es-PE"/>
        </w:rPr>
        <w:t>;</w:t>
      </w:r>
      <w:r w:rsidR="00671167" w:rsidRPr="00671167">
        <w:rPr>
          <w:rFonts w:ascii="Arial" w:eastAsiaTheme="minorEastAsia" w:hAnsi="Arial" w:cs="Arial"/>
          <w:sz w:val="24"/>
          <w:szCs w:val="24"/>
          <w:lang w:eastAsia="es-PE"/>
        </w:rPr>
        <w:t xml:space="preserve"> </w:t>
      </w:r>
      <w:r w:rsidR="00C13F9E">
        <w:rPr>
          <w:rFonts w:ascii="Arial" w:eastAsiaTheme="minorEastAsia" w:hAnsi="Arial" w:cs="Arial"/>
          <w:sz w:val="24"/>
          <w:szCs w:val="24"/>
          <w:lang w:eastAsia="es-PE"/>
        </w:rPr>
        <w:t>a</w:t>
      </w:r>
      <w:r w:rsidR="00F86BE1" w:rsidRPr="00671167">
        <w:rPr>
          <w:rFonts w:ascii="Arial" w:eastAsiaTheme="minorEastAsia" w:hAnsi="Arial" w:cs="Arial"/>
          <w:sz w:val="24"/>
          <w:szCs w:val="24"/>
          <w:lang w:eastAsia="es-PE"/>
        </w:rPr>
        <w:t>plicar estrategias</w:t>
      </w:r>
      <w:r w:rsidR="00556553">
        <w:rPr>
          <w:rFonts w:ascii="Arial" w:eastAsiaTheme="minorEastAsia" w:hAnsi="Arial" w:cs="Arial"/>
          <w:sz w:val="24"/>
          <w:szCs w:val="24"/>
          <w:lang w:eastAsia="es-PE"/>
        </w:rPr>
        <w:t xml:space="preserve"> didáctico-</w:t>
      </w:r>
      <w:r w:rsidR="00F86BE1" w:rsidRPr="00671167">
        <w:rPr>
          <w:rFonts w:ascii="Arial" w:eastAsiaTheme="minorEastAsia" w:hAnsi="Arial" w:cs="Arial"/>
          <w:sz w:val="24"/>
          <w:szCs w:val="24"/>
          <w:lang w:eastAsia="es-PE"/>
        </w:rPr>
        <w:t xml:space="preserve">lúdicas para </w:t>
      </w:r>
      <w:r w:rsidR="0022769B">
        <w:rPr>
          <w:rFonts w:ascii="Arial" w:eastAsiaTheme="minorEastAsia" w:hAnsi="Arial" w:cs="Arial"/>
          <w:sz w:val="24"/>
          <w:szCs w:val="24"/>
          <w:lang w:eastAsia="es-PE"/>
        </w:rPr>
        <w:t xml:space="preserve">el desarrollo de la creatividad </w:t>
      </w:r>
      <w:r w:rsidR="0022769B">
        <w:rPr>
          <w:rFonts w:ascii="Arial" w:eastAsia="Arial" w:hAnsi="Arial" w:cs="Arial"/>
          <w:sz w:val="24"/>
          <w:lang w:eastAsia="es-PE"/>
        </w:rPr>
        <w:t xml:space="preserve">a través de juegos de construcción, dramáticos, reglados, simbólicos y de roles </w:t>
      </w:r>
      <w:r w:rsidR="00F86BE1" w:rsidRPr="00671167">
        <w:rPr>
          <w:rFonts w:ascii="Arial" w:eastAsiaTheme="minorEastAsia" w:hAnsi="Arial" w:cs="Arial"/>
          <w:sz w:val="24"/>
          <w:szCs w:val="24"/>
          <w:lang w:eastAsia="es-PE"/>
        </w:rPr>
        <w:t xml:space="preserve">en los niños </w:t>
      </w:r>
      <w:r w:rsidR="00290622">
        <w:rPr>
          <w:rFonts w:ascii="Arial" w:eastAsiaTheme="minorEastAsia" w:hAnsi="Arial" w:cs="Arial"/>
          <w:sz w:val="24"/>
          <w:szCs w:val="24"/>
          <w:lang w:eastAsia="es-PE"/>
        </w:rPr>
        <w:t xml:space="preserve">y niñas </w:t>
      </w:r>
      <w:r w:rsidR="00B2461B">
        <w:rPr>
          <w:rFonts w:ascii="Arial" w:eastAsiaTheme="minorEastAsia" w:hAnsi="Arial" w:cs="Arial"/>
          <w:sz w:val="24"/>
          <w:szCs w:val="24"/>
          <w:lang w:eastAsia="es-PE"/>
        </w:rPr>
        <w:t xml:space="preserve">de cinco años </w:t>
      </w:r>
      <w:r w:rsidR="00F86BE1" w:rsidRPr="00671167">
        <w:rPr>
          <w:rFonts w:ascii="Arial" w:eastAsiaTheme="minorEastAsia" w:hAnsi="Arial" w:cs="Arial"/>
          <w:sz w:val="24"/>
          <w:szCs w:val="24"/>
          <w:lang w:eastAsia="es-PE"/>
        </w:rPr>
        <w:t>de la I.E.I. N°047 “Capullitos de María”- Chiclayo</w:t>
      </w:r>
      <w:r w:rsidR="00671167" w:rsidRPr="00671167">
        <w:rPr>
          <w:rFonts w:ascii="Arial" w:eastAsiaTheme="minorEastAsia" w:hAnsi="Arial" w:cs="Arial"/>
          <w:sz w:val="24"/>
          <w:szCs w:val="24"/>
          <w:lang w:eastAsia="es-PE"/>
        </w:rPr>
        <w:t xml:space="preserve">; </w:t>
      </w:r>
      <w:r w:rsidR="00C13F9E">
        <w:rPr>
          <w:rFonts w:ascii="Arial" w:eastAsiaTheme="minorEastAsia" w:hAnsi="Arial" w:cs="Arial"/>
          <w:sz w:val="24"/>
          <w:szCs w:val="24"/>
          <w:lang w:eastAsia="es-PE"/>
        </w:rPr>
        <w:t>e</w:t>
      </w:r>
      <w:r w:rsidR="00F86BE1" w:rsidRPr="00671167">
        <w:rPr>
          <w:rFonts w:ascii="Arial" w:eastAsiaTheme="minorEastAsia" w:hAnsi="Arial" w:cs="Arial"/>
          <w:sz w:val="24"/>
          <w:szCs w:val="24"/>
          <w:lang w:eastAsia="es-PE"/>
        </w:rPr>
        <w:t xml:space="preserve">valuar </w:t>
      </w:r>
      <w:r w:rsidR="00FC6605">
        <w:rPr>
          <w:rFonts w:ascii="Arial" w:eastAsiaTheme="minorEastAsia" w:hAnsi="Arial" w:cs="Arial"/>
          <w:sz w:val="24"/>
          <w:szCs w:val="24"/>
          <w:lang w:eastAsia="es-PE"/>
        </w:rPr>
        <w:t xml:space="preserve">el nivel de </w:t>
      </w:r>
      <w:r w:rsidR="00F86BE1" w:rsidRPr="00671167">
        <w:rPr>
          <w:rFonts w:ascii="Arial" w:eastAsiaTheme="minorEastAsia" w:hAnsi="Arial" w:cs="Arial"/>
          <w:sz w:val="24"/>
          <w:szCs w:val="24"/>
          <w:lang w:eastAsia="es-PE"/>
        </w:rPr>
        <w:t xml:space="preserve">desarrollo de la creatividad </w:t>
      </w:r>
      <w:r w:rsidR="00B2461B" w:rsidRPr="00671167">
        <w:rPr>
          <w:rFonts w:ascii="Arial" w:eastAsiaTheme="minorEastAsia" w:hAnsi="Arial" w:cs="Arial"/>
          <w:sz w:val="24"/>
          <w:szCs w:val="24"/>
          <w:lang w:eastAsia="es-PE"/>
        </w:rPr>
        <w:t xml:space="preserve">de los niños y niñas </w:t>
      </w:r>
      <w:r w:rsidR="00B2461B">
        <w:rPr>
          <w:rFonts w:ascii="Arial" w:eastAsiaTheme="minorEastAsia" w:hAnsi="Arial" w:cs="Arial"/>
          <w:sz w:val="24"/>
          <w:szCs w:val="24"/>
          <w:lang w:eastAsia="es-PE"/>
        </w:rPr>
        <w:t xml:space="preserve">de cinco años </w:t>
      </w:r>
      <w:r w:rsidR="00B2461B" w:rsidRPr="00671167">
        <w:rPr>
          <w:rFonts w:ascii="Arial" w:eastAsiaTheme="minorEastAsia" w:hAnsi="Arial" w:cs="Arial"/>
          <w:sz w:val="24"/>
          <w:szCs w:val="24"/>
          <w:lang w:eastAsia="es-PE"/>
        </w:rPr>
        <w:t>de la I.E.I. N°047 “Capullitos de María”</w:t>
      </w:r>
      <w:r w:rsidR="00B2461B">
        <w:rPr>
          <w:rFonts w:ascii="Arial" w:eastAsiaTheme="minorEastAsia" w:hAnsi="Arial" w:cs="Arial"/>
          <w:sz w:val="24"/>
          <w:szCs w:val="24"/>
          <w:lang w:eastAsia="es-PE"/>
        </w:rPr>
        <w:t>- Chiclayo</w:t>
      </w:r>
      <w:r w:rsidR="00B2461B" w:rsidRPr="00671167">
        <w:rPr>
          <w:rFonts w:ascii="Arial" w:eastAsiaTheme="minorEastAsia" w:hAnsi="Arial" w:cs="Arial"/>
          <w:sz w:val="24"/>
          <w:szCs w:val="24"/>
          <w:lang w:eastAsia="es-PE"/>
        </w:rPr>
        <w:t xml:space="preserve"> </w:t>
      </w:r>
      <w:r w:rsidR="00F86BE1" w:rsidRPr="00671167">
        <w:rPr>
          <w:rFonts w:ascii="Arial" w:eastAsiaTheme="minorEastAsia" w:hAnsi="Arial" w:cs="Arial"/>
          <w:sz w:val="24"/>
          <w:szCs w:val="24"/>
          <w:lang w:eastAsia="es-PE"/>
        </w:rPr>
        <w:t xml:space="preserve">luego de la aplicación de las estrategias </w:t>
      </w:r>
      <w:r w:rsidR="00556553">
        <w:rPr>
          <w:rFonts w:ascii="Arial" w:eastAsiaTheme="minorEastAsia" w:hAnsi="Arial" w:cs="Arial"/>
          <w:sz w:val="24"/>
          <w:szCs w:val="24"/>
          <w:lang w:eastAsia="es-PE"/>
        </w:rPr>
        <w:t>didáctico-</w:t>
      </w:r>
      <w:r w:rsidR="00F86BE1" w:rsidRPr="00671167">
        <w:rPr>
          <w:rFonts w:ascii="Arial" w:eastAsiaTheme="minorEastAsia" w:hAnsi="Arial" w:cs="Arial"/>
          <w:sz w:val="24"/>
          <w:szCs w:val="24"/>
          <w:lang w:eastAsia="es-PE"/>
        </w:rPr>
        <w:t>lúdic</w:t>
      </w:r>
      <w:r w:rsidR="00556553">
        <w:rPr>
          <w:rFonts w:ascii="Arial" w:eastAsiaTheme="minorEastAsia" w:hAnsi="Arial" w:cs="Arial"/>
          <w:sz w:val="24"/>
          <w:szCs w:val="24"/>
          <w:lang w:eastAsia="es-PE"/>
        </w:rPr>
        <w:t>as</w:t>
      </w:r>
      <w:r w:rsidR="00F86BE1" w:rsidRPr="00671167">
        <w:rPr>
          <w:rFonts w:ascii="Arial" w:eastAsiaTheme="minorEastAsia" w:hAnsi="Arial" w:cs="Arial"/>
          <w:sz w:val="24"/>
          <w:szCs w:val="24"/>
          <w:lang w:eastAsia="es-PE"/>
        </w:rPr>
        <w:t xml:space="preserve">, mediante </w:t>
      </w:r>
      <w:r w:rsidR="00C13F9E" w:rsidRPr="00826064">
        <w:rPr>
          <w:rFonts w:ascii="Arial" w:eastAsiaTheme="minorEastAsia" w:hAnsi="Arial" w:cs="Arial"/>
          <w:sz w:val="24"/>
          <w:szCs w:val="24"/>
          <w:lang w:eastAsia="es-PE"/>
        </w:rPr>
        <w:t>el pos</w:t>
      </w:r>
      <w:r w:rsidR="00FC6605">
        <w:rPr>
          <w:rFonts w:ascii="Arial" w:eastAsiaTheme="minorEastAsia" w:hAnsi="Arial" w:cs="Arial"/>
          <w:sz w:val="24"/>
          <w:szCs w:val="24"/>
          <w:lang w:eastAsia="es-PE"/>
        </w:rPr>
        <w:t>t</w:t>
      </w:r>
      <w:r w:rsidR="00C13F9E" w:rsidRPr="00826064">
        <w:rPr>
          <w:rFonts w:ascii="Arial" w:eastAsiaTheme="minorEastAsia" w:hAnsi="Arial" w:cs="Arial"/>
          <w:sz w:val="24"/>
          <w:szCs w:val="24"/>
          <w:lang w:eastAsia="es-PE"/>
        </w:rPr>
        <w:t xml:space="preserve"> test </w:t>
      </w:r>
      <w:r w:rsidR="00134AF8" w:rsidRPr="00826064">
        <w:rPr>
          <w:rFonts w:ascii="Arial" w:eastAsiaTheme="minorEastAsia" w:hAnsi="Arial" w:cs="Arial"/>
          <w:sz w:val="24"/>
          <w:szCs w:val="24"/>
          <w:lang w:eastAsia="es-PE"/>
        </w:rPr>
        <w:t>;</w:t>
      </w:r>
      <w:r w:rsidR="00671167" w:rsidRPr="00826064">
        <w:rPr>
          <w:rFonts w:ascii="Arial" w:eastAsiaTheme="minorEastAsia" w:hAnsi="Arial" w:cs="Arial"/>
          <w:sz w:val="24"/>
          <w:szCs w:val="24"/>
          <w:lang w:eastAsia="es-PE"/>
        </w:rPr>
        <w:t xml:space="preserve"> </w:t>
      </w:r>
      <w:r w:rsidR="00134AF8" w:rsidRPr="00826064">
        <w:rPr>
          <w:rFonts w:ascii="Arial" w:eastAsiaTheme="minorEastAsia" w:hAnsi="Arial" w:cs="Arial"/>
          <w:sz w:val="24"/>
          <w:szCs w:val="24"/>
          <w:lang w:eastAsia="es-PE"/>
        </w:rPr>
        <w:t>y</w:t>
      </w:r>
      <w:r w:rsidR="00671167" w:rsidRPr="00826064">
        <w:rPr>
          <w:rFonts w:ascii="Arial" w:eastAsiaTheme="minorEastAsia" w:hAnsi="Arial" w:cs="Arial"/>
          <w:sz w:val="24"/>
          <w:szCs w:val="24"/>
          <w:lang w:eastAsia="es-PE"/>
        </w:rPr>
        <w:t xml:space="preserve"> </w:t>
      </w:r>
      <w:r w:rsidR="00671167" w:rsidRPr="00671167">
        <w:rPr>
          <w:rFonts w:ascii="Arial" w:eastAsiaTheme="minorEastAsia" w:hAnsi="Arial" w:cs="Arial"/>
          <w:sz w:val="24"/>
          <w:szCs w:val="24"/>
          <w:lang w:eastAsia="es-PE"/>
        </w:rPr>
        <w:t>finalmente</w:t>
      </w:r>
      <w:r w:rsidR="00134AF8">
        <w:rPr>
          <w:rFonts w:ascii="Arial" w:eastAsiaTheme="minorEastAsia" w:hAnsi="Arial" w:cs="Arial"/>
          <w:sz w:val="24"/>
          <w:szCs w:val="24"/>
          <w:lang w:eastAsia="es-PE"/>
        </w:rPr>
        <w:t>,</w:t>
      </w:r>
      <w:r w:rsidR="00671167" w:rsidRPr="00671167">
        <w:rPr>
          <w:rFonts w:ascii="Arial" w:eastAsiaTheme="minorEastAsia" w:hAnsi="Arial" w:cs="Arial"/>
          <w:sz w:val="24"/>
          <w:szCs w:val="24"/>
          <w:lang w:eastAsia="es-PE"/>
        </w:rPr>
        <w:t xml:space="preserve"> </w:t>
      </w:r>
      <w:r w:rsidR="00C13F9E">
        <w:rPr>
          <w:rFonts w:ascii="Arial" w:eastAsiaTheme="minorEastAsia" w:hAnsi="Arial" w:cs="Arial"/>
          <w:sz w:val="24"/>
          <w:szCs w:val="24"/>
          <w:lang w:eastAsia="es-PE"/>
        </w:rPr>
        <w:t>c</w:t>
      </w:r>
      <w:r w:rsidR="00F86BE1" w:rsidRPr="00671167">
        <w:rPr>
          <w:rFonts w:ascii="Arial" w:eastAsiaTheme="minorEastAsia" w:hAnsi="Arial" w:cs="Arial"/>
          <w:sz w:val="24"/>
          <w:szCs w:val="24"/>
          <w:lang w:eastAsia="es-PE"/>
        </w:rPr>
        <w:t xml:space="preserve">omparar el nivel de desarrollo de creatividad </w:t>
      </w:r>
      <w:r w:rsidR="00B2461B" w:rsidRPr="00671167">
        <w:rPr>
          <w:rFonts w:ascii="Arial" w:eastAsiaTheme="minorEastAsia" w:hAnsi="Arial" w:cs="Arial"/>
          <w:sz w:val="24"/>
          <w:szCs w:val="24"/>
          <w:lang w:eastAsia="es-PE"/>
        </w:rPr>
        <w:t xml:space="preserve">de los niños y niñas </w:t>
      </w:r>
      <w:r w:rsidR="00B2461B">
        <w:rPr>
          <w:rFonts w:ascii="Arial" w:eastAsiaTheme="minorEastAsia" w:hAnsi="Arial" w:cs="Arial"/>
          <w:sz w:val="24"/>
          <w:szCs w:val="24"/>
          <w:lang w:eastAsia="es-PE"/>
        </w:rPr>
        <w:t xml:space="preserve">de cinco años </w:t>
      </w:r>
      <w:r w:rsidR="00B2461B" w:rsidRPr="00671167">
        <w:rPr>
          <w:rFonts w:ascii="Arial" w:eastAsiaTheme="minorEastAsia" w:hAnsi="Arial" w:cs="Arial"/>
          <w:sz w:val="24"/>
          <w:szCs w:val="24"/>
          <w:lang w:eastAsia="es-PE"/>
        </w:rPr>
        <w:t>de la I.E.I. N°047 “Capullitos de María”</w:t>
      </w:r>
      <w:r w:rsidR="00B2461B">
        <w:rPr>
          <w:rFonts w:ascii="Arial" w:eastAsiaTheme="minorEastAsia" w:hAnsi="Arial" w:cs="Arial"/>
          <w:sz w:val="24"/>
          <w:szCs w:val="24"/>
          <w:lang w:eastAsia="es-PE"/>
        </w:rPr>
        <w:t>- Chiclayo</w:t>
      </w:r>
      <w:r w:rsidR="00B2461B" w:rsidRPr="00671167">
        <w:rPr>
          <w:rFonts w:ascii="Arial" w:eastAsiaTheme="minorEastAsia" w:hAnsi="Arial" w:cs="Arial"/>
          <w:sz w:val="24"/>
          <w:szCs w:val="24"/>
          <w:lang w:eastAsia="es-PE"/>
        </w:rPr>
        <w:t xml:space="preserve"> </w:t>
      </w:r>
      <w:r w:rsidR="00F86BE1" w:rsidRPr="00671167">
        <w:rPr>
          <w:rFonts w:ascii="Arial" w:eastAsiaTheme="minorEastAsia" w:hAnsi="Arial" w:cs="Arial"/>
          <w:sz w:val="24"/>
          <w:szCs w:val="24"/>
          <w:lang w:eastAsia="es-PE"/>
        </w:rPr>
        <w:t>establecido</w:t>
      </w:r>
      <w:r w:rsidR="00F86BE1" w:rsidRPr="00C2213B">
        <w:rPr>
          <w:rFonts w:ascii="Arial" w:eastAsiaTheme="minorEastAsia" w:hAnsi="Arial" w:cs="Arial"/>
          <w:sz w:val="24"/>
          <w:szCs w:val="24"/>
          <w:lang w:eastAsia="es-PE"/>
        </w:rPr>
        <w:t xml:space="preserve"> entre</w:t>
      </w:r>
      <w:r w:rsidR="00826064">
        <w:rPr>
          <w:rFonts w:ascii="Arial" w:eastAsiaTheme="minorEastAsia" w:hAnsi="Arial" w:cs="Arial"/>
          <w:strike/>
          <w:sz w:val="24"/>
          <w:szCs w:val="24"/>
          <w:lang w:eastAsia="es-PE"/>
        </w:rPr>
        <w:t xml:space="preserve"> </w:t>
      </w:r>
      <w:r w:rsidR="00C2213B" w:rsidRPr="00826064">
        <w:rPr>
          <w:rFonts w:ascii="Arial" w:eastAsiaTheme="minorEastAsia" w:hAnsi="Arial" w:cs="Arial"/>
          <w:sz w:val="24"/>
          <w:szCs w:val="24"/>
          <w:lang w:eastAsia="es-PE"/>
        </w:rPr>
        <w:t xml:space="preserve">el pre test </w:t>
      </w:r>
      <w:r w:rsidR="00F86BE1" w:rsidRPr="00671167">
        <w:rPr>
          <w:rFonts w:ascii="Arial" w:eastAsiaTheme="minorEastAsia" w:hAnsi="Arial" w:cs="Arial"/>
          <w:sz w:val="24"/>
          <w:szCs w:val="24"/>
          <w:lang w:eastAsia="es-PE"/>
        </w:rPr>
        <w:t xml:space="preserve">y </w:t>
      </w:r>
      <w:r w:rsidR="00C2213B" w:rsidRPr="00826064">
        <w:rPr>
          <w:rFonts w:ascii="Arial" w:eastAsiaTheme="minorEastAsia" w:hAnsi="Arial" w:cs="Arial"/>
          <w:sz w:val="24"/>
          <w:szCs w:val="24"/>
          <w:lang w:eastAsia="es-PE"/>
        </w:rPr>
        <w:t>el pos</w:t>
      </w:r>
      <w:r w:rsidR="00FC6605">
        <w:rPr>
          <w:rFonts w:ascii="Arial" w:eastAsiaTheme="minorEastAsia" w:hAnsi="Arial" w:cs="Arial"/>
          <w:sz w:val="24"/>
          <w:szCs w:val="24"/>
          <w:lang w:eastAsia="es-PE"/>
        </w:rPr>
        <w:t>t</w:t>
      </w:r>
      <w:r w:rsidR="00C2213B" w:rsidRPr="00826064">
        <w:rPr>
          <w:rFonts w:ascii="Arial" w:eastAsiaTheme="minorEastAsia" w:hAnsi="Arial" w:cs="Arial"/>
          <w:sz w:val="24"/>
          <w:szCs w:val="24"/>
          <w:lang w:eastAsia="es-PE"/>
        </w:rPr>
        <w:t xml:space="preserve"> test.</w:t>
      </w:r>
    </w:p>
    <w:p w:rsidR="00F86BE1" w:rsidRPr="00C2213B" w:rsidRDefault="00671167" w:rsidP="005F14C4">
      <w:pPr>
        <w:spacing w:line="480" w:lineRule="auto"/>
        <w:contextualSpacing/>
        <w:jc w:val="both"/>
        <w:rPr>
          <w:rFonts w:ascii="Arial" w:eastAsiaTheme="minorEastAsia" w:hAnsi="Arial" w:cs="Arial"/>
          <w:color w:val="FF0000"/>
          <w:sz w:val="24"/>
          <w:szCs w:val="24"/>
          <w:lang w:eastAsia="es-PE"/>
        </w:rPr>
      </w:pPr>
      <w:r>
        <w:rPr>
          <w:rFonts w:ascii="Arial" w:eastAsiaTheme="minorEastAsia" w:hAnsi="Arial" w:cs="Arial"/>
          <w:sz w:val="24"/>
          <w:szCs w:val="24"/>
          <w:lang w:eastAsia="es-PE"/>
        </w:rPr>
        <w:t>Nuestra hipótesis qued</w:t>
      </w:r>
      <w:r w:rsidR="00C2213B">
        <w:rPr>
          <w:rFonts w:ascii="Arial" w:eastAsiaTheme="minorEastAsia" w:hAnsi="Arial" w:cs="Arial"/>
          <w:sz w:val="24"/>
          <w:szCs w:val="24"/>
          <w:lang w:eastAsia="es-PE"/>
        </w:rPr>
        <w:t>ó</w:t>
      </w:r>
      <w:r>
        <w:rPr>
          <w:rFonts w:ascii="Arial" w:eastAsiaTheme="minorEastAsia" w:hAnsi="Arial" w:cs="Arial"/>
          <w:sz w:val="24"/>
          <w:szCs w:val="24"/>
          <w:lang w:eastAsia="es-PE"/>
        </w:rPr>
        <w:t xml:space="preserve"> concret</w:t>
      </w:r>
      <w:r w:rsidR="00134AF8">
        <w:rPr>
          <w:rFonts w:ascii="Arial" w:eastAsiaTheme="minorEastAsia" w:hAnsi="Arial" w:cs="Arial"/>
          <w:sz w:val="24"/>
          <w:szCs w:val="24"/>
          <w:lang w:eastAsia="es-PE"/>
        </w:rPr>
        <w:t>izada</w:t>
      </w:r>
      <w:r>
        <w:rPr>
          <w:rFonts w:ascii="Arial" w:eastAsiaTheme="minorEastAsia" w:hAnsi="Arial" w:cs="Arial"/>
          <w:sz w:val="24"/>
          <w:szCs w:val="24"/>
          <w:lang w:eastAsia="es-PE"/>
        </w:rPr>
        <w:t xml:space="preserve"> de la siguiente manera: </w:t>
      </w:r>
      <w:r w:rsidR="00F86BE1" w:rsidRPr="005F14C4">
        <w:rPr>
          <w:rFonts w:ascii="Arial" w:eastAsiaTheme="minorEastAsia" w:hAnsi="Arial" w:cs="Arial"/>
          <w:sz w:val="24"/>
          <w:szCs w:val="24"/>
          <w:lang w:eastAsia="es-PE"/>
        </w:rPr>
        <w:t>Si se aplica un programa de estrategias didáctico-lúdicas, fundamentado en la teoría de la transferencia</w:t>
      </w:r>
      <w:r w:rsidR="00134AF8">
        <w:rPr>
          <w:rFonts w:ascii="Arial" w:eastAsiaTheme="minorEastAsia" w:hAnsi="Arial" w:cs="Arial"/>
          <w:sz w:val="24"/>
          <w:szCs w:val="24"/>
          <w:lang w:eastAsia="es-PE"/>
        </w:rPr>
        <w:t xml:space="preserve"> </w:t>
      </w:r>
      <w:r w:rsidR="00134AF8" w:rsidRPr="00492D54">
        <w:rPr>
          <w:rFonts w:ascii="Arial" w:eastAsiaTheme="minorEastAsia" w:hAnsi="Arial" w:cs="Arial"/>
          <w:sz w:val="24"/>
          <w:szCs w:val="24"/>
          <w:lang w:eastAsia="es-PE"/>
        </w:rPr>
        <w:t>de Paul Guilford</w:t>
      </w:r>
      <w:r w:rsidR="00492D54">
        <w:rPr>
          <w:rFonts w:ascii="Arial" w:eastAsiaTheme="minorEastAsia" w:hAnsi="Arial" w:cs="Arial"/>
          <w:sz w:val="24"/>
          <w:szCs w:val="24"/>
          <w:lang w:eastAsia="es-PE"/>
        </w:rPr>
        <w:t>,</w:t>
      </w:r>
      <w:r w:rsidR="00290622" w:rsidRPr="00492D54">
        <w:rPr>
          <w:rFonts w:ascii="Arial" w:eastAsiaTheme="minorEastAsia" w:hAnsi="Arial" w:cs="Arial"/>
          <w:sz w:val="24"/>
          <w:szCs w:val="24"/>
          <w:lang w:eastAsia="es-PE"/>
        </w:rPr>
        <w:t xml:space="preserve"> </w:t>
      </w:r>
      <w:r w:rsidR="00F86BE1" w:rsidRPr="005F14C4">
        <w:rPr>
          <w:rFonts w:ascii="Arial" w:eastAsiaTheme="minorEastAsia" w:hAnsi="Arial" w:cs="Arial"/>
          <w:sz w:val="24"/>
          <w:szCs w:val="24"/>
          <w:lang w:eastAsia="es-PE"/>
        </w:rPr>
        <w:t>entonces se desarrolla</w:t>
      </w:r>
      <w:r w:rsidR="00134AF8">
        <w:rPr>
          <w:rFonts w:ascii="Arial" w:eastAsiaTheme="minorEastAsia" w:hAnsi="Arial" w:cs="Arial"/>
          <w:sz w:val="24"/>
          <w:szCs w:val="24"/>
          <w:lang w:eastAsia="es-PE"/>
        </w:rPr>
        <w:t xml:space="preserve">rá </w:t>
      </w:r>
      <w:r w:rsidR="00F86BE1" w:rsidRPr="005F14C4">
        <w:rPr>
          <w:rFonts w:ascii="Arial" w:eastAsiaTheme="minorEastAsia" w:hAnsi="Arial" w:cs="Arial"/>
          <w:sz w:val="24"/>
          <w:szCs w:val="24"/>
          <w:lang w:eastAsia="es-PE"/>
        </w:rPr>
        <w:t xml:space="preserve"> la creatividad en niños y niñas de cinco años del nivel inicial, de la </w:t>
      </w:r>
      <w:r w:rsidRPr="005F14C4">
        <w:rPr>
          <w:rFonts w:ascii="Arial" w:eastAsiaTheme="minorEastAsia" w:hAnsi="Arial" w:cs="Arial"/>
          <w:sz w:val="24"/>
          <w:szCs w:val="24"/>
          <w:lang w:eastAsia="es-PE"/>
        </w:rPr>
        <w:t>I.E.I N°047 Capullitos de María</w:t>
      </w:r>
      <w:r w:rsidR="00290622">
        <w:rPr>
          <w:rFonts w:ascii="Arial" w:eastAsiaTheme="minorEastAsia" w:hAnsi="Arial" w:cs="Arial"/>
          <w:sz w:val="24"/>
          <w:szCs w:val="24"/>
          <w:lang w:eastAsia="es-PE"/>
        </w:rPr>
        <w:t xml:space="preserve"> de la ciudad de</w:t>
      </w:r>
      <w:r w:rsidR="00290622" w:rsidRPr="00826064">
        <w:rPr>
          <w:rFonts w:ascii="Arial" w:eastAsiaTheme="minorEastAsia" w:hAnsi="Arial" w:cs="Arial"/>
          <w:sz w:val="24"/>
          <w:szCs w:val="24"/>
          <w:lang w:eastAsia="es-PE"/>
        </w:rPr>
        <w:t xml:space="preserve"> Chiclayo</w:t>
      </w:r>
      <w:r w:rsidR="00C2213B" w:rsidRPr="00826064">
        <w:rPr>
          <w:rFonts w:ascii="Arial" w:hAnsi="Arial" w:cs="Arial"/>
          <w:sz w:val="24"/>
          <w:szCs w:val="24"/>
        </w:rPr>
        <w:t xml:space="preserve"> según los factores de fluidez, flexibilidad, originalidad y elaboración</w:t>
      </w:r>
      <w:r w:rsidR="00290622" w:rsidRPr="00826064">
        <w:rPr>
          <w:rFonts w:ascii="Arial" w:eastAsiaTheme="minorEastAsia" w:hAnsi="Arial" w:cs="Arial"/>
          <w:sz w:val="24"/>
          <w:szCs w:val="24"/>
          <w:lang w:eastAsia="es-PE"/>
        </w:rPr>
        <w:t>.</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 xml:space="preserve">El presente trabajo de Investigación </w:t>
      </w:r>
      <w:r w:rsidR="00BF6484" w:rsidRPr="00492D54">
        <w:rPr>
          <w:rFonts w:ascii="Arial" w:eastAsiaTheme="minorEastAsia" w:hAnsi="Arial" w:cs="Arial"/>
          <w:sz w:val="24"/>
          <w:szCs w:val="24"/>
          <w:lang w:eastAsia="es-PE"/>
        </w:rPr>
        <w:t xml:space="preserve">titulado </w:t>
      </w:r>
      <w:r w:rsidRPr="00492D54">
        <w:rPr>
          <w:rFonts w:ascii="Arial" w:eastAsiaTheme="minorEastAsia" w:hAnsi="Arial" w:cs="Arial"/>
          <w:sz w:val="24"/>
          <w:szCs w:val="24"/>
          <w:lang w:eastAsia="es-PE"/>
        </w:rPr>
        <w:t>“</w:t>
      </w:r>
      <w:r w:rsidRPr="005F14C4">
        <w:rPr>
          <w:rFonts w:ascii="Arial" w:eastAsiaTheme="minorEastAsia" w:hAnsi="Arial" w:cs="Arial"/>
          <w:sz w:val="24"/>
          <w:szCs w:val="24"/>
          <w:lang w:eastAsia="es-PE"/>
        </w:rPr>
        <w:t xml:space="preserve">Aplicación de estrategias didáctico-lúdicas para desarrollar la creatividad en niños </w:t>
      </w:r>
      <w:r w:rsidR="00290622">
        <w:rPr>
          <w:rFonts w:ascii="Arial" w:eastAsiaTheme="minorEastAsia" w:hAnsi="Arial" w:cs="Arial"/>
          <w:sz w:val="24"/>
          <w:szCs w:val="24"/>
          <w:lang w:eastAsia="es-PE"/>
        </w:rPr>
        <w:t xml:space="preserve">y niñas </w:t>
      </w:r>
      <w:r w:rsidRPr="005F14C4">
        <w:rPr>
          <w:rFonts w:ascii="Arial" w:eastAsiaTheme="minorEastAsia" w:hAnsi="Arial" w:cs="Arial"/>
          <w:sz w:val="24"/>
          <w:szCs w:val="24"/>
          <w:lang w:eastAsia="es-PE"/>
        </w:rPr>
        <w:t xml:space="preserve">de </w:t>
      </w:r>
      <w:r w:rsidR="00290622">
        <w:rPr>
          <w:rFonts w:ascii="Arial" w:eastAsiaTheme="minorEastAsia" w:hAnsi="Arial" w:cs="Arial"/>
          <w:sz w:val="24"/>
          <w:szCs w:val="24"/>
          <w:lang w:eastAsia="es-PE"/>
        </w:rPr>
        <w:t>cinco</w:t>
      </w:r>
      <w:r w:rsidRPr="005F14C4">
        <w:rPr>
          <w:rFonts w:ascii="Arial" w:eastAsiaTheme="minorEastAsia" w:hAnsi="Arial" w:cs="Arial"/>
          <w:sz w:val="24"/>
          <w:szCs w:val="24"/>
          <w:lang w:eastAsia="es-PE"/>
        </w:rPr>
        <w:t xml:space="preserve"> años </w:t>
      </w:r>
      <w:r w:rsidR="00290622" w:rsidRPr="00492D54">
        <w:rPr>
          <w:rFonts w:ascii="Arial" w:eastAsiaTheme="minorEastAsia" w:hAnsi="Arial" w:cs="Arial"/>
          <w:sz w:val="24"/>
          <w:szCs w:val="24"/>
          <w:lang w:eastAsia="es-PE"/>
        </w:rPr>
        <w:t>del nivel inicial</w:t>
      </w:r>
      <w:r w:rsidRPr="005F14C4">
        <w:rPr>
          <w:rFonts w:ascii="Arial" w:eastAsiaTheme="minorEastAsia" w:hAnsi="Arial" w:cs="Arial"/>
          <w:sz w:val="24"/>
          <w:szCs w:val="24"/>
          <w:lang w:eastAsia="es-PE"/>
        </w:rPr>
        <w:t>, se encuentra dividido en tres capítulos:</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 xml:space="preserve">En el </w:t>
      </w:r>
      <w:r w:rsidRPr="005F14C4">
        <w:rPr>
          <w:rFonts w:ascii="Arial" w:eastAsiaTheme="minorEastAsia" w:hAnsi="Arial" w:cs="Arial"/>
          <w:b/>
          <w:sz w:val="24"/>
          <w:szCs w:val="24"/>
          <w:lang w:eastAsia="es-PE"/>
        </w:rPr>
        <w:t>Capítulo I</w:t>
      </w:r>
      <w:r w:rsidRPr="005F14C4">
        <w:rPr>
          <w:rFonts w:ascii="Arial" w:eastAsiaTheme="minorEastAsia" w:hAnsi="Arial" w:cs="Arial"/>
          <w:sz w:val="24"/>
          <w:szCs w:val="24"/>
          <w:lang w:eastAsia="es-PE"/>
        </w:rPr>
        <w:t xml:space="preserve">, se explica el análisis del objeto de estudio donde: </w:t>
      </w:r>
      <w:r w:rsidR="00C2213B">
        <w:rPr>
          <w:rFonts w:ascii="Arial" w:eastAsiaTheme="minorEastAsia" w:hAnsi="Arial" w:cs="Arial"/>
          <w:sz w:val="24"/>
          <w:szCs w:val="24"/>
          <w:lang w:eastAsia="es-PE"/>
        </w:rPr>
        <w:t>s</w:t>
      </w:r>
      <w:r w:rsidRPr="005F14C4">
        <w:rPr>
          <w:rFonts w:ascii="Arial" w:eastAsiaTheme="minorEastAsia" w:hAnsi="Arial" w:cs="Arial"/>
          <w:sz w:val="24"/>
          <w:szCs w:val="24"/>
          <w:lang w:eastAsia="es-PE"/>
        </w:rPr>
        <w:t xml:space="preserve">e describe las características contextuales de la ciudad de Chiclayo y entorno; referidos a su ubicación, cultura, instituciones, economía, etc. por ser este, el lugar donde se encuentra ubicada la institución en la cual se desarrolló nuestro estudio. </w:t>
      </w:r>
      <w:r w:rsidRPr="005F14C4">
        <w:rPr>
          <w:rFonts w:ascii="Arial" w:eastAsiaTheme="minorEastAsia" w:hAnsi="Arial" w:cs="Arial"/>
          <w:sz w:val="24"/>
          <w:szCs w:val="24"/>
          <w:lang w:eastAsia="es-PE"/>
        </w:rPr>
        <w:lastRenderedPageBreak/>
        <w:t>Además se brinda la descripción de las características de dicha institución referidas a sus fortalezas y debilidades, en su ámbito interno y externo.</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Se resume</w:t>
      </w:r>
      <w:r w:rsidR="00C2213B">
        <w:rPr>
          <w:rFonts w:ascii="Arial" w:eastAsiaTheme="minorEastAsia" w:hAnsi="Arial" w:cs="Arial"/>
          <w:sz w:val="24"/>
          <w:szCs w:val="24"/>
          <w:lang w:eastAsia="es-PE"/>
        </w:rPr>
        <w:t>n</w:t>
      </w:r>
      <w:r w:rsidRPr="005F14C4">
        <w:rPr>
          <w:rFonts w:ascii="Arial" w:eastAsiaTheme="minorEastAsia" w:hAnsi="Arial" w:cs="Arial"/>
          <w:sz w:val="24"/>
          <w:szCs w:val="24"/>
          <w:lang w:eastAsia="es-PE"/>
        </w:rPr>
        <w:t xml:space="preserve"> las principales tendencias identificadas en relación a nuestro problema de investigación; se expone nuestro planteamiento del problema el cual es la falta de creatividad en los niños de cinco años del nivel inicial. Por último se precisan: el tipo y nivel de investigación, el diseño de investigación, los métodos utilizados en el estudio y las técnicas e instrumentos utilizados en el trabajo de investigación.</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 xml:space="preserve">En el </w:t>
      </w:r>
      <w:r w:rsidRPr="005F14C4">
        <w:rPr>
          <w:rFonts w:ascii="Arial" w:eastAsiaTheme="minorEastAsia" w:hAnsi="Arial" w:cs="Arial"/>
          <w:b/>
          <w:sz w:val="24"/>
          <w:szCs w:val="24"/>
          <w:lang w:eastAsia="es-PE"/>
        </w:rPr>
        <w:t>Capítulo II</w:t>
      </w:r>
      <w:r w:rsidRPr="005F14C4">
        <w:rPr>
          <w:rFonts w:ascii="Arial" w:eastAsiaTheme="minorEastAsia" w:hAnsi="Arial" w:cs="Arial"/>
          <w:sz w:val="24"/>
          <w:szCs w:val="24"/>
          <w:lang w:eastAsia="es-PE"/>
        </w:rPr>
        <w:t xml:space="preserve">, se brinda la fundamentación teórica del trabajo de investigación en el cual: </w:t>
      </w:r>
      <w:r w:rsidR="00C2213B">
        <w:rPr>
          <w:rFonts w:ascii="Arial" w:eastAsiaTheme="minorEastAsia" w:hAnsi="Arial" w:cs="Arial"/>
          <w:sz w:val="24"/>
          <w:szCs w:val="24"/>
          <w:lang w:eastAsia="es-PE"/>
        </w:rPr>
        <w:t>s</w:t>
      </w:r>
      <w:r w:rsidRPr="005F14C4">
        <w:rPr>
          <w:rFonts w:ascii="Arial" w:eastAsiaTheme="minorEastAsia" w:hAnsi="Arial" w:cs="Arial"/>
          <w:sz w:val="24"/>
          <w:szCs w:val="24"/>
          <w:lang w:eastAsia="es-PE"/>
        </w:rPr>
        <w:t>e describe</w:t>
      </w:r>
      <w:r w:rsidR="00C2213B">
        <w:rPr>
          <w:rFonts w:ascii="Arial" w:eastAsiaTheme="minorEastAsia" w:hAnsi="Arial" w:cs="Arial"/>
          <w:sz w:val="24"/>
          <w:szCs w:val="24"/>
          <w:lang w:eastAsia="es-PE"/>
        </w:rPr>
        <w:t>n</w:t>
      </w:r>
      <w:r w:rsidRPr="005F14C4">
        <w:rPr>
          <w:rFonts w:ascii="Arial" w:eastAsiaTheme="minorEastAsia" w:hAnsi="Arial" w:cs="Arial"/>
          <w:sz w:val="24"/>
          <w:szCs w:val="24"/>
          <w:lang w:eastAsia="es-PE"/>
        </w:rPr>
        <w:t xml:space="preserve"> los antecedentes de investigación, se fundamenta con las bases teóricas- científicas y enfoques teóricos que sustentan la </w:t>
      </w:r>
      <w:r w:rsidR="00134AF8">
        <w:rPr>
          <w:rFonts w:ascii="Arial" w:eastAsiaTheme="minorEastAsia" w:hAnsi="Arial" w:cs="Arial"/>
          <w:sz w:val="24"/>
          <w:szCs w:val="24"/>
          <w:lang w:eastAsia="es-PE"/>
        </w:rPr>
        <w:t>t</w:t>
      </w:r>
      <w:r w:rsidRPr="005F14C4">
        <w:rPr>
          <w:rFonts w:ascii="Arial" w:eastAsiaTheme="minorEastAsia" w:hAnsi="Arial" w:cs="Arial"/>
          <w:sz w:val="24"/>
          <w:szCs w:val="24"/>
          <w:lang w:eastAsia="es-PE"/>
        </w:rPr>
        <w:t xml:space="preserve">esis: Teoría de la Transferencia de </w:t>
      </w:r>
      <w:hyperlink r:id="rId14" w:history="1">
        <w:r w:rsidRPr="005F14C4">
          <w:rPr>
            <w:rFonts w:ascii="Arial" w:eastAsiaTheme="minorEastAsia" w:hAnsi="Arial" w:cs="Arial"/>
            <w:sz w:val="24"/>
            <w:szCs w:val="24"/>
            <w:lang w:eastAsia="es-PE"/>
          </w:rPr>
          <w:t>Paul Guilford</w:t>
        </w:r>
      </w:hyperlink>
      <w:r w:rsidR="00DD062D">
        <w:rPr>
          <w:rFonts w:ascii="Arial" w:eastAsiaTheme="minorEastAsia" w:hAnsi="Arial" w:cs="Arial"/>
          <w:sz w:val="24"/>
          <w:szCs w:val="24"/>
          <w:lang w:eastAsia="es-PE"/>
        </w:rPr>
        <w:t xml:space="preserve"> </w:t>
      </w:r>
      <w:r w:rsidR="00DD062D" w:rsidRPr="005F14C4">
        <w:rPr>
          <w:rFonts w:ascii="Arial" w:eastAsiaTheme="minorEastAsia" w:hAnsi="Arial" w:cs="Arial"/>
          <w:sz w:val="24"/>
          <w:szCs w:val="24"/>
          <w:lang w:eastAsia="es-PE"/>
        </w:rPr>
        <w:t xml:space="preserve">y </w:t>
      </w:r>
      <w:r w:rsidR="0022769B">
        <w:rPr>
          <w:rFonts w:ascii="Arial" w:eastAsiaTheme="minorEastAsia" w:hAnsi="Arial" w:cs="Arial"/>
          <w:sz w:val="24"/>
          <w:szCs w:val="24"/>
          <w:lang w:eastAsia="es-PE"/>
        </w:rPr>
        <w:t>las e</w:t>
      </w:r>
      <w:r w:rsidR="00DD062D" w:rsidRPr="005F14C4">
        <w:rPr>
          <w:rFonts w:ascii="Arial" w:eastAsiaTheme="minorEastAsia" w:hAnsi="Arial" w:cs="Arial"/>
          <w:sz w:val="24"/>
          <w:szCs w:val="24"/>
          <w:lang w:eastAsia="es-PE"/>
        </w:rPr>
        <w:t>strategias didáctico-lúdicas;</w:t>
      </w:r>
      <w:r w:rsidRPr="005F14C4">
        <w:rPr>
          <w:rFonts w:ascii="Arial" w:eastAsiaTheme="minorEastAsia" w:hAnsi="Arial" w:cs="Arial"/>
          <w:sz w:val="24"/>
          <w:szCs w:val="24"/>
          <w:lang w:eastAsia="es-PE"/>
        </w:rPr>
        <w:t xml:space="preserve"> además de la definición de términos básicos en relación a las variables de estudio </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 xml:space="preserve">En el </w:t>
      </w:r>
      <w:r w:rsidRPr="005F14C4">
        <w:rPr>
          <w:rFonts w:ascii="Arial" w:eastAsiaTheme="minorEastAsia" w:hAnsi="Arial" w:cs="Arial"/>
          <w:b/>
          <w:sz w:val="24"/>
          <w:szCs w:val="24"/>
          <w:lang w:eastAsia="es-PE"/>
        </w:rPr>
        <w:t>Capítulo III</w:t>
      </w:r>
      <w:r w:rsidRPr="005F14C4">
        <w:rPr>
          <w:rFonts w:ascii="Arial" w:eastAsiaTheme="minorEastAsia" w:hAnsi="Arial" w:cs="Arial"/>
          <w:sz w:val="24"/>
          <w:szCs w:val="24"/>
          <w:lang w:eastAsia="es-PE"/>
        </w:rPr>
        <w:t xml:space="preserve">, se presentan los resultados de la investigación , el cual comprende los siguientes aspectos: la explicación detallada, en los elementos estructurales de nuestra propuesta : </w:t>
      </w:r>
      <w:r w:rsidR="005F14C4" w:rsidRPr="005F14C4">
        <w:rPr>
          <w:rFonts w:ascii="Arial" w:eastAsiaTheme="minorEastAsia" w:hAnsi="Arial" w:cs="Arial"/>
          <w:sz w:val="24"/>
          <w:szCs w:val="24"/>
          <w:lang w:eastAsia="es-PE"/>
        </w:rPr>
        <w:t>Estrategias didáctico-lúdicas</w:t>
      </w:r>
      <w:r w:rsidRPr="005F14C4">
        <w:rPr>
          <w:rFonts w:ascii="Arial" w:eastAsiaTheme="minorEastAsia" w:hAnsi="Arial" w:cs="Arial"/>
          <w:sz w:val="24"/>
          <w:szCs w:val="24"/>
          <w:lang w:eastAsia="es-PE"/>
        </w:rPr>
        <w:t>, los resultados obtenidos, presentados mediante cuadros, tablas y gráficos, con sus respectivas interpretaciones; la discusión de nuestros  resultados en relación a nuestros objetivos e hipótesis; finalmente la  exposición de nuestras conclusiones, y recomendaciones  puntuales y pertinentes.</w:t>
      </w:r>
    </w:p>
    <w:p w:rsidR="00671167" w:rsidRPr="005F14C4" w:rsidRDefault="00671167" w:rsidP="005F14C4">
      <w:pPr>
        <w:spacing w:line="480" w:lineRule="auto"/>
        <w:jc w:val="both"/>
        <w:rPr>
          <w:rFonts w:ascii="Arial" w:eastAsiaTheme="minorEastAsia" w:hAnsi="Arial" w:cs="Arial"/>
          <w:sz w:val="24"/>
          <w:szCs w:val="24"/>
          <w:lang w:eastAsia="es-PE"/>
        </w:rPr>
      </w:pPr>
      <w:r w:rsidRPr="005F14C4">
        <w:rPr>
          <w:rFonts w:ascii="Arial" w:eastAsiaTheme="minorEastAsia" w:hAnsi="Arial" w:cs="Arial"/>
          <w:sz w:val="24"/>
          <w:szCs w:val="24"/>
          <w:lang w:eastAsia="es-PE"/>
        </w:rPr>
        <w:t xml:space="preserve">Así mismo se incluyen los anexos como: Ficha de observación (pre test y post test),  </w:t>
      </w:r>
      <w:r w:rsidR="005F14C4" w:rsidRPr="005F14C4">
        <w:rPr>
          <w:rFonts w:ascii="Arial" w:eastAsiaTheme="minorEastAsia" w:hAnsi="Arial" w:cs="Arial"/>
          <w:sz w:val="24"/>
          <w:szCs w:val="24"/>
          <w:lang w:eastAsia="es-PE"/>
        </w:rPr>
        <w:t xml:space="preserve">las sesiones de </w:t>
      </w:r>
      <w:r w:rsidR="005F14C4" w:rsidRPr="00492D54">
        <w:rPr>
          <w:rFonts w:ascii="Arial" w:eastAsiaTheme="minorEastAsia" w:hAnsi="Arial" w:cs="Arial"/>
          <w:sz w:val="24"/>
          <w:szCs w:val="24"/>
          <w:lang w:eastAsia="es-PE"/>
        </w:rPr>
        <w:t xml:space="preserve">aprendizaje </w:t>
      </w:r>
      <w:r w:rsidR="00BF6484" w:rsidRPr="00492D54">
        <w:rPr>
          <w:rFonts w:ascii="Arial" w:eastAsiaTheme="minorEastAsia" w:hAnsi="Arial" w:cs="Arial"/>
          <w:sz w:val="24"/>
          <w:szCs w:val="24"/>
          <w:lang w:eastAsia="es-PE"/>
        </w:rPr>
        <w:t xml:space="preserve">con las </w:t>
      </w:r>
      <w:r w:rsidR="005F14C4" w:rsidRPr="005F14C4">
        <w:rPr>
          <w:rFonts w:ascii="Arial" w:eastAsiaTheme="minorEastAsia" w:hAnsi="Arial" w:cs="Arial"/>
          <w:sz w:val="24"/>
          <w:szCs w:val="24"/>
          <w:lang w:eastAsia="es-PE"/>
        </w:rPr>
        <w:t xml:space="preserve">estrategias didáctico-lúdicas </w:t>
      </w:r>
      <w:r w:rsidRPr="005F14C4">
        <w:rPr>
          <w:rFonts w:ascii="Arial" w:eastAsiaTheme="minorEastAsia" w:hAnsi="Arial" w:cs="Arial"/>
          <w:sz w:val="24"/>
          <w:szCs w:val="24"/>
          <w:lang w:eastAsia="es-PE"/>
        </w:rPr>
        <w:t xml:space="preserve">para desarrollar la creatividad de los niños de cinco años del nivel inicial según la fluidez, flexibilidad, originalidad y elaboración  de sus ideas, de igual manera la </w:t>
      </w:r>
      <w:r w:rsidRPr="005F14C4">
        <w:rPr>
          <w:rFonts w:ascii="Arial" w:eastAsiaTheme="minorEastAsia" w:hAnsi="Arial" w:cs="Arial"/>
          <w:sz w:val="24"/>
          <w:szCs w:val="24"/>
          <w:lang w:eastAsia="es-PE"/>
        </w:rPr>
        <w:lastRenderedPageBreak/>
        <w:t xml:space="preserve">constancia de ejecución del proyecto de investigación </w:t>
      </w:r>
      <w:r w:rsidR="00BF6484" w:rsidRPr="00492D54">
        <w:rPr>
          <w:rFonts w:ascii="Arial" w:eastAsiaTheme="minorEastAsia" w:hAnsi="Arial" w:cs="Arial"/>
          <w:sz w:val="24"/>
          <w:szCs w:val="24"/>
          <w:lang w:eastAsia="es-PE"/>
        </w:rPr>
        <w:t xml:space="preserve">proporcionada por </w:t>
      </w:r>
      <w:r w:rsidRPr="005F14C4">
        <w:rPr>
          <w:rFonts w:ascii="Arial" w:eastAsiaTheme="minorEastAsia" w:hAnsi="Arial" w:cs="Arial"/>
          <w:sz w:val="24"/>
          <w:szCs w:val="24"/>
          <w:lang w:eastAsia="es-PE"/>
        </w:rPr>
        <w:t xml:space="preserve">la Institución Educativa Inicial </w:t>
      </w:r>
      <w:r w:rsidR="005F14C4" w:rsidRPr="005F14C4">
        <w:rPr>
          <w:rFonts w:ascii="Arial" w:eastAsiaTheme="minorEastAsia" w:hAnsi="Arial" w:cs="Arial"/>
          <w:sz w:val="24"/>
          <w:szCs w:val="24"/>
          <w:lang w:eastAsia="es-PE"/>
        </w:rPr>
        <w:t>N°047 Capullitos de María</w:t>
      </w:r>
      <w:r w:rsidRPr="005F14C4">
        <w:rPr>
          <w:rFonts w:ascii="Arial" w:eastAsiaTheme="minorEastAsia" w:hAnsi="Arial" w:cs="Arial"/>
          <w:sz w:val="24"/>
          <w:szCs w:val="24"/>
          <w:lang w:eastAsia="es-PE"/>
        </w:rPr>
        <w:t xml:space="preserve">”  de la ciudad de Chiclayo y por último las evidencias </w:t>
      </w:r>
      <w:r w:rsidRPr="00492D54">
        <w:rPr>
          <w:rFonts w:ascii="Arial" w:eastAsiaTheme="minorEastAsia" w:hAnsi="Arial" w:cs="Arial"/>
          <w:sz w:val="24"/>
          <w:szCs w:val="24"/>
          <w:lang w:eastAsia="es-PE"/>
        </w:rPr>
        <w:t xml:space="preserve">fotográficas </w:t>
      </w:r>
      <w:r w:rsidR="00BF6484" w:rsidRPr="00492D54">
        <w:rPr>
          <w:rFonts w:ascii="Arial" w:eastAsiaTheme="minorEastAsia" w:hAnsi="Arial" w:cs="Arial"/>
          <w:sz w:val="24"/>
          <w:szCs w:val="24"/>
          <w:lang w:eastAsia="es-PE"/>
        </w:rPr>
        <w:t>con sus respectivas</w:t>
      </w:r>
      <w:r w:rsidR="00492D54" w:rsidRPr="00492D54">
        <w:rPr>
          <w:rFonts w:ascii="Arial" w:eastAsiaTheme="minorEastAsia" w:hAnsi="Arial" w:cs="Arial"/>
          <w:sz w:val="24"/>
          <w:szCs w:val="24"/>
          <w:lang w:eastAsia="es-PE"/>
        </w:rPr>
        <w:t xml:space="preserve"> descripciones.</w:t>
      </w:r>
    </w:p>
    <w:p w:rsidR="00671167" w:rsidRDefault="00671167" w:rsidP="000E3CD7">
      <w:pPr>
        <w:autoSpaceDE w:val="0"/>
        <w:autoSpaceDN w:val="0"/>
        <w:adjustRightInd w:val="0"/>
        <w:spacing w:after="0" w:line="480" w:lineRule="auto"/>
        <w:jc w:val="both"/>
        <w:rPr>
          <w:rFonts w:ascii="Arial" w:hAnsi="Arial" w:cs="Arial"/>
          <w:color w:val="FF0000"/>
          <w:sz w:val="24"/>
          <w:szCs w:val="24"/>
          <w:highlight w:val="yellow"/>
        </w:rPr>
      </w:pPr>
    </w:p>
    <w:p w:rsidR="00B8300A" w:rsidRPr="002236D7" w:rsidRDefault="00B8300A" w:rsidP="000E3CD7">
      <w:pPr>
        <w:autoSpaceDE w:val="0"/>
        <w:autoSpaceDN w:val="0"/>
        <w:adjustRightInd w:val="0"/>
        <w:spacing w:after="0" w:line="480" w:lineRule="auto"/>
        <w:jc w:val="both"/>
        <w:rPr>
          <w:rFonts w:ascii="Arial" w:hAnsi="Arial" w:cs="Arial"/>
          <w:sz w:val="24"/>
          <w:szCs w:val="24"/>
        </w:rPr>
      </w:pPr>
    </w:p>
    <w:p w:rsidR="00B8300A" w:rsidRDefault="00B8300A" w:rsidP="00B8300A">
      <w:pPr>
        <w:rPr>
          <w:rFonts w:ascii="Arial" w:hAnsi="Arial" w:cs="Arial"/>
          <w:b/>
          <w:sz w:val="24"/>
        </w:rPr>
      </w:pPr>
    </w:p>
    <w:p w:rsidR="00B8300A" w:rsidRDefault="00B8300A">
      <w:pPr>
        <w:rPr>
          <w:rFonts w:ascii="Arial" w:hAnsi="Arial" w:cs="Arial"/>
          <w:sz w:val="96"/>
        </w:rPr>
      </w:pPr>
      <w:r>
        <w:rPr>
          <w:rFonts w:ascii="Arial" w:hAnsi="Arial" w:cs="Arial"/>
          <w:sz w:val="96"/>
        </w:rPr>
        <w:br w:type="page"/>
      </w:r>
    </w:p>
    <w:p w:rsidR="00FF6F76" w:rsidRDefault="00FF6F76">
      <w:pPr>
        <w:rPr>
          <w:rFonts w:ascii="Arial" w:hAnsi="Arial" w:cs="Arial"/>
          <w:sz w:val="96"/>
        </w:rPr>
      </w:pPr>
    </w:p>
    <w:p w:rsidR="00FF6F76" w:rsidRDefault="00FF6F76">
      <w:pPr>
        <w:rPr>
          <w:rFonts w:ascii="Arial" w:hAnsi="Arial" w:cs="Arial"/>
          <w:sz w:val="96"/>
        </w:rPr>
      </w:pPr>
    </w:p>
    <w:p w:rsidR="00FF6F76" w:rsidRDefault="00FF6F76">
      <w:pPr>
        <w:rPr>
          <w:rFonts w:ascii="Arial" w:hAnsi="Arial" w:cs="Arial"/>
          <w:sz w:val="96"/>
        </w:rPr>
      </w:pPr>
    </w:p>
    <w:p w:rsidR="00FF6F76" w:rsidRDefault="00FF6F76">
      <w:pPr>
        <w:rPr>
          <w:rFonts w:ascii="Arial" w:hAnsi="Arial" w:cs="Arial"/>
          <w:sz w:val="96"/>
        </w:rPr>
      </w:pPr>
    </w:p>
    <w:p w:rsidR="00FF6F76" w:rsidRPr="00F3104A" w:rsidRDefault="00FF6F76" w:rsidP="00F3104A">
      <w:pPr>
        <w:pStyle w:val="Ttulo1"/>
        <w:jc w:val="center"/>
        <w:rPr>
          <w:rFonts w:ascii="Arial" w:hAnsi="Arial" w:cs="Arial"/>
          <w:b/>
          <w:sz w:val="96"/>
          <w:szCs w:val="96"/>
        </w:rPr>
      </w:pPr>
      <w:bookmarkStart w:id="9" w:name="_Toc465165180"/>
      <w:bookmarkStart w:id="10" w:name="_Toc472517215"/>
      <w:r w:rsidRPr="00F3104A">
        <w:rPr>
          <w:rFonts w:ascii="Arial" w:hAnsi="Arial" w:cs="Arial"/>
          <w:b/>
          <w:color w:val="auto"/>
          <w:sz w:val="96"/>
          <w:szCs w:val="96"/>
        </w:rPr>
        <w:t>CAPÍTULO I</w:t>
      </w:r>
      <w:bookmarkEnd w:id="9"/>
      <w:bookmarkEnd w:id="10"/>
    </w:p>
    <w:p w:rsidR="00FF6F76" w:rsidRDefault="00FF6F76">
      <w:pPr>
        <w:rPr>
          <w:rFonts w:ascii="Arial" w:hAnsi="Arial" w:cs="Arial"/>
          <w:sz w:val="96"/>
        </w:rPr>
      </w:pPr>
    </w:p>
    <w:p w:rsidR="00FF6F76" w:rsidRDefault="00FF6F76">
      <w:pPr>
        <w:rPr>
          <w:rFonts w:ascii="Arial" w:hAnsi="Arial" w:cs="Arial"/>
          <w:sz w:val="96"/>
        </w:rPr>
      </w:pPr>
    </w:p>
    <w:p w:rsidR="00FF6F76" w:rsidRDefault="00FF6F76">
      <w:pPr>
        <w:rPr>
          <w:rFonts w:ascii="Arial" w:hAnsi="Arial" w:cs="Arial"/>
          <w:sz w:val="96"/>
        </w:rPr>
      </w:pPr>
    </w:p>
    <w:p w:rsidR="00FF6F76" w:rsidRDefault="00FF6F76">
      <w:pPr>
        <w:rPr>
          <w:rFonts w:ascii="Arial" w:hAnsi="Arial" w:cs="Arial"/>
          <w:sz w:val="96"/>
        </w:rPr>
      </w:pPr>
    </w:p>
    <w:p w:rsidR="00F3104A" w:rsidRDefault="00DB0D6E" w:rsidP="00F3104A">
      <w:pPr>
        <w:rPr>
          <w:rFonts w:ascii="Arial" w:hAnsi="Arial" w:cs="Arial"/>
          <w:b/>
          <w:sz w:val="44"/>
          <w:szCs w:val="44"/>
        </w:rPr>
      </w:pPr>
      <w:bookmarkStart w:id="11" w:name="_Toc465165181"/>
      <w:r>
        <w:rPr>
          <w:rFonts w:ascii="Arial" w:hAnsi="Arial" w:cs="Arial"/>
          <w:b/>
          <w:noProof/>
          <w:sz w:val="24"/>
          <w:szCs w:val="24"/>
          <w:lang w:eastAsia="es-PE"/>
        </w:rPr>
        <mc:AlternateContent>
          <mc:Choice Requires="wps">
            <w:drawing>
              <wp:anchor distT="0" distB="0" distL="114300" distR="114300" simplePos="0" relativeHeight="251948032" behindDoc="0" locked="0" layoutInCell="1" allowOverlap="1" wp14:anchorId="7D6B67C7" wp14:editId="1C792765">
                <wp:simplePos x="0" y="0"/>
                <wp:positionH relativeFrom="margin">
                  <wp:align>center</wp:align>
                </wp:positionH>
                <wp:positionV relativeFrom="paragraph">
                  <wp:posOffset>347980</wp:posOffset>
                </wp:positionV>
                <wp:extent cx="704850" cy="680720"/>
                <wp:effectExtent l="0" t="0" r="0" b="5080"/>
                <wp:wrapNone/>
                <wp:docPr id="1021" name="Elipse 1021"/>
                <wp:cNvGraphicFramePr/>
                <a:graphic xmlns:a="http://schemas.openxmlformats.org/drawingml/2006/main">
                  <a:graphicData uri="http://schemas.microsoft.com/office/word/2010/wordprocessingShape">
                    <wps:wsp>
                      <wps:cNvSpPr/>
                      <wps:spPr>
                        <a:xfrm>
                          <a:off x="0" y="0"/>
                          <a:ext cx="704850" cy="680720"/>
                        </a:xfrm>
                        <a:prstGeom prst="ellipse">
                          <a:avLst/>
                        </a:prstGeom>
                        <a:solidFill>
                          <a:sysClr val="window" lastClr="FFFFFF"/>
                        </a:solidFill>
                        <a:ln w="25400" cap="flat" cmpd="sng" algn="ctr">
                          <a:noFill/>
                          <a:prstDash val="solid"/>
                        </a:ln>
                        <a:effectLst/>
                      </wps:spPr>
                      <wps:txbx>
                        <w:txbxContent>
                          <w:p w:rsidR="00797B9A" w:rsidRDefault="00797B9A" w:rsidP="00C63B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B67C7" id="Elipse 1021" o:spid="_x0000_s1040" style="position:absolute;margin-left:0;margin-top:27.4pt;width:55.5pt;height:53.6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" fillcolor="window" stroked="f" strokeweight="2pt">
                <v:textbox>
                  <w:txbxContent>
                    <w:p w:rsidR="00797B9A" w:rsidRDefault="00797B9A" w:rsidP="00C63B53">
                      <w:pPr>
                        <w:jc w:val="center"/>
                      </w:pPr>
                    </w:p>
                  </w:txbxContent>
                </v:textbox>
                <w10:wrap anchorx="margin"/>
              </v:oval>
            </w:pict>
          </mc:Fallback>
        </mc:AlternateContent>
      </w:r>
    </w:p>
    <w:p w:rsidR="00A64C64" w:rsidRPr="00F3104A" w:rsidRDefault="00A64C64" w:rsidP="00F3104A">
      <w:pPr>
        <w:spacing w:after="0"/>
        <w:rPr>
          <w:rFonts w:ascii="Arial" w:hAnsi="Arial" w:cs="Arial"/>
          <w:b/>
          <w:sz w:val="44"/>
          <w:szCs w:val="44"/>
        </w:rPr>
      </w:pPr>
      <w:r w:rsidRPr="00F3104A">
        <w:rPr>
          <w:rFonts w:ascii="Arial" w:hAnsi="Arial" w:cs="Arial"/>
          <w:b/>
          <w:sz w:val="44"/>
          <w:szCs w:val="44"/>
        </w:rPr>
        <w:lastRenderedPageBreak/>
        <w:t>AN</w:t>
      </w:r>
      <w:r w:rsidR="00C63B53" w:rsidRPr="00F3104A">
        <w:rPr>
          <w:rFonts w:ascii="Arial" w:hAnsi="Arial" w:cs="Arial"/>
          <w:b/>
          <w:sz w:val="44"/>
          <w:szCs w:val="44"/>
        </w:rPr>
        <w:t>Á</w:t>
      </w:r>
      <w:r w:rsidRPr="00F3104A">
        <w:rPr>
          <w:rFonts w:ascii="Arial" w:hAnsi="Arial" w:cs="Arial"/>
          <w:b/>
          <w:sz w:val="44"/>
          <w:szCs w:val="44"/>
        </w:rPr>
        <w:t>LISIS DEL OBJETO DE ESTUDIO</w:t>
      </w:r>
      <w:bookmarkEnd w:id="11"/>
    </w:p>
    <w:p w:rsidR="00DA585B" w:rsidRPr="00DA585B" w:rsidRDefault="00DA585B" w:rsidP="00DA585B">
      <w:pPr>
        <w:rPr>
          <w:rFonts w:ascii="Arial" w:hAnsi="Arial" w:cs="Arial"/>
          <w:b/>
          <w:sz w:val="52"/>
          <w:szCs w:val="52"/>
        </w:rPr>
      </w:pPr>
    </w:p>
    <w:p w:rsidR="00A64C64" w:rsidRPr="00F3104A" w:rsidRDefault="00A64C64" w:rsidP="00F3104A">
      <w:pPr>
        <w:pStyle w:val="Ttulo2"/>
        <w:numPr>
          <w:ilvl w:val="0"/>
          <w:numId w:val="1"/>
        </w:numPr>
        <w:ind w:left="426"/>
        <w:rPr>
          <w:rFonts w:ascii="Arial" w:hAnsi="Arial" w:cs="Arial"/>
        </w:rPr>
      </w:pPr>
      <w:bookmarkStart w:id="12" w:name="_Toc472517216"/>
      <w:r w:rsidRPr="00F3104A">
        <w:rPr>
          <w:rFonts w:ascii="Arial" w:hAnsi="Arial" w:cs="Arial"/>
        </w:rPr>
        <w:t>Ubicación contextual institucional:</w:t>
      </w:r>
      <w:bookmarkEnd w:id="12"/>
    </w:p>
    <w:p w:rsidR="00492D54" w:rsidRDefault="00492D54" w:rsidP="00492D54">
      <w:pPr>
        <w:pStyle w:val="Prrafodelista"/>
        <w:rPr>
          <w:rFonts w:ascii="Arial" w:hAnsi="Arial" w:cs="Arial"/>
          <w:b/>
          <w:sz w:val="24"/>
        </w:rPr>
      </w:pPr>
    </w:p>
    <w:p w:rsidR="00373633" w:rsidRPr="00F3104A" w:rsidRDefault="00373633" w:rsidP="00F3104A">
      <w:pPr>
        <w:pStyle w:val="Ttulo3"/>
        <w:numPr>
          <w:ilvl w:val="1"/>
          <w:numId w:val="1"/>
        </w:numPr>
        <w:rPr>
          <w:rFonts w:ascii="Arial" w:hAnsi="Arial" w:cs="Arial"/>
          <w:b/>
          <w:color w:val="auto"/>
        </w:rPr>
      </w:pPr>
      <w:bookmarkStart w:id="13" w:name="_Toc472517217"/>
      <w:r w:rsidRPr="00F3104A">
        <w:rPr>
          <w:rFonts w:ascii="Arial" w:hAnsi="Arial" w:cs="Arial"/>
          <w:b/>
          <w:color w:val="auto"/>
        </w:rPr>
        <w:t>Características contextuales de la ciudad de Chiclayo</w:t>
      </w:r>
      <w:bookmarkEnd w:id="13"/>
    </w:p>
    <w:p w:rsidR="00881F77" w:rsidRPr="00E4702C" w:rsidRDefault="00881F77" w:rsidP="00881F77">
      <w:pPr>
        <w:pStyle w:val="Prrafodelista"/>
        <w:ind w:left="1080"/>
        <w:rPr>
          <w:rFonts w:ascii="Arial" w:hAnsi="Arial" w:cs="Arial"/>
          <w:sz w:val="24"/>
          <w:szCs w:val="24"/>
        </w:rPr>
      </w:pPr>
    </w:p>
    <w:p w:rsidR="00B04A24" w:rsidRPr="00676C95" w:rsidRDefault="00881F77" w:rsidP="00E4702C">
      <w:pPr>
        <w:spacing w:line="360" w:lineRule="auto"/>
        <w:ind w:left="1134"/>
        <w:jc w:val="both"/>
        <w:rPr>
          <w:rFonts w:ascii="Arial" w:hAnsi="Arial" w:cs="Arial"/>
          <w:sz w:val="24"/>
        </w:rPr>
      </w:pPr>
      <w:r w:rsidRPr="00E4702C">
        <w:rPr>
          <w:rFonts w:ascii="Arial" w:hAnsi="Arial" w:cs="Arial"/>
          <w:sz w:val="24"/>
        </w:rPr>
        <w:t xml:space="preserve">La </w:t>
      </w:r>
      <w:r w:rsidR="0041681C">
        <w:rPr>
          <w:rFonts w:ascii="Arial" w:hAnsi="Arial" w:cs="Arial"/>
          <w:sz w:val="24"/>
        </w:rPr>
        <w:t>I</w:t>
      </w:r>
      <w:r w:rsidRPr="00E4702C">
        <w:rPr>
          <w:rFonts w:ascii="Arial" w:hAnsi="Arial" w:cs="Arial"/>
          <w:sz w:val="24"/>
        </w:rPr>
        <w:t xml:space="preserve">nstitución </w:t>
      </w:r>
      <w:r w:rsidR="0041681C">
        <w:rPr>
          <w:rFonts w:ascii="Arial" w:hAnsi="Arial" w:cs="Arial"/>
          <w:sz w:val="24"/>
        </w:rPr>
        <w:t>E</w:t>
      </w:r>
      <w:r w:rsidRPr="00E4702C">
        <w:rPr>
          <w:rFonts w:ascii="Arial" w:hAnsi="Arial" w:cs="Arial"/>
          <w:sz w:val="24"/>
        </w:rPr>
        <w:t xml:space="preserve">ducativa </w:t>
      </w:r>
      <w:r w:rsidR="0041681C">
        <w:rPr>
          <w:rFonts w:ascii="Arial" w:hAnsi="Arial" w:cs="Arial"/>
          <w:sz w:val="24"/>
        </w:rPr>
        <w:t>I</w:t>
      </w:r>
      <w:r w:rsidRPr="00E4702C">
        <w:rPr>
          <w:rFonts w:ascii="Arial" w:hAnsi="Arial" w:cs="Arial"/>
          <w:sz w:val="24"/>
        </w:rPr>
        <w:t xml:space="preserve">nicial </w:t>
      </w:r>
      <w:r w:rsidR="0041681C" w:rsidRPr="00E4702C">
        <w:rPr>
          <w:rFonts w:ascii="Arial" w:hAnsi="Arial" w:cs="Arial"/>
          <w:sz w:val="24"/>
        </w:rPr>
        <w:t>N</w:t>
      </w:r>
      <w:r w:rsidRPr="00E4702C">
        <w:rPr>
          <w:rFonts w:ascii="Arial" w:hAnsi="Arial" w:cs="Arial"/>
          <w:sz w:val="24"/>
        </w:rPr>
        <w:t xml:space="preserve">°047 “”Capullitos de </w:t>
      </w:r>
      <w:r w:rsidR="00CD3A31" w:rsidRPr="00E4702C">
        <w:rPr>
          <w:rFonts w:ascii="Arial" w:hAnsi="Arial" w:cs="Arial"/>
          <w:sz w:val="24"/>
        </w:rPr>
        <w:t>María</w:t>
      </w:r>
      <w:r w:rsidRPr="00E4702C">
        <w:rPr>
          <w:rFonts w:ascii="Arial" w:hAnsi="Arial" w:cs="Arial"/>
          <w:sz w:val="24"/>
        </w:rPr>
        <w:t xml:space="preserve">” se ubica en Chiclayo, ciudad del noroeste peruano, capital de la provincia homónima y del departamento de Lambayeque. </w:t>
      </w:r>
      <w:r w:rsidR="00B04A24" w:rsidRPr="00E4702C">
        <w:rPr>
          <w:rFonts w:ascii="Arial" w:hAnsi="Arial" w:cs="Arial"/>
          <w:sz w:val="24"/>
        </w:rPr>
        <w:t>S</w:t>
      </w:r>
      <w:r w:rsidRPr="00E4702C">
        <w:rPr>
          <w:rFonts w:ascii="Arial" w:hAnsi="Arial" w:cs="Arial"/>
          <w:sz w:val="24"/>
        </w:rPr>
        <w:t>ituada a 13 kilómetros de la costa del Pacífico y 770 kilómetros de la capital del país</w:t>
      </w:r>
      <w:r w:rsidR="00B04A24" w:rsidRPr="00E4702C">
        <w:rPr>
          <w:rFonts w:ascii="Arial" w:hAnsi="Arial" w:cs="Arial"/>
          <w:sz w:val="24"/>
        </w:rPr>
        <w:t>, e</w:t>
      </w:r>
      <w:r w:rsidRPr="00E4702C">
        <w:rPr>
          <w:rFonts w:ascii="Arial" w:hAnsi="Arial" w:cs="Arial"/>
          <w:sz w:val="24"/>
        </w:rPr>
        <w:t>s la cuarta ciudad más poblada del país, alcanzando oficialment</w:t>
      </w:r>
      <w:r w:rsidR="00B04A24" w:rsidRPr="00E4702C">
        <w:rPr>
          <w:rFonts w:ascii="Arial" w:hAnsi="Arial" w:cs="Arial"/>
          <w:sz w:val="24"/>
        </w:rPr>
        <w:t>e y según proyecciones del INEI (</w:t>
      </w:r>
      <w:r w:rsidRPr="00E4702C">
        <w:rPr>
          <w:rFonts w:ascii="Arial" w:hAnsi="Arial" w:cs="Arial"/>
          <w:sz w:val="24"/>
        </w:rPr>
        <w:t>2012</w:t>
      </w:r>
      <w:r w:rsidR="00B04A24" w:rsidRPr="00E4702C">
        <w:rPr>
          <w:rFonts w:ascii="Arial" w:hAnsi="Arial" w:cs="Arial"/>
          <w:sz w:val="24"/>
        </w:rPr>
        <w:t>),</w:t>
      </w:r>
      <w:r w:rsidRPr="00E4702C">
        <w:rPr>
          <w:rFonts w:ascii="Arial" w:hAnsi="Arial" w:cs="Arial"/>
          <w:sz w:val="24"/>
        </w:rPr>
        <w:t xml:space="preserve"> los 638 178 habitantes.</w:t>
      </w:r>
      <w:r w:rsidR="00B04A24" w:rsidRPr="00676C95">
        <w:rPr>
          <w:rFonts w:ascii="Arial" w:hAnsi="Arial" w:cs="Arial"/>
          <w:sz w:val="24"/>
        </w:rPr>
        <w:t xml:space="preserve"> </w:t>
      </w:r>
    </w:p>
    <w:p w:rsidR="00B04A24" w:rsidRPr="00676C95" w:rsidRDefault="00B04A24" w:rsidP="00E4702C">
      <w:pPr>
        <w:spacing w:line="360" w:lineRule="auto"/>
        <w:ind w:left="1134"/>
        <w:jc w:val="both"/>
        <w:rPr>
          <w:rFonts w:ascii="Arial" w:hAnsi="Arial" w:cs="Arial"/>
          <w:sz w:val="24"/>
        </w:rPr>
      </w:pPr>
      <w:r w:rsidRPr="00676C95">
        <w:rPr>
          <w:rFonts w:ascii="Arial" w:hAnsi="Arial" w:cs="Arial"/>
          <w:sz w:val="24"/>
        </w:rPr>
        <w:t>Actualmente, Chiclayo es una de las áreas urbanas más importantes del Perú. La ciudad fue fundada cerca de un importante sitio arqueológico prehistórico, las ruinas del norte de Wari.</w:t>
      </w:r>
    </w:p>
    <w:p w:rsidR="00881F77" w:rsidRPr="00676C95" w:rsidRDefault="00B04A24" w:rsidP="00E4702C">
      <w:pPr>
        <w:spacing w:line="360" w:lineRule="auto"/>
        <w:ind w:left="1134"/>
        <w:jc w:val="both"/>
        <w:rPr>
          <w:rFonts w:ascii="Arial" w:hAnsi="Arial" w:cs="Arial"/>
          <w:sz w:val="24"/>
        </w:rPr>
      </w:pPr>
      <w:r w:rsidRPr="00676C95">
        <w:rPr>
          <w:rFonts w:ascii="Arial" w:hAnsi="Arial" w:cs="Arial"/>
          <w:sz w:val="24"/>
        </w:rPr>
        <w:t xml:space="preserve">Chiclayo, </w:t>
      </w:r>
      <w:r w:rsidR="00881F77" w:rsidRPr="00676C95">
        <w:rPr>
          <w:rFonts w:ascii="Arial" w:hAnsi="Arial" w:cs="Arial"/>
          <w:sz w:val="24"/>
        </w:rPr>
        <w:t>comprende 8 distritos urbanos: Chiclayo, La Victoria, Leonardo Ortiz, Pimentel, Pomalca, Monsef</w:t>
      </w:r>
      <w:r w:rsidR="00293615">
        <w:rPr>
          <w:rFonts w:ascii="Arial" w:hAnsi="Arial" w:cs="Arial"/>
          <w:sz w:val="24"/>
        </w:rPr>
        <w:t>ú</w:t>
      </w:r>
      <w:r w:rsidR="00881F77" w:rsidRPr="00676C95">
        <w:rPr>
          <w:rFonts w:ascii="Arial" w:hAnsi="Arial" w:cs="Arial"/>
          <w:sz w:val="24"/>
        </w:rPr>
        <w:t>, Et</w:t>
      </w:r>
      <w:r w:rsidR="00293615">
        <w:rPr>
          <w:rFonts w:ascii="Arial" w:hAnsi="Arial" w:cs="Arial"/>
          <w:sz w:val="24"/>
        </w:rPr>
        <w:t>e</w:t>
      </w:r>
      <w:r w:rsidR="00881F77" w:rsidRPr="00676C95">
        <w:rPr>
          <w:rFonts w:ascii="Arial" w:hAnsi="Arial" w:cs="Arial"/>
          <w:sz w:val="24"/>
        </w:rPr>
        <w:t>n y Reque.</w:t>
      </w:r>
      <w:r w:rsidRPr="00676C95">
        <w:rPr>
          <w:rFonts w:ascii="Arial" w:hAnsi="Arial" w:cs="Arial"/>
          <w:sz w:val="24"/>
        </w:rPr>
        <w:t xml:space="preserve"> Fue fundada en 1720. En los albores de la época republicana, Chiclayo no era más que un pequeño pueblo; sin embargo, su ubicación estratégica determinó que en décadas posteriores se convirtiese en el nudo de la red de comunicaciones como la férrea y después la automotriz. Chiclayo fue elevado a la categoría de villa a fines de 1827, para ser posteriormente elevada a la categoría de ciudad. </w:t>
      </w:r>
      <w:r w:rsidR="00676C95" w:rsidRPr="00676C95">
        <w:rPr>
          <w:rFonts w:ascii="Arial" w:hAnsi="Arial" w:cs="Arial"/>
          <w:sz w:val="24"/>
        </w:rPr>
        <w:t>El</w:t>
      </w:r>
      <w:r w:rsidRPr="00676C95">
        <w:rPr>
          <w:rFonts w:ascii="Arial" w:hAnsi="Arial" w:cs="Arial"/>
          <w:sz w:val="24"/>
        </w:rPr>
        <w:t> 14 de abril de 1835 por el presidente Felipe Santiago Salaverry. El mismo día de su reconocimiento como ciudad, Chiclayo recibe el título de «Ciudad Heroica» y el día 15 de abril de 1835, se crea la provincia de Chiclayo, de la cual la ciudad recién nombrada pasaría a ser su capital.</w:t>
      </w:r>
      <w:r w:rsidR="00881F77" w:rsidRPr="00676C95">
        <w:rPr>
          <w:rFonts w:ascii="Arial" w:hAnsi="Arial" w:cs="Arial"/>
          <w:sz w:val="24"/>
        </w:rPr>
        <w:t xml:space="preserve"> </w:t>
      </w:r>
      <w:r w:rsidRPr="00676C95">
        <w:rPr>
          <w:rFonts w:ascii="Arial" w:hAnsi="Arial" w:cs="Arial"/>
          <w:sz w:val="24"/>
        </w:rPr>
        <w:t>A</w:t>
      </w:r>
      <w:r w:rsidR="00881F77" w:rsidRPr="00676C95">
        <w:rPr>
          <w:rFonts w:ascii="Arial" w:hAnsi="Arial" w:cs="Arial"/>
          <w:sz w:val="24"/>
        </w:rPr>
        <w:t>ctualmente se le conoce como la “Capital de la amistad” dado el carácter servicial de su gente.</w:t>
      </w:r>
    </w:p>
    <w:p w:rsidR="00B04A24" w:rsidRPr="00676C95" w:rsidRDefault="00B85579" w:rsidP="00E4702C">
      <w:pPr>
        <w:spacing w:line="360" w:lineRule="auto"/>
        <w:ind w:left="1134"/>
        <w:jc w:val="both"/>
        <w:rPr>
          <w:rFonts w:ascii="Arial" w:hAnsi="Arial" w:cs="Arial"/>
          <w:sz w:val="24"/>
        </w:rPr>
      </w:pPr>
      <w:r w:rsidRPr="00676C95">
        <w:rPr>
          <w:rFonts w:ascii="Arial" w:hAnsi="Arial" w:cs="Arial"/>
          <w:sz w:val="24"/>
        </w:rPr>
        <w:lastRenderedPageBreak/>
        <w:t xml:space="preserve">En su Patrimonio, tenemos en Chiclayo: </w:t>
      </w:r>
      <w:r w:rsidRPr="0022769B">
        <w:rPr>
          <w:rFonts w:ascii="Arial" w:hAnsi="Arial" w:cs="Arial"/>
          <w:sz w:val="24"/>
        </w:rPr>
        <w:t>El p</w:t>
      </w:r>
      <w:r w:rsidR="00B04A24" w:rsidRPr="0022769B">
        <w:rPr>
          <w:rFonts w:ascii="Arial" w:hAnsi="Arial" w:cs="Arial"/>
          <w:sz w:val="24"/>
        </w:rPr>
        <w:t>arque principal</w:t>
      </w:r>
      <w:r w:rsidRPr="0022769B">
        <w:rPr>
          <w:rFonts w:ascii="Arial" w:hAnsi="Arial" w:cs="Arial"/>
          <w:sz w:val="24"/>
        </w:rPr>
        <w:t>,</w:t>
      </w:r>
      <w:r w:rsidRPr="00676C95">
        <w:rPr>
          <w:rFonts w:ascii="Arial" w:hAnsi="Arial" w:cs="Arial"/>
          <w:sz w:val="24"/>
        </w:rPr>
        <w:t xml:space="preserve"> u</w:t>
      </w:r>
      <w:r w:rsidR="00B04A24" w:rsidRPr="00676C95">
        <w:rPr>
          <w:rFonts w:ascii="Arial" w:hAnsi="Arial" w:cs="Arial"/>
          <w:sz w:val="24"/>
        </w:rPr>
        <w:t>bicado en el pleno centro</w:t>
      </w:r>
      <w:r w:rsidRPr="00676C95">
        <w:rPr>
          <w:rFonts w:ascii="Arial" w:hAnsi="Arial" w:cs="Arial"/>
          <w:sz w:val="24"/>
        </w:rPr>
        <w:t xml:space="preserve"> y antiguamente c</w:t>
      </w:r>
      <w:r w:rsidR="00B04A24" w:rsidRPr="00676C95">
        <w:rPr>
          <w:rFonts w:ascii="Arial" w:hAnsi="Arial" w:cs="Arial"/>
          <w:sz w:val="24"/>
        </w:rPr>
        <w:t xml:space="preserve">onstruido en dos tramos, cuenta con una pileta provista de tres válvulas de agua las cuales dan origen a tres chorros de agua que forman la bandera del Perú. Alrededor de ella se encuentran centros comerciales, </w:t>
      </w:r>
      <w:r w:rsidRPr="00676C95">
        <w:rPr>
          <w:rFonts w:ascii="Arial" w:hAnsi="Arial" w:cs="Arial"/>
          <w:sz w:val="24"/>
        </w:rPr>
        <w:t>la</w:t>
      </w:r>
      <w:r w:rsidR="00B04A24" w:rsidRPr="00676C95">
        <w:rPr>
          <w:rFonts w:ascii="Arial" w:hAnsi="Arial" w:cs="Arial"/>
          <w:sz w:val="24"/>
        </w:rPr>
        <w:t xml:space="preserve"> RENIEC, su hermosa Catedral, el Hotel Royal, el Antiguo Cine Teatro Tropical y Colonial, así como edificios republicanos y muchos lugares donde cualquier turista o ciudadano podría disfrutar.</w:t>
      </w:r>
    </w:p>
    <w:p w:rsidR="00B85579" w:rsidRPr="00676C95" w:rsidRDefault="00CD3A31" w:rsidP="00E4702C">
      <w:pPr>
        <w:spacing w:line="360" w:lineRule="auto"/>
        <w:ind w:left="1134"/>
        <w:jc w:val="both"/>
        <w:rPr>
          <w:rFonts w:ascii="Arial" w:hAnsi="Arial" w:cs="Arial"/>
          <w:sz w:val="24"/>
        </w:rPr>
      </w:pPr>
      <w:r w:rsidRPr="00676C95">
        <w:rPr>
          <w:rFonts w:ascii="Arial" w:hAnsi="Arial" w:cs="Arial"/>
          <w:sz w:val="24"/>
        </w:rPr>
        <w:t>También</w:t>
      </w:r>
      <w:r w:rsidR="00B85579" w:rsidRPr="00676C95">
        <w:rPr>
          <w:rFonts w:ascii="Arial" w:hAnsi="Arial" w:cs="Arial"/>
          <w:sz w:val="24"/>
        </w:rPr>
        <w:t xml:space="preserve"> encontramos la </w:t>
      </w:r>
      <w:r w:rsidR="00B85579" w:rsidRPr="00676C95">
        <w:rPr>
          <w:rFonts w:ascii="Arial" w:hAnsi="Arial" w:cs="Arial"/>
          <w:b/>
          <w:sz w:val="24"/>
        </w:rPr>
        <w:t>Catedral</w:t>
      </w:r>
      <w:r w:rsidR="00B85579" w:rsidRPr="00676C95">
        <w:rPr>
          <w:rFonts w:ascii="Arial" w:hAnsi="Arial" w:cs="Arial"/>
          <w:sz w:val="24"/>
        </w:rPr>
        <w:t>, u</w:t>
      </w:r>
      <w:r w:rsidR="00B04A24" w:rsidRPr="00676C95">
        <w:rPr>
          <w:rFonts w:ascii="Arial" w:hAnsi="Arial" w:cs="Arial"/>
          <w:sz w:val="24"/>
        </w:rPr>
        <w:t xml:space="preserve">bicada en el parque principal de la ciudad, su construcción es de estilo neo clásico y data de 1869 según diseño y planos de Gustavo Eiffel. </w:t>
      </w:r>
    </w:p>
    <w:p w:rsidR="00B04A24" w:rsidRPr="00676C95" w:rsidRDefault="00CD3A31" w:rsidP="00E4702C">
      <w:pPr>
        <w:spacing w:line="360" w:lineRule="auto"/>
        <w:ind w:left="1134"/>
        <w:jc w:val="both"/>
        <w:rPr>
          <w:rFonts w:ascii="Arial" w:hAnsi="Arial" w:cs="Arial"/>
          <w:sz w:val="24"/>
        </w:rPr>
      </w:pPr>
      <w:r w:rsidRPr="00676C95">
        <w:rPr>
          <w:rFonts w:ascii="Arial" w:hAnsi="Arial" w:cs="Arial"/>
          <w:sz w:val="24"/>
        </w:rPr>
        <w:t xml:space="preserve">El </w:t>
      </w:r>
      <w:r w:rsidR="00B04A24" w:rsidRPr="00676C95">
        <w:rPr>
          <w:rFonts w:ascii="Arial" w:hAnsi="Arial" w:cs="Arial"/>
          <w:b/>
          <w:sz w:val="24"/>
        </w:rPr>
        <w:t>Palacio municipal</w:t>
      </w:r>
      <w:r w:rsidRPr="00676C95">
        <w:rPr>
          <w:rFonts w:ascii="Arial" w:hAnsi="Arial" w:cs="Arial"/>
          <w:sz w:val="24"/>
        </w:rPr>
        <w:t xml:space="preserve"> se</w:t>
      </w:r>
      <w:r w:rsidR="00B04A24" w:rsidRPr="00676C95">
        <w:rPr>
          <w:rFonts w:ascii="Arial" w:hAnsi="Arial" w:cs="Arial"/>
          <w:sz w:val="24"/>
        </w:rPr>
        <w:t xml:space="preserve"> levanta en el ala norte del parque principal</w:t>
      </w:r>
      <w:r w:rsidRPr="00676C95">
        <w:rPr>
          <w:rFonts w:ascii="Arial" w:hAnsi="Arial" w:cs="Arial"/>
          <w:sz w:val="24"/>
        </w:rPr>
        <w:t xml:space="preserve">. </w:t>
      </w:r>
      <w:r w:rsidR="00B04A24" w:rsidRPr="00676C95">
        <w:rPr>
          <w:rFonts w:ascii="Arial" w:hAnsi="Arial" w:cs="Arial"/>
          <w:sz w:val="24"/>
        </w:rPr>
        <w:t>Fue de estilo republicano con amplios ventanales y puertas de fierro forjado. Fue destruido por un incendio provocado por una deplorable gresca política entre el Teniente Alcalde José Barreto Sánchez de ese entonces y su contrario Alcalde reincorporado, Arturo Castillo Chirinos</w:t>
      </w:r>
      <w:r w:rsidRPr="00676C95">
        <w:rPr>
          <w:rFonts w:ascii="Arial" w:hAnsi="Arial" w:cs="Arial"/>
          <w:sz w:val="24"/>
        </w:rPr>
        <w:t xml:space="preserve">. </w:t>
      </w:r>
      <w:r w:rsidR="00B04A24" w:rsidRPr="00676C95">
        <w:rPr>
          <w:rFonts w:ascii="Arial" w:hAnsi="Arial" w:cs="Arial"/>
          <w:sz w:val="24"/>
        </w:rPr>
        <w:t>Actualmente ya está restaurado y ahora funciona como un museo.</w:t>
      </w:r>
    </w:p>
    <w:p w:rsidR="00B04A24" w:rsidRPr="00676C95" w:rsidRDefault="001F52D4" w:rsidP="00E4702C">
      <w:pPr>
        <w:spacing w:line="360" w:lineRule="auto"/>
        <w:ind w:left="1134"/>
        <w:jc w:val="both"/>
        <w:rPr>
          <w:rFonts w:ascii="Arial" w:hAnsi="Arial" w:cs="Arial"/>
          <w:sz w:val="24"/>
        </w:rPr>
      </w:pPr>
      <w:r w:rsidRPr="00676C95">
        <w:rPr>
          <w:rFonts w:ascii="Arial" w:hAnsi="Arial" w:cs="Arial"/>
          <w:sz w:val="24"/>
        </w:rPr>
        <w:t xml:space="preserve">La </w:t>
      </w:r>
      <w:r w:rsidR="00B04A24" w:rsidRPr="00676C95">
        <w:rPr>
          <w:rFonts w:ascii="Arial" w:hAnsi="Arial" w:cs="Arial"/>
          <w:b/>
          <w:sz w:val="24"/>
        </w:rPr>
        <w:t>Plazuela Elías Aguirre</w:t>
      </w:r>
      <w:r w:rsidRPr="00676C95">
        <w:rPr>
          <w:rFonts w:ascii="Arial" w:hAnsi="Arial" w:cs="Arial"/>
          <w:sz w:val="24"/>
        </w:rPr>
        <w:t xml:space="preserve"> está u</w:t>
      </w:r>
      <w:r w:rsidR="00B04A24" w:rsidRPr="00676C95">
        <w:rPr>
          <w:rFonts w:ascii="Arial" w:hAnsi="Arial" w:cs="Arial"/>
          <w:sz w:val="24"/>
        </w:rPr>
        <w:t>bicada entre las calles Elías Aguirre y San José. Obra del escultor peruano David Lozano, su construcción data de 1924, y fue erigida en honor al comandante Elías Aguirre, héroe chic</w:t>
      </w:r>
      <w:r w:rsidRPr="00676C95">
        <w:rPr>
          <w:rFonts w:ascii="Arial" w:hAnsi="Arial" w:cs="Arial"/>
          <w:sz w:val="24"/>
        </w:rPr>
        <w:t>layano en el Combate de Angamos.</w:t>
      </w:r>
    </w:p>
    <w:p w:rsidR="00B04A24" w:rsidRPr="00676C95" w:rsidRDefault="001F52D4" w:rsidP="00E4702C">
      <w:pPr>
        <w:spacing w:line="360" w:lineRule="auto"/>
        <w:ind w:left="1134"/>
        <w:jc w:val="both"/>
        <w:rPr>
          <w:rFonts w:ascii="Arial" w:hAnsi="Arial" w:cs="Arial"/>
          <w:sz w:val="24"/>
        </w:rPr>
      </w:pPr>
      <w:r w:rsidRPr="00676C95">
        <w:rPr>
          <w:rFonts w:ascii="Arial" w:hAnsi="Arial" w:cs="Arial"/>
          <w:sz w:val="24"/>
        </w:rPr>
        <w:t xml:space="preserve">La </w:t>
      </w:r>
      <w:r w:rsidR="00B04A24" w:rsidRPr="00676C95">
        <w:rPr>
          <w:rFonts w:ascii="Arial" w:hAnsi="Arial" w:cs="Arial"/>
          <w:b/>
          <w:sz w:val="24"/>
        </w:rPr>
        <w:t>Biblioteca Municipal José Eufemio Lora y Lora</w:t>
      </w:r>
      <w:r w:rsidR="00B04A24" w:rsidRPr="00676C95">
        <w:rPr>
          <w:rFonts w:ascii="Arial" w:hAnsi="Arial" w:cs="Arial"/>
          <w:sz w:val="24"/>
        </w:rPr>
        <w:t>: Cuenta con una de las mejores infraestructuras de su tipo en el Perú. Su colección es exiguamente pobre y obsoleta. Carece de servicios como Internet y material multimedia. La colección debe ser de entre 50,000 a 90,000 títulos, organizada y renovada permanentemente.</w:t>
      </w:r>
    </w:p>
    <w:p w:rsidR="00B04A24" w:rsidRPr="00676C95" w:rsidRDefault="001F52D4" w:rsidP="00E4702C">
      <w:pPr>
        <w:spacing w:line="360" w:lineRule="auto"/>
        <w:ind w:left="1134"/>
        <w:jc w:val="both"/>
        <w:rPr>
          <w:rFonts w:ascii="Arial" w:hAnsi="Arial" w:cs="Arial"/>
          <w:sz w:val="24"/>
        </w:rPr>
      </w:pPr>
      <w:r w:rsidRPr="00676C95">
        <w:rPr>
          <w:rFonts w:ascii="Arial" w:hAnsi="Arial" w:cs="Arial"/>
          <w:sz w:val="24"/>
        </w:rPr>
        <w:t xml:space="preserve">Referente a su cultura, el aniversario de la creación de la provincia de Chiclayo, se celebra cada 18 de abril. El 18 de octubre comienza la procesión del Señor de los milagros por toda la ciudad. También, el 8 </w:t>
      </w:r>
      <w:r w:rsidRPr="00676C95">
        <w:rPr>
          <w:rFonts w:ascii="Arial" w:hAnsi="Arial" w:cs="Arial"/>
          <w:sz w:val="24"/>
        </w:rPr>
        <w:lastRenderedPageBreak/>
        <w:t xml:space="preserve">de diciembre se celebra la </w:t>
      </w:r>
      <w:r w:rsidR="00B04A24" w:rsidRPr="00676C95">
        <w:rPr>
          <w:rFonts w:ascii="Arial" w:hAnsi="Arial" w:cs="Arial"/>
          <w:sz w:val="24"/>
        </w:rPr>
        <w:t>Fiesta Patronal de la Inmaculada Concepción.</w:t>
      </w:r>
    </w:p>
    <w:p w:rsidR="00B04A24" w:rsidRPr="00676C95" w:rsidRDefault="001F52D4" w:rsidP="00E4702C">
      <w:pPr>
        <w:spacing w:line="360" w:lineRule="auto"/>
        <w:ind w:left="1134"/>
        <w:jc w:val="both"/>
        <w:rPr>
          <w:rFonts w:ascii="Arial" w:hAnsi="Arial" w:cs="Arial"/>
          <w:sz w:val="24"/>
        </w:rPr>
      </w:pPr>
      <w:r w:rsidRPr="00676C95">
        <w:rPr>
          <w:rFonts w:ascii="Arial" w:hAnsi="Arial" w:cs="Arial"/>
          <w:sz w:val="24"/>
        </w:rPr>
        <w:t xml:space="preserve">En la </w:t>
      </w:r>
      <w:r w:rsidR="00B04A24" w:rsidRPr="00676C95">
        <w:rPr>
          <w:rFonts w:ascii="Arial" w:hAnsi="Arial" w:cs="Arial"/>
          <w:sz w:val="24"/>
        </w:rPr>
        <w:t>Gastronomía</w:t>
      </w:r>
      <w:r w:rsidRPr="00676C95">
        <w:rPr>
          <w:rFonts w:ascii="Arial" w:hAnsi="Arial" w:cs="Arial"/>
          <w:sz w:val="24"/>
        </w:rPr>
        <w:t>, e</w:t>
      </w:r>
      <w:r w:rsidR="00B04A24" w:rsidRPr="00676C95">
        <w:rPr>
          <w:rFonts w:ascii="Arial" w:hAnsi="Arial" w:cs="Arial"/>
          <w:sz w:val="24"/>
        </w:rPr>
        <w:t>ntre los platos destacados están: cebiche, arroz con pato, cabrito a la chiclayana con loche (un zapallo precolombino natural de la zona), espesado de choclo molido con carne de pecho de res y arroz amarillo, carne seca, manías, batea en zarza, causa a la ferreñafana, tortilla de raya, langoraya (una variable de la tortilla de raya hecha con langostinos), pancas de lifes ahumadas, pellejito de cerdo en zarza, cebiche de caballa salada, cebiche de chinguirito, cebiche de conchitas saladas, sudado de conchitas, rellena (especie de morcilla pero de mayor tamaño y suavidad, condimentado con hierbas y especias), chirimpico, patita de cerdo en zarza, migado, chicharrón de pescado y filetes, parihuela chiclayana.</w:t>
      </w:r>
    </w:p>
    <w:p w:rsidR="00B04A24" w:rsidRPr="00676C95" w:rsidRDefault="00B04A24" w:rsidP="00E4702C">
      <w:pPr>
        <w:spacing w:line="360" w:lineRule="auto"/>
        <w:ind w:left="1134"/>
        <w:jc w:val="both"/>
        <w:rPr>
          <w:rFonts w:ascii="Arial" w:hAnsi="Arial" w:cs="Arial"/>
          <w:sz w:val="24"/>
        </w:rPr>
      </w:pPr>
      <w:r w:rsidRPr="00676C95">
        <w:rPr>
          <w:rFonts w:ascii="Arial" w:hAnsi="Arial" w:cs="Arial"/>
          <w:sz w:val="24"/>
        </w:rPr>
        <w:t>El loche, este fruto es originario de esta zona de la costa norte peruana. Este vegetal se cultiva en los valles de Mórrope, Túcume, Íllimo, Ferreñafe, Pítipo, Pimentel y Monsefú, incluso, las civilizaciones que poblaron esas tierras tres mil años atrás registraron la presencia y el uso del zapallo loche en sus ceramios, afirma Carlos Wester, director del museo Brüning.</w:t>
      </w:r>
    </w:p>
    <w:p w:rsidR="001F52D4" w:rsidRPr="00676C95" w:rsidRDefault="00676C95" w:rsidP="00E4702C">
      <w:pPr>
        <w:spacing w:line="360" w:lineRule="auto"/>
        <w:ind w:left="1134"/>
        <w:jc w:val="both"/>
        <w:rPr>
          <w:rFonts w:ascii="Arial" w:hAnsi="Arial" w:cs="Arial"/>
          <w:sz w:val="24"/>
        </w:rPr>
      </w:pPr>
      <w:r w:rsidRPr="00676C95">
        <w:rPr>
          <w:rFonts w:ascii="Arial" w:hAnsi="Arial" w:cs="Arial"/>
          <w:sz w:val="24"/>
        </w:rPr>
        <w:t>Con respecto a su Economía; e</w:t>
      </w:r>
      <w:r w:rsidR="001F52D4" w:rsidRPr="00676C95">
        <w:rPr>
          <w:rFonts w:ascii="Arial" w:hAnsi="Arial" w:cs="Arial"/>
          <w:sz w:val="24"/>
        </w:rPr>
        <w:t>l siglo XX fue testigo de la llegada de empresas con innovaciones tecnológicas que hicieron que la ciudad crezca vertiginosamente. Con el paso de las décadas estás dieron paso a nuevos negocios que ahora son el motor de la economía chiclayana y del norte del país</w:t>
      </w:r>
      <w:r w:rsidRPr="00676C95">
        <w:rPr>
          <w:rFonts w:ascii="Arial" w:hAnsi="Arial" w:cs="Arial"/>
          <w:sz w:val="24"/>
        </w:rPr>
        <w:t>.</w:t>
      </w:r>
    </w:p>
    <w:p w:rsidR="00ED529D" w:rsidRDefault="00676C95" w:rsidP="00E4702C">
      <w:pPr>
        <w:spacing w:line="360" w:lineRule="auto"/>
        <w:ind w:left="1134"/>
        <w:jc w:val="both"/>
        <w:rPr>
          <w:rFonts w:ascii="Arial" w:hAnsi="Arial" w:cs="Arial"/>
          <w:sz w:val="24"/>
        </w:rPr>
      </w:pPr>
      <w:r w:rsidRPr="00676C95">
        <w:rPr>
          <w:rFonts w:ascii="Arial" w:hAnsi="Arial" w:cs="Arial"/>
          <w:sz w:val="24"/>
        </w:rPr>
        <w:t xml:space="preserve">Los años 40 representó para la Capital de la Amistad un crecimiento sin igual. Además del funcionamiento de los terminales ferroviarios, los ingenieros Luis Picasso Peralta y Luis A. Noya se instalaron en Chiclayo con una idea fija en la cabeza: crear un negocio que se pueda extender por todo el país. Es así que crearon la Fábrica de </w:t>
      </w:r>
      <w:r w:rsidR="00373633">
        <w:rPr>
          <w:rFonts w:ascii="Arial" w:hAnsi="Arial" w:cs="Arial"/>
          <w:sz w:val="24"/>
        </w:rPr>
        <w:t>t</w:t>
      </w:r>
      <w:r w:rsidRPr="00676C95">
        <w:rPr>
          <w:rFonts w:ascii="Arial" w:hAnsi="Arial" w:cs="Arial"/>
          <w:sz w:val="24"/>
        </w:rPr>
        <w:t xml:space="preserve">ubos de </w:t>
      </w:r>
      <w:r w:rsidR="00373633">
        <w:rPr>
          <w:rFonts w:ascii="Arial" w:hAnsi="Arial" w:cs="Arial"/>
          <w:sz w:val="24"/>
        </w:rPr>
        <w:t>c</w:t>
      </w:r>
      <w:r w:rsidRPr="00676C95">
        <w:rPr>
          <w:rFonts w:ascii="Arial" w:hAnsi="Arial" w:cs="Arial"/>
          <w:sz w:val="24"/>
        </w:rPr>
        <w:t xml:space="preserve">oncreto </w:t>
      </w:r>
      <w:r w:rsidR="00373633">
        <w:rPr>
          <w:rFonts w:ascii="Arial" w:hAnsi="Arial" w:cs="Arial"/>
          <w:sz w:val="24"/>
        </w:rPr>
        <w:t>a</w:t>
      </w:r>
      <w:r w:rsidRPr="00676C95">
        <w:rPr>
          <w:rFonts w:ascii="Arial" w:hAnsi="Arial" w:cs="Arial"/>
          <w:sz w:val="24"/>
        </w:rPr>
        <w:t xml:space="preserve">rmados y </w:t>
      </w:r>
      <w:r w:rsidR="00373633">
        <w:rPr>
          <w:rFonts w:ascii="Arial" w:hAnsi="Arial" w:cs="Arial"/>
          <w:sz w:val="24"/>
        </w:rPr>
        <w:t>c</w:t>
      </w:r>
      <w:r w:rsidRPr="00676C95">
        <w:rPr>
          <w:rFonts w:ascii="Arial" w:hAnsi="Arial" w:cs="Arial"/>
          <w:sz w:val="24"/>
        </w:rPr>
        <w:t xml:space="preserve">entrifugados, el mismo que contaba con maquinaria –para la época- de última tecnología, accesorios e </w:t>
      </w:r>
      <w:r w:rsidRPr="00676C95">
        <w:rPr>
          <w:rFonts w:ascii="Arial" w:hAnsi="Arial" w:cs="Arial"/>
          <w:sz w:val="24"/>
        </w:rPr>
        <w:lastRenderedPageBreak/>
        <w:t>implementos modernos, siendo uno de estos giros la principal actividad de Chiclayo.</w:t>
      </w:r>
    </w:p>
    <w:p w:rsidR="00676C95" w:rsidRDefault="00676C95" w:rsidP="00E4702C">
      <w:pPr>
        <w:spacing w:line="360" w:lineRule="auto"/>
        <w:ind w:left="1134"/>
        <w:jc w:val="both"/>
        <w:rPr>
          <w:rFonts w:ascii="Arial" w:hAnsi="Arial" w:cs="Arial"/>
          <w:sz w:val="24"/>
        </w:rPr>
      </w:pPr>
      <w:r w:rsidRPr="00676C95">
        <w:rPr>
          <w:rFonts w:ascii="Arial" w:hAnsi="Arial" w:cs="Arial"/>
          <w:sz w:val="24"/>
        </w:rPr>
        <w:t>También está el hecho que en esa misma época José Bolívar y Jorge Carcovich trajeron a Chiclayo la empresa Parlante Bolívar y Carcovich, la misma que debió realizar una larga travesía desde Huacho hasta Talara y de ahí por tierra llegar a Chiclayo.</w:t>
      </w:r>
      <w:r w:rsidR="00373633">
        <w:rPr>
          <w:rFonts w:ascii="Arial" w:hAnsi="Arial" w:cs="Arial"/>
          <w:sz w:val="24"/>
        </w:rPr>
        <w:t xml:space="preserve"> </w:t>
      </w:r>
      <w:r w:rsidRPr="00676C95">
        <w:rPr>
          <w:rFonts w:ascii="Arial" w:hAnsi="Arial" w:cs="Arial"/>
          <w:sz w:val="24"/>
        </w:rPr>
        <w:t>Lo que motivó la llegada de este nuevo modo de distracción (cine) fue la exhibición del film argentino Luces de Buenos Aires. Desde ese momento la idea nació y se concretó en breve tiempo, convirtiéndose esta empresa en la principal distribuidora y centro de exhibición de películas parlantes en todo el norte del país.</w:t>
      </w:r>
      <w:r w:rsidR="00373633">
        <w:rPr>
          <w:rFonts w:ascii="Arial" w:hAnsi="Arial" w:cs="Arial"/>
          <w:sz w:val="24"/>
        </w:rPr>
        <w:t xml:space="preserve"> </w:t>
      </w:r>
      <w:r w:rsidRPr="00676C95">
        <w:rPr>
          <w:rFonts w:ascii="Arial" w:hAnsi="Arial" w:cs="Arial"/>
          <w:sz w:val="24"/>
        </w:rPr>
        <w:t>Años más tarde se convirtieron en los arrendatarios del teatro Dos de Mayo, al que modificaron convirtiéndolo en cine teatro.</w:t>
      </w:r>
    </w:p>
    <w:p w:rsidR="00676C95" w:rsidRPr="00676C95" w:rsidRDefault="00676C95" w:rsidP="00E4702C">
      <w:pPr>
        <w:spacing w:line="360" w:lineRule="auto"/>
        <w:ind w:left="1134"/>
        <w:jc w:val="both"/>
        <w:rPr>
          <w:rFonts w:ascii="Arial" w:hAnsi="Arial" w:cs="Arial"/>
          <w:sz w:val="24"/>
        </w:rPr>
      </w:pPr>
      <w:r w:rsidRPr="00676C95">
        <w:rPr>
          <w:rFonts w:ascii="Arial" w:hAnsi="Arial" w:cs="Arial"/>
          <w:sz w:val="24"/>
        </w:rPr>
        <w:t xml:space="preserve">Esto dio paso a la existencia de otros cines y teatros como el Cine Pathé, el Cine Royal, que le dieron a Chiclayo otra vista convirtiéndola en una de las más hermosas del norte. </w:t>
      </w:r>
    </w:p>
    <w:p w:rsidR="00676C95" w:rsidRPr="00676C95" w:rsidRDefault="00676C95" w:rsidP="00E4702C">
      <w:pPr>
        <w:spacing w:line="360" w:lineRule="auto"/>
        <w:ind w:left="1134"/>
        <w:jc w:val="both"/>
        <w:rPr>
          <w:rFonts w:ascii="Arial" w:hAnsi="Arial" w:cs="Arial"/>
          <w:sz w:val="24"/>
        </w:rPr>
      </w:pPr>
      <w:r w:rsidRPr="00676C95">
        <w:rPr>
          <w:rFonts w:ascii="Arial" w:hAnsi="Arial" w:cs="Arial"/>
          <w:sz w:val="24"/>
        </w:rPr>
        <w:t>También debemos recordar la instalación de la fábrica Cassinelli, empresa iniciada por chiclayanos que revolucionaron en el norte el rubro de las bebidas gaseosas. Con sus sabores champagne o chicha morada, se convirtieron en el boom del momento, o como su lema decía, eran "el swing del sabor".</w:t>
      </w:r>
      <w:r w:rsidR="00373633">
        <w:rPr>
          <w:rFonts w:ascii="Arial" w:hAnsi="Arial" w:cs="Arial"/>
          <w:sz w:val="24"/>
        </w:rPr>
        <w:t xml:space="preserve"> </w:t>
      </w:r>
      <w:r w:rsidRPr="00676C95">
        <w:rPr>
          <w:rFonts w:ascii="Arial" w:hAnsi="Arial" w:cs="Arial"/>
          <w:sz w:val="24"/>
        </w:rPr>
        <w:t>Hoy en día en la fábrica Cassinelli se levanta el supermercado Macro. Otra empresa de bebida gaseosa de éxito hasta en los años '90 fue La Concordia. </w:t>
      </w:r>
    </w:p>
    <w:p w:rsidR="00676C95" w:rsidRDefault="00676C95" w:rsidP="00E4702C">
      <w:pPr>
        <w:spacing w:line="360" w:lineRule="auto"/>
        <w:ind w:left="1134"/>
        <w:jc w:val="both"/>
        <w:rPr>
          <w:rFonts w:ascii="Arial" w:hAnsi="Arial" w:cs="Arial"/>
          <w:sz w:val="24"/>
        </w:rPr>
      </w:pPr>
      <w:r w:rsidRPr="00676C95">
        <w:rPr>
          <w:rFonts w:ascii="Arial" w:hAnsi="Arial" w:cs="Arial"/>
          <w:sz w:val="24"/>
        </w:rPr>
        <w:t>Otra de las empresas que para la Capital de la Amistad significó un beneficio fue la llegada de Nestlé, empresa suiza que instaló una serie de fábricas procesadoras de café, leche y de la producción de insumos para el consumo humano y de uso doméstico.</w:t>
      </w:r>
      <w:r w:rsidR="00373633">
        <w:rPr>
          <w:rFonts w:ascii="Arial" w:hAnsi="Arial" w:cs="Arial"/>
          <w:sz w:val="24"/>
        </w:rPr>
        <w:t xml:space="preserve"> </w:t>
      </w:r>
      <w:r w:rsidRPr="00676C95">
        <w:rPr>
          <w:rFonts w:ascii="Arial" w:hAnsi="Arial" w:cs="Arial"/>
          <w:sz w:val="24"/>
        </w:rPr>
        <w:t>Con su llegada, la economía de Chiclayo creció mucho, pues daba cientos de puestos de trabajo en tres turnos en sus diferentes fábricas. Cuando preparaban café se podía percibir a varias cuadras a la redonda el aroma del grano cuando era tostado o simplemente se percibía el olor a chocolate cuando preparaban sus otros productos.</w:t>
      </w:r>
    </w:p>
    <w:p w:rsidR="00676C95" w:rsidRDefault="00676C95" w:rsidP="00E4702C">
      <w:pPr>
        <w:spacing w:line="360" w:lineRule="auto"/>
        <w:ind w:left="1134"/>
        <w:jc w:val="both"/>
        <w:rPr>
          <w:rFonts w:ascii="Arial" w:hAnsi="Arial" w:cs="Arial"/>
          <w:sz w:val="24"/>
        </w:rPr>
      </w:pPr>
      <w:r w:rsidRPr="00676C95">
        <w:rPr>
          <w:rFonts w:ascii="Arial" w:hAnsi="Arial" w:cs="Arial"/>
          <w:sz w:val="24"/>
        </w:rPr>
        <w:lastRenderedPageBreak/>
        <w:t>Tenían una fábrica lechera, en la que producían productos lácteos. La leche llegaba de todo el norte y los productores estaban felices. A fines de los '90 cerró, y en donde funcionó la fábrica hoy se levanta el centro comercial Real Plaza.</w:t>
      </w:r>
    </w:p>
    <w:p w:rsidR="00E7103C" w:rsidRPr="00F3104A" w:rsidRDefault="00E7103C" w:rsidP="00E7103C">
      <w:pPr>
        <w:ind w:left="1418"/>
        <w:contextualSpacing/>
        <w:rPr>
          <w:rFonts w:ascii="Arial" w:hAnsi="Arial" w:cs="Arial"/>
          <w:sz w:val="24"/>
        </w:rPr>
      </w:pPr>
    </w:p>
    <w:p w:rsidR="00E7103C" w:rsidRPr="00F3104A" w:rsidRDefault="00E7103C" w:rsidP="00F3104A">
      <w:pPr>
        <w:pStyle w:val="Ttulo3"/>
        <w:numPr>
          <w:ilvl w:val="1"/>
          <w:numId w:val="1"/>
        </w:numPr>
        <w:rPr>
          <w:rFonts w:ascii="Arial" w:hAnsi="Arial" w:cs="Arial"/>
          <w:b/>
          <w:color w:val="auto"/>
        </w:rPr>
      </w:pPr>
      <w:bookmarkStart w:id="14" w:name="_Toc472517218"/>
      <w:r w:rsidRPr="00F3104A">
        <w:rPr>
          <w:rFonts w:ascii="Arial" w:hAnsi="Arial" w:cs="Arial"/>
          <w:b/>
          <w:color w:val="auto"/>
        </w:rPr>
        <w:t xml:space="preserve">Descripción de las características de la I.E.I. N° 047 “Capullitos de </w:t>
      </w:r>
      <w:r w:rsidR="00F31EE4" w:rsidRPr="00F3104A">
        <w:rPr>
          <w:rFonts w:ascii="Arial" w:hAnsi="Arial" w:cs="Arial"/>
          <w:b/>
          <w:color w:val="auto"/>
        </w:rPr>
        <w:t>María</w:t>
      </w:r>
      <w:r w:rsidRPr="00F3104A">
        <w:rPr>
          <w:rFonts w:ascii="Arial" w:hAnsi="Arial" w:cs="Arial"/>
          <w:b/>
          <w:color w:val="auto"/>
        </w:rPr>
        <w:t>” P.J. Ricardo Palma Chiclayo</w:t>
      </w:r>
      <w:bookmarkEnd w:id="14"/>
      <w:r w:rsidRPr="00F3104A">
        <w:rPr>
          <w:rFonts w:ascii="Arial" w:hAnsi="Arial" w:cs="Arial"/>
          <w:b/>
          <w:color w:val="auto"/>
        </w:rPr>
        <w:t xml:space="preserve"> </w:t>
      </w:r>
    </w:p>
    <w:p w:rsidR="00E4702C" w:rsidRDefault="00E4702C" w:rsidP="00ED529D">
      <w:pPr>
        <w:spacing w:line="360" w:lineRule="auto"/>
        <w:ind w:left="709"/>
        <w:jc w:val="both"/>
        <w:rPr>
          <w:rFonts w:ascii="Arial" w:hAnsi="Arial" w:cs="Arial"/>
          <w:sz w:val="24"/>
          <w:szCs w:val="24"/>
        </w:rPr>
      </w:pPr>
    </w:p>
    <w:p w:rsidR="00676C95" w:rsidRPr="00E4702C" w:rsidRDefault="00B8300A" w:rsidP="00E4702C">
      <w:pPr>
        <w:spacing w:line="360" w:lineRule="auto"/>
        <w:ind w:left="1134"/>
        <w:jc w:val="both"/>
        <w:rPr>
          <w:rFonts w:ascii="Arial" w:hAnsi="Arial" w:cs="Arial"/>
          <w:sz w:val="24"/>
          <w:szCs w:val="24"/>
        </w:rPr>
      </w:pPr>
      <w:r w:rsidRPr="00E4702C">
        <w:rPr>
          <w:rFonts w:ascii="Arial" w:hAnsi="Arial" w:cs="Arial"/>
          <w:sz w:val="24"/>
          <w:szCs w:val="24"/>
        </w:rPr>
        <w:t xml:space="preserve">La </w:t>
      </w:r>
      <w:r w:rsidR="00373633" w:rsidRPr="00E4702C">
        <w:rPr>
          <w:rFonts w:ascii="Arial" w:hAnsi="Arial" w:cs="Arial"/>
          <w:sz w:val="24"/>
          <w:szCs w:val="24"/>
        </w:rPr>
        <w:t>I</w:t>
      </w:r>
      <w:r w:rsidRPr="00E4702C">
        <w:rPr>
          <w:rFonts w:ascii="Arial" w:hAnsi="Arial" w:cs="Arial"/>
          <w:sz w:val="24"/>
          <w:szCs w:val="24"/>
        </w:rPr>
        <w:t xml:space="preserve">nstitución </w:t>
      </w:r>
      <w:r w:rsidR="00373633" w:rsidRPr="00E4702C">
        <w:rPr>
          <w:rFonts w:ascii="Arial" w:hAnsi="Arial" w:cs="Arial"/>
          <w:sz w:val="24"/>
          <w:szCs w:val="24"/>
        </w:rPr>
        <w:t>E</w:t>
      </w:r>
      <w:r w:rsidRPr="00E4702C">
        <w:rPr>
          <w:rFonts w:ascii="Arial" w:hAnsi="Arial" w:cs="Arial"/>
          <w:sz w:val="24"/>
          <w:szCs w:val="24"/>
        </w:rPr>
        <w:t xml:space="preserve">ducativa </w:t>
      </w:r>
      <w:r w:rsidR="00373633" w:rsidRPr="00E4702C">
        <w:rPr>
          <w:rFonts w:ascii="Arial" w:hAnsi="Arial" w:cs="Arial"/>
          <w:sz w:val="24"/>
          <w:szCs w:val="24"/>
        </w:rPr>
        <w:t>I</w:t>
      </w:r>
      <w:r w:rsidRPr="00E4702C">
        <w:rPr>
          <w:rFonts w:ascii="Arial" w:hAnsi="Arial" w:cs="Arial"/>
          <w:sz w:val="24"/>
          <w:szCs w:val="24"/>
        </w:rPr>
        <w:t xml:space="preserve">nicial </w:t>
      </w:r>
      <w:r w:rsidR="00373633" w:rsidRPr="00E4702C">
        <w:rPr>
          <w:rFonts w:ascii="Arial" w:hAnsi="Arial" w:cs="Arial"/>
          <w:sz w:val="24"/>
          <w:szCs w:val="24"/>
        </w:rPr>
        <w:t>N</w:t>
      </w:r>
      <w:r w:rsidRPr="00E4702C">
        <w:rPr>
          <w:rFonts w:ascii="Arial" w:hAnsi="Arial" w:cs="Arial"/>
          <w:sz w:val="24"/>
          <w:szCs w:val="24"/>
        </w:rPr>
        <w:t xml:space="preserve">°047 “”Capullitos de </w:t>
      </w:r>
      <w:r w:rsidR="00ED529D" w:rsidRPr="00E4702C">
        <w:rPr>
          <w:rFonts w:ascii="Arial" w:hAnsi="Arial" w:cs="Arial"/>
          <w:sz w:val="24"/>
          <w:szCs w:val="24"/>
        </w:rPr>
        <w:t>María</w:t>
      </w:r>
      <w:r w:rsidRPr="00E4702C">
        <w:rPr>
          <w:rFonts w:ascii="Arial" w:hAnsi="Arial" w:cs="Arial"/>
          <w:sz w:val="24"/>
          <w:szCs w:val="24"/>
        </w:rPr>
        <w:t>”, está ub</w:t>
      </w:r>
      <w:r w:rsidR="00373633" w:rsidRPr="00E4702C">
        <w:rPr>
          <w:rFonts w:ascii="Arial" w:hAnsi="Arial" w:cs="Arial"/>
          <w:sz w:val="24"/>
          <w:szCs w:val="24"/>
        </w:rPr>
        <w:t>icada en el P</w:t>
      </w:r>
      <w:r w:rsidRPr="00E4702C">
        <w:rPr>
          <w:rFonts w:ascii="Arial" w:hAnsi="Arial" w:cs="Arial"/>
          <w:sz w:val="24"/>
          <w:szCs w:val="24"/>
        </w:rPr>
        <w:t>ueblo</w:t>
      </w:r>
      <w:r w:rsidR="00373633" w:rsidRPr="00E4702C">
        <w:rPr>
          <w:rFonts w:ascii="Arial" w:hAnsi="Arial" w:cs="Arial"/>
          <w:sz w:val="24"/>
          <w:szCs w:val="24"/>
        </w:rPr>
        <w:t xml:space="preserve"> J</w:t>
      </w:r>
      <w:r w:rsidRPr="00E4702C">
        <w:rPr>
          <w:rFonts w:ascii="Arial" w:hAnsi="Arial" w:cs="Arial"/>
          <w:sz w:val="24"/>
          <w:szCs w:val="24"/>
        </w:rPr>
        <w:t>oven Ricardo Palma, distrito de Chiclayo, provincia de Chiclayo, departamento de Lambayeque. En la actualidad la I.E.I está bajo la dirección de la profesor</w:t>
      </w:r>
      <w:r w:rsidR="00E4702C" w:rsidRPr="00E4702C">
        <w:rPr>
          <w:rFonts w:ascii="Arial" w:hAnsi="Arial" w:cs="Arial"/>
          <w:sz w:val="24"/>
          <w:szCs w:val="24"/>
        </w:rPr>
        <w:t>a Mirtha Onelia Cabrejos Ortiz. A</w:t>
      </w:r>
      <w:r w:rsidRPr="00E4702C">
        <w:rPr>
          <w:rFonts w:ascii="Arial" w:hAnsi="Arial" w:cs="Arial"/>
          <w:sz w:val="24"/>
          <w:szCs w:val="24"/>
        </w:rPr>
        <w:t xml:space="preserve"> la institución acuden niños de los pueblos jóvenes: Ricardo Palma, Jorge Basadre, 4 de noviembre, Fernando Belaunde, Ciudad del Chofer, </w:t>
      </w:r>
      <w:r w:rsidR="000C4A81" w:rsidRPr="00E4702C">
        <w:rPr>
          <w:rFonts w:ascii="Arial" w:hAnsi="Arial" w:cs="Arial"/>
          <w:sz w:val="24"/>
          <w:szCs w:val="24"/>
        </w:rPr>
        <w:t>Túpac</w:t>
      </w:r>
      <w:r w:rsidRPr="00E4702C">
        <w:rPr>
          <w:rFonts w:ascii="Arial" w:hAnsi="Arial" w:cs="Arial"/>
          <w:sz w:val="24"/>
          <w:szCs w:val="24"/>
        </w:rPr>
        <w:t xml:space="preserve"> Amaru y Ampliación; </w:t>
      </w:r>
      <w:r w:rsidR="000C4A81" w:rsidRPr="00E4702C">
        <w:rPr>
          <w:rFonts w:ascii="Arial" w:hAnsi="Arial" w:cs="Arial"/>
          <w:sz w:val="24"/>
          <w:szCs w:val="24"/>
        </w:rPr>
        <w:t>l</w:t>
      </w:r>
      <w:r w:rsidRPr="00E4702C">
        <w:rPr>
          <w:rFonts w:ascii="Arial" w:hAnsi="Arial" w:cs="Arial"/>
          <w:sz w:val="24"/>
          <w:szCs w:val="24"/>
        </w:rPr>
        <w:t>a mayoría de padres tiene un ingreso económico insuficiente generando poco apoyo y aporte económico.</w:t>
      </w:r>
      <w:r w:rsidR="001C39C9" w:rsidRPr="00E4702C">
        <w:rPr>
          <w:rFonts w:ascii="Arial" w:hAnsi="Arial" w:cs="Arial"/>
          <w:sz w:val="24"/>
          <w:szCs w:val="24"/>
        </w:rPr>
        <w:t xml:space="preserve"> </w:t>
      </w:r>
    </w:p>
    <w:p w:rsidR="00676C95" w:rsidRPr="00E4702C" w:rsidRDefault="00676C95"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 xml:space="preserve">En el </w:t>
      </w:r>
      <w:r w:rsidRPr="00E4702C">
        <w:rPr>
          <w:rFonts w:ascii="Arial" w:hAnsi="Arial" w:cs="Arial"/>
          <w:b/>
          <w:sz w:val="24"/>
          <w:szCs w:val="24"/>
        </w:rPr>
        <w:t>Ámbito Interno</w:t>
      </w:r>
      <w:r w:rsidRPr="00E4702C">
        <w:rPr>
          <w:rFonts w:ascii="Arial" w:hAnsi="Arial" w:cs="Arial"/>
          <w:sz w:val="24"/>
          <w:szCs w:val="24"/>
        </w:rPr>
        <w:t xml:space="preserve"> de la Institución Educativa, encontramos </w:t>
      </w:r>
      <w:r w:rsidR="000C4A81" w:rsidRPr="00E4702C">
        <w:rPr>
          <w:rFonts w:ascii="Arial" w:hAnsi="Arial" w:cs="Arial"/>
          <w:sz w:val="24"/>
          <w:szCs w:val="24"/>
        </w:rPr>
        <w:t xml:space="preserve">dentro de sus </w:t>
      </w:r>
      <w:r w:rsidRPr="00E4702C">
        <w:rPr>
          <w:rFonts w:ascii="Arial" w:hAnsi="Arial" w:cs="Arial"/>
          <w:sz w:val="24"/>
          <w:szCs w:val="24"/>
        </w:rPr>
        <w:t>Fortalezas</w:t>
      </w:r>
      <w:r w:rsidR="000C4A81" w:rsidRPr="00E4702C">
        <w:rPr>
          <w:rFonts w:ascii="Arial" w:hAnsi="Arial" w:cs="Arial"/>
          <w:sz w:val="24"/>
          <w:szCs w:val="24"/>
        </w:rPr>
        <w:t xml:space="preserve"> que e</w:t>
      </w:r>
      <w:r w:rsidRPr="00E4702C">
        <w:rPr>
          <w:rFonts w:ascii="Arial" w:hAnsi="Arial" w:cs="Arial"/>
          <w:sz w:val="24"/>
          <w:szCs w:val="24"/>
        </w:rPr>
        <w:t>l 100% de los docentes son titulados en la especialidad de educación inicial.</w:t>
      </w:r>
    </w:p>
    <w:p w:rsidR="00A409AA" w:rsidRPr="00A409AA" w:rsidRDefault="00A409AA" w:rsidP="00E4702C">
      <w:pPr>
        <w:pStyle w:val="Prrafodelista"/>
        <w:spacing w:line="360" w:lineRule="auto"/>
        <w:ind w:left="1134"/>
        <w:jc w:val="both"/>
        <w:rPr>
          <w:rFonts w:ascii="Arial" w:hAnsi="Arial" w:cs="Arial"/>
          <w:sz w:val="16"/>
          <w:szCs w:val="24"/>
        </w:rPr>
      </w:pPr>
    </w:p>
    <w:p w:rsidR="00676C95" w:rsidRDefault="009F5DC4" w:rsidP="00A409AA">
      <w:pPr>
        <w:pStyle w:val="Prrafodelista"/>
        <w:spacing w:line="360" w:lineRule="auto"/>
        <w:ind w:left="1134"/>
        <w:jc w:val="both"/>
        <w:rPr>
          <w:rFonts w:ascii="Arial" w:hAnsi="Arial" w:cs="Arial"/>
          <w:sz w:val="24"/>
          <w:szCs w:val="24"/>
        </w:rPr>
      </w:pPr>
      <w:r w:rsidRPr="00E4702C">
        <w:rPr>
          <w:rFonts w:ascii="Arial" w:hAnsi="Arial" w:cs="Arial"/>
          <w:sz w:val="24"/>
          <w:szCs w:val="24"/>
        </w:rPr>
        <w:t>Además s</w:t>
      </w:r>
      <w:r w:rsidR="00676C95" w:rsidRPr="00E4702C">
        <w:rPr>
          <w:rFonts w:ascii="Arial" w:hAnsi="Arial" w:cs="Arial"/>
          <w:sz w:val="24"/>
          <w:szCs w:val="24"/>
        </w:rPr>
        <w:t>e cuenta con una población de 3,4 y 5 años de edad con un adecuado desarrollo psicomotor, social e intelectual. El 80% de personal es responsable y puntual en su asistencia y desempeño laboral.</w:t>
      </w:r>
    </w:p>
    <w:p w:rsidR="00A409AA" w:rsidRPr="00E4702C" w:rsidRDefault="00A409AA" w:rsidP="00A409AA">
      <w:pPr>
        <w:pStyle w:val="Prrafodelista"/>
        <w:spacing w:line="360" w:lineRule="auto"/>
        <w:ind w:left="1134"/>
        <w:jc w:val="both"/>
        <w:rPr>
          <w:rFonts w:ascii="Arial" w:hAnsi="Arial" w:cs="Arial"/>
          <w:sz w:val="24"/>
          <w:szCs w:val="24"/>
        </w:rPr>
      </w:pP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Hay disponibilidad del personal docente y administrativo para apoyar las acciones de cambios pedagógicos y de gestión educativa.</w:t>
      </w: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La institución cuenta con ambientes amplios y ventilados de material noble, dos módulos de material didáctico donados por el ministerio de educación.</w:t>
      </w:r>
    </w:p>
    <w:p w:rsidR="009F5DC4" w:rsidRPr="00E4702C" w:rsidRDefault="009F5DC4" w:rsidP="00E4702C">
      <w:pPr>
        <w:spacing w:line="360" w:lineRule="auto"/>
        <w:ind w:left="1134"/>
        <w:jc w:val="both"/>
      </w:pPr>
      <w:r w:rsidRPr="00E4702C">
        <w:rPr>
          <w:rFonts w:ascii="Arial" w:hAnsi="Arial" w:cs="Arial"/>
          <w:sz w:val="24"/>
          <w:szCs w:val="24"/>
        </w:rPr>
        <w:lastRenderedPageBreak/>
        <w:t>Encontramos también personal administrativo n</w:t>
      </w:r>
      <w:r w:rsidR="00ED529D" w:rsidRPr="00E4702C">
        <w:rPr>
          <w:rFonts w:ascii="Arial" w:hAnsi="Arial" w:cs="Arial"/>
          <w:sz w:val="24"/>
          <w:szCs w:val="24"/>
        </w:rPr>
        <w:t>ombrado (auxiliar de servicio</w:t>
      </w:r>
      <w:r w:rsidRPr="00E4702C">
        <w:rPr>
          <w:rFonts w:ascii="Arial" w:hAnsi="Arial" w:cs="Arial"/>
          <w:sz w:val="24"/>
          <w:szCs w:val="24"/>
        </w:rPr>
        <w:t>) identificado con la institución. Hay autonomía en la administración de los recursos económicos y los padres de familia están comprometidos en la labor docente</w:t>
      </w:r>
      <w:r w:rsidR="000C4A81" w:rsidRPr="00E4702C">
        <w:rPr>
          <w:rFonts w:ascii="Arial" w:hAnsi="Arial" w:cs="Arial"/>
          <w:sz w:val="24"/>
          <w:szCs w:val="24"/>
        </w:rPr>
        <w:t>.</w:t>
      </w:r>
    </w:p>
    <w:p w:rsidR="009F5DC4" w:rsidRDefault="000C4A81" w:rsidP="00F3104A">
      <w:pPr>
        <w:pStyle w:val="Prrafodelista"/>
        <w:spacing w:line="360" w:lineRule="auto"/>
        <w:ind w:left="1134"/>
        <w:jc w:val="both"/>
        <w:rPr>
          <w:rFonts w:ascii="Arial" w:hAnsi="Arial" w:cs="Arial"/>
          <w:sz w:val="24"/>
          <w:szCs w:val="24"/>
        </w:rPr>
      </w:pPr>
      <w:r w:rsidRPr="00E4702C">
        <w:rPr>
          <w:rFonts w:ascii="Arial" w:hAnsi="Arial" w:cs="Arial"/>
          <w:sz w:val="24"/>
          <w:szCs w:val="24"/>
        </w:rPr>
        <w:t xml:space="preserve">Dentro de las debilidades de </w:t>
      </w:r>
      <w:r w:rsidR="009F5DC4" w:rsidRPr="00E4702C">
        <w:rPr>
          <w:rFonts w:ascii="Arial" w:hAnsi="Arial" w:cs="Arial"/>
          <w:sz w:val="24"/>
          <w:szCs w:val="24"/>
        </w:rPr>
        <w:t xml:space="preserve">la institución Educativa </w:t>
      </w:r>
      <w:r w:rsidRPr="00E4702C">
        <w:rPr>
          <w:rFonts w:ascii="Arial" w:hAnsi="Arial" w:cs="Arial"/>
          <w:sz w:val="24"/>
          <w:szCs w:val="24"/>
        </w:rPr>
        <w:t>N°047 “”Capullitos de María”</w:t>
      </w:r>
      <w:r w:rsidR="00E4702C" w:rsidRPr="00E4702C">
        <w:rPr>
          <w:rFonts w:ascii="Arial" w:hAnsi="Arial" w:cs="Arial"/>
          <w:sz w:val="24"/>
          <w:szCs w:val="24"/>
        </w:rPr>
        <w:t xml:space="preserve"> </w:t>
      </w:r>
      <w:r w:rsidRPr="00E4702C">
        <w:rPr>
          <w:rFonts w:ascii="Arial" w:hAnsi="Arial" w:cs="Arial"/>
          <w:sz w:val="24"/>
          <w:szCs w:val="24"/>
        </w:rPr>
        <w:t>encontramos que t</w:t>
      </w:r>
      <w:r w:rsidR="009F5DC4" w:rsidRPr="00E4702C">
        <w:rPr>
          <w:rFonts w:ascii="Arial" w:hAnsi="Arial" w:cs="Arial"/>
          <w:sz w:val="24"/>
          <w:szCs w:val="24"/>
        </w:rPr>
        <w:t xml:space="preserve">odos los maestros están informados con el nuevo enfoque pedagógico pero solo 40% lo aplica. Hay falta de iniciativa y creatividad, además que no se ha diversificado </w:t>
      </w:r>
      <w:r w:rsidR="009F5DC4" w:rsidRPr="00F3104A">
        <w:rPr>
          <w:rFonts w:ascii="Arial" w:hAnsi="Arial" w:cs="Arial"/>
          <w:sz w:val="24"/>
          <w:szCs w:val="24"/>
        </w:rPr>
        <w:t>el currículo respecto al perfil del educando.</w:t>
      </w:r>
    </w:p>
    <w:p w:rsidR="00A409AA" w:rsidRPr="00F3104A" w:rsidRDefault="00A409AA" w:rsidP="00F3104A">
      <w:pPr>
        <w:pStyle w:val="Prrafodelista"/>
        <w:spacing w:line="360" w:lineRule="auto"/>
        <w:ind w:left="1134"/>
        <w:jc w:val="both"/>
        <w:rPr>
          <w:rFonts w:ascii="Arial" w:hAnsi="Arial" w:cs="Arial"/>
          <w:sz w:val="24"/>
          <w:szCs w:val="24"/>
        </w:rPr>
      </w:pP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Encontramos desconocimiento del personal directivo y docente en cuanto a técnicas y procedimientos en el desarrollo de la creatividad.</w:t>
      </w: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La institución tiene carencia de áreas verdes y falta de aulas. No se cuenta con material educativo suficiente para estimular el desarrollo del niño, los servicios higiénicos son inadecuados por antigüedad de sus construcciones.</w:t>
      </w: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Hay carencia de un ambiente para guardería y portería, falta de capacidad de convocatoria</w:t>
      </w:r>
      <w:r w:rsidR="00ED529D" w:rsidRPr="00E4702C">
        <w:rPr>
          <w:rFonts w:ascii="Arial" w:hAnsi="Arial" w:cs="Arial"/>
          <w:sz w:val="24"/>
          <w:szCs w:val="24"/>
        </w:rPr>
        <w:t xml:space="preserve"> y de recursos económicos.</w:t>
      </w:r>
    </w:p>
    <w:p w:rsidR="00ED529D" w:rsidRPr="00E4702C" w:rsidRDefault="00ED529D" w:rsidP="00E4702C">
      <w:pPr>
        <w:pStyle w:val="Prrafodelista"/>
        <w:spacing w:line="360" w:lineRule="auto"/>
        <w:ind w:left="1134"/>
        <w:jc w:val="both"/>
        <w:rPr>
          <w:rFonts w:ascii="Arial" w:hAnsi="Arial" w:cs="Arial"/>
          <w:sz w:val="24"/>
          <w:szCs w:val="24"/>
        </w:rPr>
      </w:pPr>
    </w:p>
    <w:p w:rsidR="009F5DC4" w:rsidRPr="00E4702C" w:rsidRDefault="009F5DC4"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El 30</w:t>
      </w:r>
      <w:r w:rsidR="00ED529D" w:rsidRPr="00E4702C">
        <w:rPr>
          <w:rFonts w:ascii="Arial" w:hAnsi="Arial" w:cs="Arial"/>
          <w:sz w:val="24"/>
          <w:szCs w:val="24"/>
        </w:rPr>
        <w:t>%</w:t>
      </w:r>
      <w:r w:rsidRPr="00E4702C">
        <w:rPr>
          <w:rFonts w:ascii="Arial" w:hAnsi="Arial" w:cs="Arial"/>
          <w:sz w:val="24"/>
          <w:szCs w:val="24"/>
        </w:rPr>
        <w:t xml:space="preserve"> de PP.FF. carecen de responsabilidad</w:t>
      </w:r>
      <w:r w:rsidR="00ED529D" w:rsidRPr="00E4702C">
        <w:rPr>
          <w:rFonts w:ascii="Arial" w:hAnsi="Arial" w:cs="Arial"/>
          <w:sz w:val="24"/>
          <w:szCs w:val="24"/>
        </w:rPr>
        <w:t xml:space="preserve"> ante la educación de sus hijos; no hay puntualidad en las reuniones que se convocan y l</w:t>
      </w:r>
      <w:r w:rsidRPr="00E4702C">
        <w:rPr>
          <w:rFonts w:ascii="Arial" w:hAnsi="Arial" w:cs="Arial"/>
          <w:sz w:val="24"/>
          <w:szCs w:val="24"/>
        </w:rPr>
        <w:t>a mayoría de padres tiene un ingreso económico insuficiente</w:t>
      </w:r>
      <w:r w:rsidR="00A409AA">
        <w:rPr>
          <w:rFonts w:ascii="Arial" w:hAnsi="Arial" w:cs="Arial"/>
          <w:sz w:val="24"/>
          <w:szCs w:val="24"/>
        </w:rPr>
        <w:t>,</w:t>
      </w:r>
      <w:r w:rsidRPr="00E4702C">
        <w:rPr>
          <w:rFonts w:ascii="Arial" w:hAnsi="Arial" w:cs="Arial"/>
          <w:sz w:val="24"/>
          <w:szCs w:val="24"/>
        </w:rPr>
        <w:t xml:space="preserve"> generando poco apoyo y aporte económico.</w:t>
      </w:r>
    </w:p>
    <w:p w:rsidR="00ED529D" w:rsidRPr="00E4702C" w:rsidRDefault="00ED529D" w:rsidP="00E4702C">
      <w:pPr>
        <w:pStyle w:val="Prrafodelista"/>
        <w:spacing w:line="360" w:lineRule="auto"/>
        <w:ind w:left="1134"/>
        <w:jc w:val="both"/>
        <w:rPr>
          <w:rFonts w:ascii="Arial" w:hAnsi="Arial" w:cs="Arial"/>
          <w:sz w:val="24"/>
          <w:szCs w:val="24"/>
        </w:rPr>
      </w:pPr>
    </w:p>
    <w:p w:rsidR="00B8300A" w:rsidRPr="00E4702C" w:rsidRDefault="00ED529D" w:rsidP="00E4702C">
      <w:pPr>
        <w:pStyle w:val="Prrafodelista"/>
        <w:spacing w:line="360" w:lineRule="auto"/>
        <w:ind w:left="1134"/>
        <w:jc w:val="both"/>
        <w:rPr>
          <w:rFonts w:ascii="Arial" w:hAnsi="Arial" w:cs="Arial"/>
          <w:sz w:val="24"/>
          <w:szCs w:val="24"/>
        </w:rPr>
      </w:pPr>
      <w:r w:rsidRPr="00E4702C">
        <w:rPr>
          <w:rFonts w:ascii="Arial" w:hAnsi="Arial" w:cs="Arial"/>
          <w:sz w:val="24"/>
          <w:szCs w:val="24"/>
        </w:rPr>
        <w:t xml:space="preserve">En el </w:t>
      </w:r>
      <w:r w:rsidRPr="00E4702C">
        <w:rPr>
          <w:rFonts w:ascii="Arial" w:hAnsi="Arial" w:cs="Arial"/>
          <w:b/>
          <w:sz w:val="24"/>
          <w:szCs w:val="24"/>
        </w:rPr>
        <w:t>Ámbito Externo</w:t>
      </w:r>
      <w:r w:rsidRPr="00E4702C">
        <w:rPr>
          <w:rFonts w:ascii="Arial" w:hAnsi="Arial" w:cs="Arial"/>
          <w:sz w:val="24"/>
          <w:szCs w:val="24"/>
        </w:rPr>
        <w:t xml:space="preserve"> de la Institución Educativa</w:t>
      </w:r>
      <w:r w:rsidR="000C4A81" w:rsidRPr="00E4702C">
        <w:rPr>
          <w:rFonts w:ascii="Arial" w:hAnsi="Arial" w:cs="Arial"/>
          <w:sz w:val="24"/>
          <w:szCs w:val="24"/>
        </w:rPr>
        <w:t xml:space="preserve"> N°047 “”Capullitos de María”</w:t>
      </w:r>
      <w:r w:rsidRPr="00E4702C">
        <w:rPr>
          <w:rFonts w:ascii="Arial" w:hAnsi="Arial" w:cs="Arial"/>
          <w:sz w:val="24"/>
          <w:szCs w:val="24"/>
        </w:rPr>
        <w:t>, encontramos Oportunidades</w:t>
      </w:r>
      <w:r w:rsidR="000C4A81" w:rsidRPr="00E4702C">
        <w:rPr>
          <w:rFonts w:ascii="Arial" w:hAnsi="Arial" w:cs="Arial"/>
          <w:sz w:val="24"/>
          <w:szCs w:val="24"/>
        </w:rPr>
        <w:t>,</w:t>
      </w:r>
      <w:r w:rsidRPr="00E4702C">
        <w:rPr>
          <w:rFonts w:ascii="Arial" w:hAnsi="Arial" w:cs="Arial"/>
          <w:sz w:val="24"/>
          <w:szCs w:val="24"/>
        </w:rPr>
        <w:t xml:space="preserve"> las cuales son: Se cuenta con instituciones como: iglesia, centro de salud, municipalidad, CTAR, DRE, Club de Leones, Comisaria del Norte para coordinar servicios de apoyo </w:t>
      </w:r>
      <w:r w:rsidR="000C4A81" w:rsidRPr="00E4702C">
        <w:rPr>
          <w:rFonts w:ascii="Arial" w:hAnsi="Arial" w:cs="Arial"/>
          <w:sz w:val="24"/>
          <w:szCs w:val="24"/>
        </w:rPr>
        <w:t xml:space="preserve">a la Institución </w:t>
      </w:r>
      <w:r w:rsidR="00CB0BB2">
        <w:rPr>
          <w:rFonts w:ascii="Arial" w:hAnsi="Arial" w:cs="Arial"/>
          <w:sz w:val="24"/>
          <w:szCs w:val="24"/>
        </w:rPr>
        <w:t>E</w:t>
      </w:r>
      <w:r w:rsidR="000C4A81" w:rsidRPr="00E4702C">
        <w:rPr>
          <w:rFonts w:ascii="Arial" w:hAnsi="Arial" w:cs="Arial"/>
          <w:sz w:val="24"/>
          <w:szCs w:val="24"/>
        </w:rPr>
        <w:t xml:space="preserve">ducativa </w:t>
      </w:r>
      <w:r w:rsidRPr="00E4702C">
        <w:rPr>
          <w:rFonts w:ascii="Arial" w:hAnsi="Arial" w:cs="Arial"/>
          <w:sz w:val="24"/>
          <w:szCs w:val="24"/>
        </w:rPr>
        <w:t>y con todos los medios de comunicación e información.</w:t>
      </w:r>
    </w:p>
    <w:p w:rsidR="00ED529D" w:rsidRPr="00E4702C" w:rsidRDefault="00ED529D" w:rsidP="00E4702C">
      <w:pPr>
        <w:spacing w:line="360" w:lineRule="auto"/>
        <w:ind w:left="1134"/>
        <w:jc w:val="both"/>
        <w:rPr>
          <w:rFonts w:ascii="Arial" w:hAnsi="Arial" w:cs="Arial"/>
          <w:sz w:val="24"/>
          <w:szCs w:val="24"/>
        </w:rPr>
      </w:pPr>
      <w:r w:rsidRPr="00E4702C">
        <w:rPr>
          <w:rFonts w:ascii="Arial" w:hAnsi="Arial" w:cs="Arial"/>
          <w:sz w:val="24"/>
          <w:szCs w:val="24"/>
        </w:rPr>
        <w:t xml:space="preserve">Pero también encontramos Amenazas, como: Funcionamiento de los programas no escolarizados cerca al área de influencia </w:t>
      </w:r>
      <w:r w:rsidR="000C4A81" w:rsidRPr="00E4702C">
        <w:rPr>
          <w:rFonts w:ascii="Arial" w:hAnsi="Arial" w:cs="Arial"/>
          <w:sz w:val="24"/>
          <w:szCs w:val="24"/>
        </w:rPr>
        <w:t>de la Institución</w:t>
      </w:r>
      <w:r w:rsidR="00CB0BB2">
        <w:rPr>
          <w:rFonts w:ascii="Arial" w:hAnsi="Arial" w:cs="Arial"/>
          <w:sz w:val="24"/>
          <w:szCs w:val="24"/>
        </w:rPr>
        <w:t xml:space="preserve"> Educativa</w:t>
      </w:r>
      <w:r w:rsidR="000C4A81" w:rsidRPr="00E4702C">
        <w:rPr>
          <w:rFonts w:ascii="Arial" w:hAnsi="Arial" w:cs="Arial"/>
          <w:sz w:val="24"/>
          <w:szCs w:val="24"/>
        </w:rPr>
        <w:t xml:space="preserve">, </w:t>
      </w:r>
      <w:r w:rsidRPr="00E4702C">
        <w:rPr>
          <w:rFonts w:ascii="Arial" w:hAnsi="Arial" w:cs="Arial"/>
          <w:sz w:val="24"/>
          <w:szCs w:val="24"/>
        </w:rPr>
        <w:t xml:space="preserve">existencia de pandillaje que pone en peligro los </w:t>
      </w:r>
      <w:r w:rsidRPr="00E4702C">
        <w:rPr>
          <w:rFonts w:ascii="Arial" w:hAnsi="Arial" w:cs="Arial"/>
          <w:sz w:val="24"/>
          <w:szCs w:val="24"/>
        </w:rPr>
        <w:lastRenderedPageBreak/>
        <w:t xml:space="preserve">bienes y enseres del plantel como la integridad física de la comunidad. Falta de áreas verdes y arborización en la jurisdicción del C.E.I. y presencia de fenómenos naturales: </w:t>
      </w:r>
      <w:r w:rsidR="000C4A81" w:rsidRPr="00E4702C">
        <w:rPr>
          <w:rFonts w:ascii="Arial" w:hAnsi="Arial" w:cs="Arial"/>
          <w:sz w:val="24"/>
          <w:szCs w:val="24"/>
        </w:rPr>
        <w:t xml:space="preserve">como el fenómeno </w:t>
      </w:r>
      <w:r w:rsidR="00E4702C" w:rsidRPr="00E4702C">
        <w:rPr>
          <w:rFonts w:ascii="Arial" w:hAnsi="Arial" w:cs="Arial"/>
          <w:sz w:val="24"/>
          <w:szCs w:val="24"/>
        </w:rPr>
        <w:t>de</w:t>
      </w:r>
      <w:r w:rsidR="000C4A81" w:rsidRPr="00E4702C">
        <w:rPr>
          <w:rFonts w:ascii="Arial" w:hAnsi="Arial" w:cs="Arial"/>
          <w:sz w:val="24"/>
          <w:szCs w:val="24"/>
        </w:rPr>
        <w:t xml:space="preserve"> </w:t>
      </w:r>
      <w:r w:rsidRPr="00E4702C">
        <w:rPr>
          <w:rFonts w:ascii="Arial" w:hAnsi="Arial" w:cs="Arial"/>
          <w:sz w:val="24"/>
          <w:szCs w:val="24"/>
        </w:rPr>
        <w:t>El Niño, sequ</w:t>
      </w:r>
      <w:r w:rsidR="00924F03">
        <w:rPr>
          <w:rFonts w:ascii="Arial" w:hAnsi="Arial" w:cs="Arial"/>
          <w:sz w:val="24"/>
          <w:szCs w:val="24"/>
        </w:rPr>
        <w:t>í</w:t>
      </w:r>
      <w:r w:rsidRPr="00E4702C">
        <w:rPr>
          <w:rFonts w:ascii="Arial" w:hAnsi="Arial" w:cs="Arial"/>
          <w:sz w:val="24"/>
          <w:szCs w:val="24"/>
        </w:rPr>
        <w:t>a, etc.</w:t>
      </w:r>
    </w:p>
    <w:p w:rsidR="00F84099" w:rsidRPr="00F84099" w:rsidRDefault="00F84099" w:rsidP="00F84099">
      <w:pPr>
        <w:pStyle w:val="Prrafodelista"/>
        <w:rPr>
          <w:rFonts w:ascii="Arial" w:hAnsi="Arial" w:cs="Arial"/>
          <w:sz w:val="24"/>
        </w:rPr>
      </w:pPr>
    </w:p>
    <w:p w:rsidR="00F84099" w:rsidRPr="00F3104A" w:rsidRDefault="00F84099" w:rsidP="00F3104A">
      <w:pPr>
        <w:pStyle w:val="Ttulo2"/>
        <w:numPr>
          <w:ilvl w:val="0"/>
          <w:numId w:val="1"/>
        </w:numPr>
        <w:rPr>
          <w:rFonts w:ascii="Arial" w:hAnsi="Arial" w:cs="Arial"/>
        </w:rPr>
      </w:pPr>
      <w:bookmarkStart w:id="15" w:name="_Toc472517219"/>
      <w:r w:rsidRPr="00F3104A">
        <w:rPr>
          <w:rFonts w:ascii="Arial" w:hAnsi="Arial" w:cs="Arial"/>
        </w:rPr>
        <w:t>Contextualización del problema:</w:t>
      </w:r>
      <w:bookmarkEnd w:id="15"/>
    </w:p>
    <w:p w:rsidR="00F84099" w:rsidRDefault="00F84099" w:rsidP="00F84099">
      <w:pPr>
        <w:pStyle w:val="Prrafodelista"/>
      </w:pPr>
    </w:p>
    <w:p w:rsidR="00F84099" w:rsidRDefault="00F84099" w:rsidP="00F3104A">
      <w:pPr>
        <w:pStyle w:val="Ttulo3"/>
        <w:numPr>
          <w:ilvl w:val="1"/>
          <w:numId w:val="1"/>
        </w:numPr>
        <w:ind w:left="1418"/>
        <w:rPr>
          <w:rFonts w:ascii="Arial" w:hAnsi="Arial" w:cs="Arial"/>
          <w:b/>
          <w:color w:val="auto"/>
        </w:rPr>
      </w:pPr>
      <w:bookmarkStart w:id="16" w:name="_Toc472517220"/>
      <w:r w:rsidRPr="00F3104A">
        <w:rPr>
          <w:rFonts w:ascii="Arial" w:hAnsi="Arial" w:cs="Arial"/>
          <w:b/>
          <w:color w:val="auto"/>
        </w:rPr>
        <w:t>Contexto Internacional:</w:t>
      </w:r>
      <w:bookmarkEnd w:id="16"/>
      <w:r w:rsidRPr="00F3104A">
        <w:rPr>
          <w:rFonts w:ascii="Arial" w:hAnsi="Arial" w:cs="Arial"/>
          <w:b/>
          <w:color w:val="auto"/>
        </w:rPr>
        <w:t xml:space="preserve"> </w:t>
      </w:r>
    </w:p>
    <w:p w:rsidR="00F3104A" w:rsidRDefault="00F3104A" w:rsidP="00F3104A">
      <w:pPr>
        <w:spacing w:after="0" w:line="360" w:lineRule="auto"/>
        <w:ind w:left="1418"/>
        <w:jc w:val="both"/>
        <w:rPr>
          <w:rFonts w:ascii="Arial" w:hAnsi="Arial" w:cs="Arial"/>
          <w:sz w:val="24"/>
          <w:szCs w:val="24"/>
        </w:rPr>
      </w:pPr>
    </w:p>
    <w:p w:rsidR="001B04EF" w:rsidRPr="000378EC" w:rsidRDefault="005B673E" w:rsidP="001B04EF">
      <w:pPr>
        <w:spacing w:line="360" w:lineRule="auto"/>
        <w:ind w:left="1418"/>
        <w:jc w:val="both"/>
        <w:rPr>
          <w:rFonts w:ascii="Arial" w:hAnsi="Arial" w:cs="Arial"/>
          <w:sz w:val="24"/>
          <w:szCs w:val="24"/>
        </w:rPr>
      </w:pPr>
      <w:r>
        <w:rPr>
          <w:rFonts w:ascii="Arial" w:hAnsi="Arial" w:cs="Arial"/>
          <w:sz w:val="24"/>
          <w:szCs w:val="24"/>
        </w:rPr>
        <w:t>E</w:t>
      </w:r>
      <w:r w:rsidR="001B04EF">
        <w:rPr>
          <w:rFonts w:ascii="Arial" w:hAnsi="Arial" w:cs="Arial"/>
          <w:sz w:val="24"/>
          <w:szCs w:val="24"/>
        </w:rPr>
        <w:t xml:space="preserve">l artículo publicado por Po Bronson y Ashley Merryman en la revista NESWEEK </w:t>
      </w:r>
      <w:r w:rsidR="00590832" w:rsidRPr="005B673E">
        <w:rPr>
          <w:rFonts w:ascii="Arial" w:hAnsi="Arial" w:cs="Arial"/>
          <w:sz w:val="24"/>
          <w:szCs w:val="24"/>
        </w:rPr>
        <w:t>(EEUU)</w:t>
      </w:r>
      <w:r w:rsidR="00590832">
        <w:rPr>
          <w:rFonts w:ascii="Arial" w:hAnsi="Arial" w:cs="Arial"/>
          <w:sz w:val="24"/>
          <w:szCs w:val="24"/>
        </w:rPr>
        <w:t xml:space="preserve"> </w:t>
      </w:r>
      <w:r w:rsidR="001B04EF">
        <w:rPr>
          <w:rFonts w:ascii="Arial" w:hAnsi="Arial" w:cs="Arial"/>
          <w:sz w:val="24"/>
          <w:szCs w:val="24"/>
        </w:rPr>
        <w:t xml:space="preserve">bajo el título “The creativity crisis” </w:t>
      </w:r>
      <w:r w:rsidR="00590832" w:rsidRPr="00047042">
        <w:rPr>
          <w:rFonts w:ascii="Arial" w:hAnsi="Arial" w:cs="Arial"/>
          <w:sz w:val="24"/>
          <w:szCs w:val="24"/>
        </w:rPr>
        <w:t>(</w:t>
      </w:r>
      <w:r w:rsidR="001B04EF" w:rsidRPr="00047042">
        <w:rPr>
          <w:rFonts w:ascii="Arial" w:hAnsi="Arial" w:cs="Arial"/>
          <w:sz w:val="24"/>
          <w:szCs w:val="24"/>
        </w:rPr>
        <w:t>2010</w:t>
      </w:r>
      <w:r w:rsidR="00590832" w:rsidRPr="00047042">
        <w:rPr>
          <w:rFonts w:ascii="Arial" w:hAnsi="Arial" w:cs="Arial"/>
          <w:sz w:val="24"/>
          <w:szCs w:val="24"/>
        </w:rPr>
        <w:t>)</w:t>
      </w:r>
      <w:r w:rsidR="001B04EF" w:rsidRPr="00047042">
        <w:rPr>
          <w:rFonts w:ascii="Arial" w:hAnsi="Arial" w:cs="Arial"/>
          <w:sz w:val="24"/>
          <w:szCs w:val="24"/>
        </w:rPr>
        <w:t xml:space="preserve">; </w:t>
      </w:r>
      <w:r w:rsidRPr="005B673E">
        <w:rPr>
          <w:rFonts w:ascii="Arial" w:hAnsi="Arial" w:cs="Arial"/>
          <w:sz w:val="24"/>
          <w:szCs w:val="24"/>
        </w:rPr>
        <w:t>sobre</w:t>
      </w:r>
      <w:r w:rsidR="00590832">
        <w:rPr>
          <w:rFonts w:ascii="Arial" w:hAnsi="Arial" w:cs="Arial"/>
          <w:sz w:val="24"/>
          <w:szCs w:val="24"/>
        </w:rPr>
        <w:t xml:space="preserve"> </w:t>
      </w:r>
      <w:r>
        <w:rPr>
          <w:rFonts w:ascii="Arial" w:hAnsi="Arial" w:cs="Arial"/>
          <w:sz w:val="24"/>
          <w:szCs w:val="24"/>
        </w:rPr>
        <w:t>un estudio</w:t>
      </w:r>
      <w:r w:rsidR="001B04EF" w:rsidRPr="000378EC">
        <w:rPr>
          <w:rFonts w:ascii="Arial" w:hAnsi="Arial" w:cs="Arial"/>
          <w:sz w:val="24"/>
          <w:szCs w:val="24"/>
        </w:rPr>
        <w:t xml:space="preserve"> de la Universidad de William and Mary (Virginia) </w:t>
      </w:r>
      <w:r>
        <w:rPr>
          <w:rFonts w:ascii="Arial" w:hAnsi="Arial" w:cs="Arial"/>
          <w:sz w:val="24"/>
          <w:szCs w:val="24"/>
        </w:rPr>
        <w:t xml:space="preserve">nos dice que, </w:t>
      </w:r>
      <w:r w:rsidR="001B04EF" w:rsidRPr="000378EC">
        <w:rPr>
          <w:rFonts w:ascii="Arial" w:hAnsi="Arial" w:cs="Arial"/>
          <w:sz w:val="24"/>
          <w:szCs w:val="24"/>
        </w:rPr>
        <w:t xml:space="preserve">en cuanto a la </w:t>
      </w:r>
      <w:r>
        <w:rPr>
          <w:rFonts w:ascii="Arial" w:hAnsi="Arial" w:cs="Arial"/>
          <w:sz w:val="24"/>
          <w:szCs w:val="24"/>
        </w:rPr>
        <w:t xml:space="preserve">inteligencia, </w:t>
      </w:r>
      <w:r w:rsidR="001B04EF" w:rsidRPr="005B673E">
        <w:rPr>
          <w:rFonts w:ascii="Arial" w:hAnsi="Arial" w:cs="Arial"/>
          <w:sz w:val="24"/>
          <w:szCs w:val="24"/>
        </w:rPr>
        <w:t>se produce el llamado “efecto Flynn”:</w:t>
      </w:r>
      <w:r w:rsidR="00590832" w:rsidRPr="005B673E">
        <w:rPr>
          <w:rFonts w:ascii="Arial" w:hAnsi="Arial" w:cs="Arial"/>
          <w:sz w:val="24"/>
          <w:szCs w:val="24"/>
        </w:rPr>
        <w:t xml:space="preserve"> </w:t>
      </w:r>
      <w:r w:rsidRPr="005B673E">
        <w:rPr>
          <w:rFonts w:ascii="Arial" w:hAnsi="Arial" w:cs="Arial"/>
          <w:sz w:val="24"/>
          <w:szCs w:val="24"/>
        </w:rPr>
        <w:t>es decir</w:t>
      </w:r>
      <w:r>
        <w:rPr>
          <w:rFonts w:ascii="Arial" w:hAnsi="Arial" w:cs="Arial"/>
          <w:sz w:val="24"/>
          <w:szCs w:val="24"/>
        </w:rPr>
        <w:t>,</w:t>
      </w:r>
      <w:r w:rsidRPr="005B673E">
        <w:rPr>
          <w:rFonts w:ascii="Arial" w:hAnsi="Arial" w:cs="Arial"/>
          <w:sz w:val="24"/>
          <w:szCs w:val="24"/>
        </w:rPr>
        <w:t xml:space="preserve"> en cada generación</w:t>
      </w:r>
      <w:r>
        <w:rPr>
          <w:rFonts w:ascii="Arial" w:hAnsi="Arial" w:cs="Arial"/>
          <w:sz w:val="24"/>
          <w:szCs w:val="24"/>
        </w:rPr>
        <w:t xml:space="preserve">, </w:t>
      </w:r>
      <w:r w:rsidR="001B04EF" w:rsidRPr="005B673E">
        <w:rPr>
          <w:rFonts w:ascii="Arial" w:hAnsi="Arial" w:cs="Arial"/>
          <w:sz w:val="24"/>
          <w:szCs w:val="24"/>
        </w:rPr>
        <w:t xml:space="preserve">la </w:t>
      </w:r>
      <w:r w:rsidR="001B04EF" w:rsidRPr="000378EC">
        <w:rPr>
          <w:rFonts w:ascii="Arial" w:hAnsi="Arial" w:cs="Arial"/>
          <w:sz w:val="24"/>
          <w:szCs w:val="24"/>
        </w:rPr>
        <w:t>puntuación del C.I. sube unos 10 puntos. Sin embargo, en cuanto a la creatividad, la tendencia es inversa: la puntuación en los tests que miden la creatividad en los niños está bajando de forma significativa desde los 90.</w:t>
      </w:r>
      <w:r w:rsidR="00590832">
        <w:rPr>
          <w:rFonts w:ascii="Arial" w:hAnsi="Arial" w:cs="Arial"/>
          <w:sz w:val="24"/>
          <w:szCs w:val="24"/>
        </w:rPr>
        <w:t xml:space="preserve"> </w:t>
      </w:r>
    </w:p>
    <w:p w:rsidR="001B04EF" w:rsidRPr="000378EC" w:rsidRDefault="001B04EF" w:rsidP="001B04EF">
      <w:pPr>
        <w:spacing w:line="360" w:lineRule="auto"/>
        <w:ind w:left="1418"/>
        <w:jc w:val="both"/>
        <w:rPr>
          <w:rFonts w:ascii="Arial" w:hAnsi="Arial" w:cs="Arial"/>
          <w:sz w:val="24"/>
          <w:szCs w:val="24"/>
        </w:rPr>
      </w:pPr>
      <w:r w:rsidRPr="000378EC">
        <w:rPr>
          <w:rFonts w:ascii="Arial" w:hAnsi="Arial" w:cs="Arial"/>
          <w:sz w:val="24"/>
          <w:szCs w:val="24"/>
        </w:rPr>
        <w:t>Probablemente, una de las causas de la pérdida de creatividad sea el número de horas que los niños pasan delante de la televisión y jugando a videojuegos en vez de hacer actividades creativas. Otra es la falta de desarrollo de la creatividad en nuestras escuelas. De hecho, se deja a la suerte quién se convierte en una persona creativa: no se está haciendo un esfuerzo por nutrir la creatividad de los niños.</w:t>
      </w:r>
    </w:p>
    <w:p w:rsidR="001B04EF" w:rsidRDefault="001B04EF" w:rsidP="001B04EF">
      <w:pPr>
        <w:spacing w:line="360" w:lineRule="auto"/>
        <w:ind w:left="1418"/>
        <w:jc w:val="both"/>
        <w:rPr>
          <w:rFonts w:ascii="Arial" w:hAnsi="Arial" w:cs="Arial"/>
          <w:sz w:val="24"/>
          <w:szCs w:val="24"/>
        </w:rPr>
      </w:pPr>
      <w:r w:rsidRPr="000378EC">
        <w:rPr>
          <w:rFonts w:ascii="Arial" w:hAnsi="Arial" w:cs="Arial"/>
          <w:sz w:val="24"/>
          <w:szCs w:val="24"/>
        </w:rPr>
        <w:t xml:space="preserve">Abrumados por los estándares del currículum, los profesores americanos advierten de que no hay tiempo en el día para una clase de creatividad. Pero el argumento de que no podemos fomentar la creatividad porque los niños ya tienen mucho que aprender debería desterrarse pues los objetivos del currículum pueden lograrse pero enseñados de un modo diferente, poniendo por delante la </w:t>
      </w:r>
      <w:r>
        <w:rPr>
          <w:rFonts w:ascii="Arial" w:hAnsi="Arial" w:cs="Arial"/>
          <w:sz w:val="24"/>
          <w:szCs w:val="24"/>
        </w:rPr>
        <w:t>capacidad de crear de los niños.</w:t>
      </w:r>
    </w:p>
    <w:p w:rsidR="001B04EF" w:rsidRDefault="001B04EF" w:rsidP="00047042">
      <w:pPr>
        <w:spacing w:before="100" w:beforeAutospacing="1" w:after="100" w:afterAutospacing="1" w:line="360" w:lineRule="auto"/>
        <w:ind w:left="1418"/>
        <w:jc w:val="both"/>
        <w:rPr>
          <w:rFonts w:ascii="Arial" w:eastAsia="Times New Roman" w:hAnsi="Arial" w:cs="Arial"/>
          <w:sz w:val="24"/>
          <w:szCs w:val="24"/>
          <w:lang w:eastAsia="ja-JP"/>
        </w:rPr>
      </w:pPr>
      <w:r w:rsidRPr="00B1249B">
        <w:rPr>
          <w:rFonts w:ascii="Arial" w:eastAsia="Times New Roman" w:hAnsi="Arial" w:cs="Arial"/>
          <w:color w:val="000000"/>
          <w:sz w:val="24"/>
          <w:szCs w:val="24"/>
          <w:lang w:eastAsia="ja-JP"/>
        </w:rPr>
        <w:lastRenderedPageBreak/>
        <w:t xml:space="preserve">En España, el 04 de noviembre del 2014, en el Periódico El Mundo, Olga R. </w:t>
      </w:r>
      <w:r w:rsidR="00047042" w:rsidRPr="00B1249B">
        <w:rPr>
          <w:rFonts w:ascii="Arial" w:eastAsia="Times New Roman" w:hAnsi="Arial" w:cs="Arial"/>
          <w:color w:val="000000"/>
          <w:sz w:val="24"/>
          <w:szCs w:val="24"/>
          <w:lang w:eastAsia="ja-JP"/>
        </w:rPr>
        <w:t>Sanmartín</w:t>
      </w:r>
      <w:r w:rsidRPr="00B1249B">
        <w:rPr>
          <w:rFonts w:ascii="Arial" w:eastAsia="Times New Roman" w:hAnsi="Arial" w:cs="Arial"/>
          <w:color w:val="000000"/>
          <w:sz w:val="24"/>
          <w:szCs w:val="24"/>
          <w:lang w:eastAsia="ja-JP"/>
        </w:rPr>
        <w:t xml:space="preserve"> publicó un artículo </w:t>
      </w:r>
      <w:r>
        <w:rPr>
          <w:rFonts w:ascii="Arial" w:eastAsia="Times New Roman" w:hAnsi="Arial" w:cs="Arial"/>
          <w:color w:val="000000"/>
          <w:sz w:val="24"/>
          <w:szCs w:val="24"/>
          <w:lang w:eastAsia="ja-JP"/>
        </w:rPr>
        <w:t xml:space="preserve">titulado </w:t>
      </w:r>
      <w:r w:rsidRPr="00B1249B">
        <w:rPr>
          <w:rFonts w:ascii="Arial" w:eastAsia="Times New Roman" w:hAnsi="Arial" w:cs="Arial"/>
          <w:color w:val="000000"/>
          <w:sz w:val="24"/>
          <w:szCs w:val="24"/>
          <w:lang w:eastAsia="ja-JP"/>
        </w:rPr>
        <w:t xml:space="preserve">“Una asignatura llamada </w:t>
      </w:r>
      <w:r w:rsidR="00223B37" w:rsidRPr="00B1249B">
        <w:rPr>
          <w:rFonts w:ascii="Arial" w:eastAsia="Times New Roman" w:hAnsi="Arial" w:cs="Arial"/>
          <w:color w:val="000000"/>
          <w:sz w:val="24"/>
          <w:szCs w:val="24"/>
          <w:lang w:eastAsia="ja-JP"/>
        </w:rPr>
        <w:t>Empatía</w:t>
      </w:r>
      <w:r w:rsidRPr="00B1249B">
        <w:rPr>
          <w:rFonts w:ascii="Arial" w:eastAsia="Times New Roman" w:hAnsi="Arial" w:cs="Arial"/>
          <w:color w:val="000000"/>
          <w:sz w:val="24"/>
          <w:szCs w:val="24"/>
          <w:lang w:eastAsia="ja-JP"/>
        </w:rPr>
        <w:t xml:space="preserve">” que habla sobre una asignatura nueva que se viene llevando en varios </w:t>
      </w:r>
      <w:r w:rsidRPr="00B1249B">
        <w:rPr>
          <w:rFonts w:ascii="Arial" w:hAnsi="Arial" w:cs="Arial"/>
          <w:color w:val="000000"/>
          <w:sz w:val="24"/>
          <w:szCs w:val="24"/>
          <w:lang w:val="es-ES"/>
        </w:rPr>
        <w:t xml:space="preserve">colegios de Canarias, una de ellas: el colegio público </w:t>
      </w:r>
      <w:r w:rsidRPr="00B1249B">
        <w:rPr>
          <w:rStyle w:val="Textoennegrita"/>
          <w:rFonts w:ascii="Arial" w:hAnsi="Arial" w:cs="Arial"/>
          <w:color w:val="000000"/>
          <w:sz w:val="24"/>
          <w:szCs w:val="24"/>
          <w:lang w:val="es-ES"/>
        </w:rPr>
        <w:t xml:space="preserve">Tinguaro de Vecindario, </w:t>
      </w:r>
      <w:r w:rsidRPr="00B1249B">
        <w:rPr>
          <w:rFonts w:ascii="Arial" w:hAnsi="Arial" w:cs="Arial"/>
          <w:color w:val="000000"/>
          <w:sz w:val="24"/>
          <w:szCs w:val="24"/>
          <w:lang w:val="es-ES"/>
        </w:rPr>
        <w:t>llamada “</w:t>
      </w:r>
      <w:r w:rsidRPr="00B1249B">
        <w:rPr>
          <w:rFonts w:ascii="Arial" w:eastAsia="Times New Roman" w:hAnsi="Arial" w:cs="Arial"/>
          <w:color w:val="000000"/>
          <w:sz w:val="24"/>
          <w:szCs w:val="24"/>
          <w:lang w:eastAsia="ja-JP"/>
        </w:rPr>
        <w:t xml:space="preserve">Educación Emocional </w:t>
      </w:r>
      <w:r w:rsidR="005B673E">
        <w:rPr>
          <w:rFonts w:ascii="Arial" w:eastAsia="Times New Roman" w:hAnsi="Arial" w:cs="Arial"/>
          <w:color w:val="000000"/>
          <w:sz w:val="24"/>
          <w:szCs w:val="24"/>
          <w:lang w:eastAsia="ja-JP"/>
        </w:rPr>
        <w:t>p</w:t>
      </w:r>
      <w:r w:rsidRPr="00B1249B">
        <w:rPr>
          <w:rFonts w:ascii="Arial" w:eastAsia="Times New Roman" w:hAnsi="Arial" w:cs="Arial"/>
          <w:color w:val="000000"/>
          <w:sz w:val="24"/>
          <w:szCs w:val="24"/>
          <w:lang w:eastAsia="ja-JP"/>
        </w:rPr>
        <w:t>ara la Creatividad</w:t>
      </w:r>
      <w:r w:rsidRPr="00B1249B">
        <w:rPr>
          <w:rFonts w:ascii="Arial" w:hAnsi="Arial" w:cs="Arial"/>
          <w:color w:val="000000"/>
          <w:sz w:val="24"/>
          <w:szCs w:val="24"/>
          <w:lang w:val="es-ES"/>
        </w:rPr>
        <w:t>”, se imparte dos veces a la semana y sin libro de texto</w:t>
      </w:r>
      <w:r w:rsidRPr="00B1249B">
        <w:rPr>
          <w:rFonts w:ascii="Arial" w:hAnsi="Arial" w:cs="Arial"/>
          <w:color w:val="000000"/>
          <w:lang w:val="es-ES"/>
        </w:rPr>
        <w:t>.</w:t>
      </w:r>
      <w:r w:rsidRPr="00B1249B">
        <w:rPr>
          <w:rFonts w:ascii="Arial" w:eastAsia="Times New Roman" w:hAnsi="Arial" w:cs="Arial"/>
          <w:color w:val="000000"/>
          <w:sz w:val="24"/>
          <w:szCs w:val="24"/>
          <w:lang w:eastAsia="ja-JP"/>
        </w:rPr>
        <w:t xml:space="preserve"> La clase trata de que los niños y niñas revelen, proyecten o reconozcan sus sentimientos, de que los observen y los modelen como si fueran plastilina, de que aprendan a ver dentro de sí mismos</w:t>
      </w:r>
      <w:r w:rsidRPr="00E6187D">
        <w:rPr>
          <w:rFonts w:ascii="Arial" w:eastAsia="Times New Roman" w:hAnsi="Arial" w:cs="Arial"/>
          <w:sz w:val="24"/>
          <w:szCs w:val="24"/>
          <w:lang w:eastAsia="ja-JP"/>
        </w:rPr>
        <w:t xml:space="preserve">. </w:t>
      </w:r>
    </w:p>
    <w:p w:rsidR="001B04EF" w:rsidRPr="00E6187D" w:rsidRDefault="001B04EF" w:rsidP="001B04EF">
      <w:pPr>
        <w:spacing w:before="100" w:beforeAutospacing="1" w:after="100" w:afterAutospacing="1" w:line="360" w:lineRule="auto"/>
        <w:ind w:left="1418"/>
        <w:jc w:val="both"/>
        <w:rPr>
          <w:rFonts w:ascii="Arial" w:eastAsia="Times New Roman" w:hAnsi="Arial" w:cs="Arial"/>
          <w:sz w:val="24"/>
          <w:szCs w:val="24"/>
          <w:lang w:val="es-ES" w:eastAsia="ja-JP"/>
        </w:rPr>
      </w:pPr>
      <w:r>
        <w:rPr>
          <w:rFonts w:ascii="Arial" w:eastAsia="Times New Roman" w:hAnsi="Arial" w:cs="Arial"/>
          <w:sz w:val="24"/>
          <w:szCs w:val="24"/>
          <w:lang w:eastAsia="ja-JP"/>
        </w:rPr>
        <w:t xml:space="preserve">Esta es </w:t>
      </w:r>
      <w:r w:rsidRPr="00E6187D">
        <w:rPr>
          <w:rFonts w:ascii="Arial" w:eastAsia="Times New Roman" w:hAnsi="Arial" w:cs="Arial"/>
          <w:sz w:val="24"/>
          <w:szCs w:val="24"/>
          <w:lang w:eastAsia="ja-JP"/>
        </w:rPr>
        <w:t xml:space="preserve">una </w:t>
      </w:r>
      <w:r>
        <w:rPr>
          <w:rFonts w:ascii="Arial" w:eastAsia="Times New Roman" w:hAnsi="Arial" w:cs="Arial"/>
          <w:sz w:val="24"/>
          <w:szCs w:val="24"/>
          <w:lang w:eastAsia="ja-JP"/>
        </w:rPr>
        <w:t xml:space="preserve">asignatura </w:t>
      </w:r>
      <w:r w:rsidRPr="00E6187D">
        <w:rPr>
          <w:rFonts w:ascii="Arial" w:eastAsia="Times New Roman" w:hAnsi="Arial" w:cs="Arial"/>
          <w:sz w:val="24"/>
          <w:szCs w:val="24"/>
          <w:lang w:eastAsia="ja-JP"/>
        </w:rPr>
        <w:t>obligatoria y evaluable que este curso se da por primera vez en los colegios de Canarias. No hay ni ha habido nunca otra igual en España. Se imparte a los niños de 1º, 2º, 3º y 4º de Primaria, que tienen entre seis y nueve años de edad, y su objetivo es desarrollar la "capacidad de gestionar de manera eficiente los sentimientos utilizando la razón", de "reconocer y expresar las emociones" y de "regularlas, controlarlas y utilizarlas de forma productiva", según detalla el informe técnico que explica la razón de ser de la asignatura.</w:t>
      </w:r>
    </w:p>
    <w:p w:rsidR="001B04EF" w:rsidRPr="00C533C7" w:rsidRDefault="001B04EF" w:rsidP="001B04EF">
      <w:pPr>
        <w:tabs>
          <w:tab w:val="left" w:pos="2694"/>
        </w:tabs>
        <w:spacing w:line="360" w:lineRule="auto"/>
        <w:ind w:left="1418"/>
        <w:jc w:val="both"/>
        <w:rPr>
          <w:rFonts w:ascii="Arial" w:hAnsi="Arial" w:cs="Arial"/>
          <w:sz w:val="24"/>
        </w:rPr>
      </w:pPr>
      <w:r w:rsidRPr="00C533C7">
        <w:rPr>
          <w:rFonts w:ascii="Arial" w:hAnsi="Arial" w:cs="Arial"/>
          <w:sz w:val="24"/>
        </w:rPr>
        <w:t xml:space="preserve">En Colombia, </w:t>
      </w:r>
      <w:r>
        <w:rPr>
          <w:rFonts w:ascii="Arial" w:hAnsi="Arial" w:cs="Arial"/>
          <w:sz w:val="24"/>
        </w:rPr>
        <w:t xml:space="preserve">del 10 al 12 de agosto del 2010 se realizó el </w:t>
      </w:r>
      <w:r w:rsidRPr="00AF7A52">
        <w:rPr>
          <w:rFonts w:ascii="Arial" w:hAnsi="Arial" w:cs="Arial"/>
          <w:sz w:val="24"/>
        </w:rPr>
        <w:t xml:space="preserve">VI Congreso Nacional de Recreación </w:t>
      </w:r>
      <w:r>
        <w:rPr>
          <w:rFonts w:ascii="Arial" w:hAnsi="Arial" w:cs="Arial"/>
          <w:sz w:val="24"/>
        </w:rPr>
        <w:t xml:space="preserve">en la cual </w:t>
      </w:r>
      <w:r w:rsidRPr="00AF7A52">
        <w:rPr>
          <w:rFonts w:ascii="Arial" w:hAnsi="Arial" w:cs="Arial"/>
          <w:sz w:val="24"/>
        </w:rPr>
        <w:t>Rosa Helena Bautista</w:t>
      </w:r>
      <w:r>
        <w:rPr>
          <w:rFonts w:ascii="Arial" w:hAnsi="Arial" w:cs="Arial"/>
          <w:sz w:val="24"/>
        </w:rPr>
        <w:t xml:space="preserve"> </w:t>
      </w:r>
      <w:r w:rsidR="005B673E" w:rsidRPr="005B673E">
        <w:rPr>
          <w:rFonts w:ascii="Arial" w:hAnsi="Arial" w:cs="Arial"/>
          <w:sz w:val="24"/>
        </w:rPr>
        <w:t>presentó la</w:t>
      </w:r>
      <w:r w:rsidR="00223B37" w:rsidRPr="005B673E">
        <w:rPr>
          <w:rFonts w:ascii="Arial" w:hAnsi="Arial" w:cs="Arial"/>
          <w:sz w:val="24"/>
        </w:rPr>
        <w:t xml:space="preserve"> </w:t>
      </w:r>
      <w:r w:rsidRPr="005B673E">
        <w:rPr>
          <w:rFonts w:ascii="Arial" w:hAnsi="Arial" w:cs="Arial"/>
          <w:sz w:val="24"/>
        </w:rPr>
        <w:t>ponencia sobre “Ludotecas: Un espacio comunitario de recreación</w:t>
      </w:r>
      <w:r w:rsidR="005B673E" w:rsidRPr="005B673E">
        <w:rPr>
          <w:rFonts w:ascii="Arial" w:hAnsi="Arial" w:cs="Arial"/>
          <w:sz w:val="24"/>
        </w:rPr>
        <w:t>”,</w:t>
      </w:r>
      <w:r w:rsidRPr="005B673E">
        <w:rPr>
          <w:rFonts w:ascii="Arial" w:hAnsi="Arial" w:cs="Arial"/>
          <w:sz w:val="24"/>
        </w:rPr>
        <w:t xml:space="preserve"> la cual se publicó en la página web de FUNLIBRE: Centro de Documentación Virtual en Recreación, Tiempo Libre y Ocio</w:t>
      </w:r>
      <w:r w:rsidR="005B673E" w:rsidRPr="005B673E">
        <w:rPr>
          <w:rFonts w:ascii="Arial" w:hAnsi="Arial" w:cs="Arial"/>
          <w:sz w:val="24"/>
        </w:rPr>
        <w:t>, donde</w:t>
      </w:r>
      <w:r w:rsidR="00223B37" w:rsidRPr="005B673E">
        <w:rPr>
          <w:rFonts w:ascii="Arial" w:hAnsi="Arial" w:cs="Arial"/>
          <w:sz w:val="24"/>
        </w:rPr>
        <w:t xml:space="preserve"> </w:t>
      </w:r>
      <w:r w:rsidR="005B673E" w:rsidRPr="005B673E">
        <w:rPr>
          <w:rFonts w:ascii="Arial" w:hAnsi="Arial" w:cs="Arial"/>
          <w:sz w:val="24"/>
        </w:rPr>
        <w:t>s</w:t>
      </w:r>
      <w:r w:rsidRPr="005B673E">
        <w:rPr>
          <w:rFonts w:ascii="Arial" w:hAnsi="Arial" w:cs="Arial"/>
          <w:sz w:val="24"/>
        </w:rPr>
        <w:t xml:space="preserve">e </w:t>
      </w:r>
      <w:r>
        <w:rPr>
          <w:rFonts w:ascii="Arial" w:hAnsi="Arial" w:cs="Arial"/>
          <w:sz w:val="24"/>
        </w:rPr>
        <w:t>habló sobre</w:t>
      </w:r>
      <w:r w:rsidRPr="00AF7A52">
        <w:rPr>
          <w:rFonts w:ascii="Arial" w:hAnsi="Arial" w:cs="Arial"/>
          <w:sz w:val="24"/>
        </w:rPr>
        <w:t xml:space="preserve"> </w:t>
      </w:r>
      <w:r w:rsidRPr="00C533C7">
        <w:rPr>
          <w:rFonts w:ascii="Arial" w:hAnsi="Arial" w:cs="Arial"/>
          <w:sz w:val="24"/>
        </w:rPr>
        <w:t>los cuadros estadísticos de varias organizaciones (UNICEF, ONU, etc.)</w:t>
      </w:r>
      <w:r>
        <w:rPr>
          <w:rFonts w:ascii="Arial" w:hAnsi="Arial" w:cs="Arial"/>
          <w:sz w:val="24"/>
        </w:rPr>
        <w:t xml:space="preserve"> que</w:t>
      </w:r>
      <w:r w:rsidRPr="00C533C7">
        <w:rPr>
          <w:rFonts w:ascii="Arial" w:hAnsi="Arial" w:cs="Arial"/>
          <w:sz w:val="24"/>
        </w:rPr>
        <w:t xml:space="preserve"> nos muestran millares de niños, privados de vivir su infancia, de jugar, </w:t>
      </w:r>
      <w:r>
        <w:rPr>
          <w:rFonts w:ascii="Arial" w:hAnsi="Arial" w:cs="Arial"/>
          <w:sz w:val="24"/>
        </w:rPr>
        <w:t xml:space="preserve">van </w:t>
      </w:r>
      <w:r w:rsidRPr="00C533C7">
        <w:rPr>
          <w:rFonts w:ascii="Arial" w:hAnsi="Arial" w:cs="Arial"/>
          <w:sz w:val="24"/>
        </w:rPr>
        <w:t>perdiendo una etapa fundamental para su personalidad. Son niños obligados a utilizar su tiempo con actividades no lúdicas, con responsabilidades, compromisos y trabajos de adultos.</w:t>
      </w:r>
    </w:p>
    <w:p w:rsidR="001B04EF" w:rsidRPr="00C533C7" w:rsidRDefault="001B04EF" w:rsidP="001B04EF">
      <w:pPr>
        <w:tabs>
          <w:tab w:val="left" w:pos="2694"/>
        </w:tabs>
        <w:spacing w:line="360" w:lineRule="auto"/>
        <w:ind w:left="1418"/>
        <w:jc w:val="both"/>
        <w:rPr>
          <w:rFonts w:ascii="Arial" w:hAnsi="Arial" w:cs="Arial"/>
          <w:sz w:val="24"/>
        </w:rPr>
      </w:pPr>
      <w:r w:rsidRPr="00C533C7">
        <w:rPr>
          <w:rFonts w:ascii="Arial" w:hAnsi="Arial" w:cs="Arial"/>
          <w:sz w:val="24"/>
        </w:rPr>
        <w:t xml:space="preserve">La situación económica y el empobrecimiento de las familias, llevan cada vez más niños pequeños a trabajar, cambiando los juguetes </w:t>
      </w:r>
      <w:r w:rsidRPr="00C533C7">
        <w:rPr>
          <w:rFonts w:ascii="Arial" w:hAnsi="Arial" w:cs="Arial"/>
          <w:sz w:val="24"/>
        </w:rPr>
        <w:lastRenderedPageBreak/>
        <w:t xml:space="preserve">por elementos de trabajo. La violencia familiar, las alteraciones en las relaciones sociales y el urbanismo desenfrenado, reducen cada vez más </w:t>
      </w:r>
      <w:r w:rsidR="005B673E">
        <w:rPr>
          <w:rFonts w:ascii="Arial" w:hAnsi="Arial" w:cs="Arial"/>
          <w:sz w:val="24"/>
        </w:rPr>
        <w:t>los espacios físicos </w:t>
      </w:r>
      <w:r w:rsidRPr="00C533C7">
        <w:rPr>
          <w:rFonts w:ascii="Arial" w:hAnsi="Arial" w:cs="Arial"/>
          <w:sz w:val="24"/>
        </w:rPr>
        <w:t>disponibles para los niños, especialmente en las grandes ciudades.</w:t>
      </w:r>
    </w:p>
    <w:p w:rsidR="001B04EF" w:rsidRPr="00C533C7" w:rsidRDefault="001B04EF" w:rsidP="001B04EF">
      <w:pPr>
        <w:tabs>
          <w:tab w:val="left" w:pos="2694"/>
        </w:tabs>
        <w:spacing w:line="360" w:lineRule="auto"/>
        <w:ind w:left="1418"/>
        <w:jc w:val="both"/>
        <w:rPr>
          <w:rFonts w:ascii="Arial" w:hAnsi="Arial" w:cs="Arial"/>
          <w:sz w:val="24"/>
        </w:rPr>
      </w:pPr>
      <w:r w:rsidRPr="00C533C7">
        <w:rPr>
          <w:rFonts w:ascii="Arial" w:hAnsi="Arial" w:cs="Arial"/>
          <w:sz w:val="24"/>
        </w:rPr>
        <w:t>La IPA (Asociación Internacional por el derecho del Niño a jugar) </w:t>
      </w:r>
      <w:r>
        <w:rPr>
          <w:rFonts w:ascii="Arial" w:hAnsi="Arial" w:cs="Arial"/>
          <w:sz w:val="24"/>
        </w:rPr>
        <w:t>en el 2010,</w:t>
      </w:r>
      <w:r w:rsidR="00223B37">
        <w:rPr>
          <w:rFonts w:ascii="Arial" w:hAnsi="Arial" w:cs="Arial"/>
          <w:sz w:val="24"/>
        </w:rPr>
        <w:t xml:space="preserve"> </w:t>
      </w:r>
      <w:r w:rsidRPr="00C533C7">
        <w:rPr>
          <w:rFonts w:ascii="Arial" w:hAnsi="Arial" w:cs="Arial"/>
          <w:sz w:val="24"/>
        </w:rPr>
        <w:t xml:space="preserve">profundamente preocupada por todas estas tendencias alarmantes que comprometen el desarrollo saludable de los niños en América Latina y en especial con los niños Colombianos, tiene entre otras la misión de ratificar el artículo Nº7 ”El niño tendrá plena oportunidad para el juego y la recreación, la que debería ser dirigida hacia los mismos propósitos que la educación; la sociedad y las autoridades públicas deben procurar promover el goce de este derecho” y el Artículo 31 de la convención sobre los derechos del Niño. En cumplimiento a estos, apoya iniciativas y propuestas como las ludotecas que rescatan el tiempo, los espacios y medios para el juego, parte esencial en la vida de la familia y la comunidad. </w:t>
      </w:r>
    </w:p>
    <w:p w:rsidR="001B04EF" w:rsidRDefault="001B04EF" w:rsidP="001B04EF">
      <w:pPr>
        <w:spacing w:line="360" w:lineRule="auto"/>
        <w:ind w:left="1418"/>
        <w:jc w:val="both"/>
        <w:rPr>
          <w:rFonts w:ascii="Arial" w:hAnsi="Arial" w:cs="Arial"/>
          <w:sz w:val="24"/>
        </w:rPr>
      </w:pPr>
      <w:r w:rsidRPr="00C533C7">
        <w:rPr>
          <w:rFonts w:ascii="Arial" w:hAnsi="Arial" w:cs="Arial"/>
          <w:sz w:val="24"/>
        </w:rPr>
        <w:t>Los gobiernos a nivel Nacional, Departamental, o Municipal, como también las Instituciones, organizaciones no gubernamentales, por estar próximas a la vida cotidiana de las comunidades, tienen la posibilidad de implementar las Ludotecas y participar de este esfuerzo en forma decisiva. Si los niños de hoy juegan, van creciendo, co</w:t>
      </w:r>
      <w:r w:rsidR="005B673E">
        <w:rPr>
          <w:rFonts w:ascii="Arial" w:hAnsi="Arial" w:cs="Arial"/>
          <w:sz w:val="24"/>
        </w:rPr>
        <w:t>mpartiendo y aprendiendo entre vivencias </w:t>
      </w:r>
      <w:r w:rsidRPr="00C533C7">
        <w:rPr>
          <w:rFonts w:ascii="Arial" w:hAnsi="Arial" w:cs="Arial"/>
          <w:sz w:val="24"/>
        </w:rPr>
        <w:t xml:space="preserve">y referencias de expresión </w:t>
      </w:r>
      <w:r>
        <w:rPr>
          <w:rFonts w:ascii="Arial" w:hAnsi="Arial" w:cs="Arial"/>
          <w:sz w:val="24"/>
        </w:rPr>
        <w:t>lúdico-</w:t>
      </w:r>
      <w:r w:rsidR="005B673E">
        <w:rPr>
          <w:rFonts w:ascii="Arial" w:hAnsi="Arial" w:cs="Arial"/>
          <w:sz w:val="24"/>
        </w:rPr>
        <w:t>creativa, mañana serán adultos</w:t>
      </w:r>
      <w:r w:rsidRPr="00C533C7">
        <w:rPr>
          <w:rFonts w:ascii="Arial" w:hAnsi="Arial" w:cs="Arial"/>
          <w:sz w:val="24"/>
        </w:rPr>
        <w:t> que también jugarán con sus hijos. </w:t>
      </w:r>
    </w:p>
    <w:p w:rsidR="001B04EF" w:rsidRDefault="001B04EF" w:rsidP="00F3104A">
      <w:pPr>
        <w:pStyle w:val="Ttulo3"/>
        <w:numPr>
          <w:ilvl w:val="1"/>
          <w:numId w:val="1"/>
        </w:numPr>
        <w:ind w:left="1418"/>
        <w:rPr>
          <w:rFonts w:ascii="Arial" w:hAnsi="Arial" w:cs="Arial"/>
          <w:b/>
          <w:color w:val="auto"/>
        </w:rPr>
      </w:pPr>
      <w:bookmarkStart w:id="17" w:name="_Toc472517221"/>
      <w:r w:rsidRPr="00F3104A">
        <w:rPr>
          <w:rFonts w:ascii="Arial" w:hAnsi="Arial" w:cs="Arial"/>
          <w:b/>
          <w:color w:val="auto"/>
        </w:rPr>
        <w:t>Contexto Nacional:</w:t>
      </w:r>
      <w:bookmarkEnd w:id="17"/>
    </w:p>
    <w:p w:rsidR="00F3104A" w:rsidRPr="00F3104A" w:rsidRDefault="00F3104A" w:rsidP="00F3104A">
      <w:pPr>
        <w:spacing w:after="0"/>
      </w:pPr>
    </w:p>
    <w:p w:rsidR="001B04EF" w:rsidRPr="00E77F15" w:rsidRDefault="001B04EF" w:rsidP="001B04EF">
      <w:pPr>
        <w:spacing w:line="360" w:lineRule="auto"/>
        <w:ind w:left="1418"/>
        <w:jc w:val="both"/>
        <w:rPr>
          <w:rFonts w:ascii="Arial" w:hAnsi="Arial" w:cs="Arial"/>
          <w:sz w:val="24"/>
        </w:rPr>
      </w:pPr>
      <w:r>
        <w:rPr>
          <w:rFonts w:ascii="Arial" w:hAnsi="Arial" w:cs="Arial"/>
          <w:sz w:val="24"/>
        </w:rPr>
        <w:t xml:space="preserve">En Perú, en el 2008 la organización INVENTARPERU </w:t>
      </w:r>
      <w:r w:rsidR="005B673E" w:rsidRPr="005B673E">
        <w:rPr>
          <w:rFonts w:ascii="Arial" w:hAnsi="Arial" w:cs="Arial"/>
          <w:sz w:val="24"/>
        </w:rPr>
        <w:t>precisa</w:t>
      </w:r>
      <w:r w:rsidR="00997EF5" w:rsidRPr="005B673E">
        <w:rPr>
          <w:rFonts w:ascii="Arial" w:hAnsi="Arial" w:cs="Arial"/>
          <w:sz w:val="24"/>
        </w:rPr>
        <w:t xml:space="preserve"> </w:t>
      </w:r>
      <w:r>
        <w:rPr>
          <w:rFonts w:ascii="Arial" w:hAnsi="Arial" w:cs="Arial"/>
          <w:sz w:val="24"/>
        </w:rPr>
        <w:t>que, e</w:t>
      </w:r>
      <w:r w:rsidRPr="00E77F15">
        <w:rPr>
          <w:rFonts w:ascii="Arial" w:hAnsi="Arial" w:cs="Arial"/>
          <w:sz w:val="24"/>
        </w:rPr>
        <w:t>stadísticas oficiales demuestran que los estudiantes no saben cómo se articula lo que se les enseña, con la realidad. Sólo entre el 2% y 4% de los estudiantes comprenden lo que leen. La manera como se educa a nuestros niños y jóvenes en las escuelas públicas ha descuidado el desarrollo de la creatividad y el lado práctico que debe tener la educación.</w:t>
      </w:r>
    </w:p>
    <w:p w:rsidR="001B04EF" w:rsidRPr="00E77F15" w:rsidRDefault="001B04EF" w:rsidP="001B04EF">
      <w:pPr>
        <w:spacing w:line="360" w:lineRule="auto"/>
        <w:ind w:left="1418"/>
        <w:jc w:val="both"/>
        <w:rPr>
          <w:rFonts w:ascii="Arial" w:hAnsi="Arial" w:cs="Arial"/>
          <w:sz w:val="24"/>
        </w:rPr>
      </w:pPr>
      <w:r w:rsidRPr="00E77F15">
        <w:rPr>
          <w:rFonts w:ascii="Arial" w:hAnsi="Arial" w:cs="Arial"/>
          <w:sz w:val="24"/>
        </w:rPr>
        <w:lastRenderedPageBreak/>
        <w:t xml:space="preserve">El sistema de educación pública, prácticamente, no promueve la creatividad, por el contrario, se educa a los niños alejándolos de actividades creativas positivas por el simple hecho de no estar incorporadas en </w:t>
      </w:r>
      <w:r>
        <w:rPr>
          <w:rFonts w:ascii="Arial" w:hAnsi="Arial" w:cs="Arial"/>
          <w:sz w:val="24"/>
        </w:rPr>
        <w:t>el</w:t>
      </w:r>
      <w:r w:rsidRPr="00E77F15">
        <w:rPr>
          <w:rFonts w:ascii="Arial" w:hAnsi="Arial" w:cs="Arial"/>
          <w:sz w:val="24"/>
        </w:rPr>
        <w:t xml:space="preserve"> currículo oficial o por haber sido aprendidas fuera del sistema de educación formal y muchos jóvenes de gran talento y brillantez, se pierden por que aquellas cosas positivas en las que son realmente buenos, no se valoran.</w:t>
      </w:r>
    </w:p>
    <w:p w:rsidR="001B04EF" w:rsidRDefault="001B04EF" w:rsidP="001B04EF">
      <w:pPr>
        <w:spacing w:line="360" w:lineRule="auto"/>
        <w:ind w:left="1418"/>
        <w:jc w:val="both"/>
        <w:rPr>
          <w:rFonts w:ascii="Arial" w:hAnsi="Arial" w:cs="Arial"/>
          <w:sz w:val="24"/>
        </w:rPr>
      </w:pPr>
      <w:r w:rsidRPr="00E77F15">
        <w:rPr>
          <w:rFonts w:ascii="Arial" w:hAnsi="Arial" w:cs="Arial"/>
          <w:sz w:val="24"/>
        </w:rPr>
        <w:t>Los niños tienen una extraordinaria capacidad de innovación, en parte, porque no tienen miedo a equivocarse. Ellos se arriesgan e intentan. Pero, poco a poco vamos extinguiendo esa conducta natural con nuestros sistemas educativos en los que lo peor que puede ocurrir es equivocarse. La educación se ha vuelto demasiado enciclopedista, rígida y abstracta.</w:t>
      </w:r>
    </w:p>
    <w:p w:rsidR="001B04EF" w:rsidRDefault="001B04EF" w:rsidP="00F3104A">
      <w:pPr>
        <w:pStyle w:val="Ttulo3"/>
        <w:numPr>
          <w:ilvl w:val="1"/>
          <w:numId w:val="1"/>
        </w:numPr>
        <w:ind w:left="1418"/>
        <w:rPr>
          <w:rFonts w:ascii="Arial" w:hAnsi="Arial" w:cs="Arial"/>
          <w:b/>
          <w:color w:val="auto"/>
        </w:rPr>
      </w:pPr>
      <w:bookmarkStart w:id="18" w:name="_Toc472517222"/>
      <w:r w:rsidRPr="00F3104A">
        <w:rPr>
          <w:rFonts w:ascii="Arial" w:hAnsi="Arial" w:cs="Arial"/>
          <w:b/>
          <w:color w:val="auto"/>
        </w:rPr>
        <w:t>Contexto regional:</w:t>
      </w:r>
      <w:bookmarkEnd w:id="18"/>
    </w:p>
    <w:p w:rsidR="00F3104A" w:rsidRPr="00F3104A" w:rsidRDefault="00F3104A" w:rsidP="00F3104A">
      <w:pPr>
        <w:spacing w:after="0"/>
      </w:pPr>
    </w:p>
    <w:p w:rsidR="00F31EE4" w:rsidRDefault="001B04EF" w:rsidP="001B04EF">
      <w:pPr>
        <w:spacing w:line="360" w:lineRule="auto"/>
        <w:ind w:left="1418"/>
        <w:jc w:val="both"/>
        <w:rPr>
          <w:rFonts w:ascii="Arial" w:hAnsi="Arial" w:cs="Arial"/>
          <w:sz w:val="24"/>
        </w:rPr>
      </w:pPr>
      <w:r>
        <w:rPr>
          <w:rFonts w:ascii="Arial" w:hAnsi="Arial" w:cs="Arial"/>
          <w:sz w:val="24"/>
        </w:rPr>
        <w:t xml:space="preserve">Según </w:t>
      </w:r>
      <w:r w:rsidRPr="00005842">
        <w:rPr>
          <w:rFonts w:ascii="Arial" w:hAnsi="Arial" w:cs="Arial"/>
          <w:sz w:val="24"/>
        </w:rPr>
        <w:t>experiencias desarrolladas por las alumnas y docentes</w:t>
      </w:r>
      <w:r>
        <w:rPr>
          <w:rFonts w:ascii="Arial" w:hAnsi="Arial" w:cs="Arial"/>
          <w:sz w:val="24"/>
        </w:rPr>
        <w:t xml:space="preserve"> </w:t>
      </w:r>
      <w:r w:rsidR="00980529" w:rsidRPr="00770781">
        <w:rPr>
          <w:rFonts w:ascii="Arial" w:hAnsi="Arial" w:cs="Arial"/>
          <w:sz w:val="24"/>
        </w:rPr>
        <w:t>de la Facultad de Ciencias Histórico Sociales y Educación de la Universidad Nacional Pedro Ruiz Gallo de Lambayequ</w:t>
      </w:r>
      <w:r w:rsidR="00980529">
        <w:rPr>
          <w:rFonts w:ascii="Arial" w:hAnsi="Arial" w:cs="Arial"/>
          <w:sz w:val="24"/>
        </w:rPr>
        <w:t xml:space="preserve">e </w:t>
      </w:r>
      <w:r>
        <w:rPr>
          <w:rFonts w:ascii="Arial" w:hAnsi="Arial" w:cs="Arial"/>
          <w:sz w:val="24"/>
        </w:rPr>
        <w:t xml:space="preserve">en las Instituciones </w:t>
      </w:r>
      <w:r w:rsidR="00980529">
        <w:rPr>
          <w:rFonts w:ascii="Arial" w:hAnsi="Arial" w:cs="Arial"/>
          <w:sz w:val="24"/>
        </w:rPr>
        <w:t>E</w:t>
      </w:r>
      <w:r>
        <w:rPr>
          <w:rFonts w:ascii="Arial" w:hAnsi="Arial" w:cs="Arial"/>
          <w:sz w:val="24"/>
        </w:rPr>
        <w:t>ducativas “Rosita de Jesús”, I.E.I</w:t>
      </w:r>
      <w:r w:rsidR="00997EF5">
        <w:rPr>
          <w:rFonts w:ascii="Arial" w:hAnsi="Arial" w:cs="Arial"/>
          <w:sz w:val="24"/>
        </w:rPr>
        <w:t>. N°</w:t>
      </w:r>
      <w:r>
        <w:rPr>
          <w:rFonts w:ascii="Arial" w:hAnsi="Arial" w:cs="Arial"/>
          <w:sz w:val="24"/>
        </w:rPr>
        <w:t xml:space="preserve"> 047 “Capullitos de María”, I.E.P. Crayolas, I.E.I </w:t>
      </w:r>
      <w:r w:rsidR="00997EF5">
        <w:rPr>
          <w:rFonts w:ascii="Arial" w:hAnsi="Arial" w:cs="Arial"/>
          <w:sz w:val="24"/>
        </w:rPr>
        <w:t xml:space="preserve">N° </w:t>
      </w:r>
      <w:r>
        <w:rPr>
          <w:rFonts w:ascii="Arial" w:hAnsi="Arial" w:cs="Arial"/>
          <w:sz w:val="24"/>
        </w:rPr>
        <w:t>030 Victoria Silva de Dallorso, I.E.I</w:t>
      </w:r>
      <w:r w:rsidR="00997EF5">
        <w:rPr>
          <w:rFonts w:ascii="Arial" w:hAnsi="Arial" w:cs="Arial"/>
          <w:sz w:val="24"/>
        </w:rPr>
        <w:t xml:space="preserve">. N° </w:t>
      </w:r>
      <w:r>
        <w:rPr>
          <w:rFonts w:ascii="Arial" w:hAnsi="Arial" w:cs="Arial"/>
          <w:sz w:val="24"/>
        </w:rPr>
        <w:t xml:space="preserve"> 015 “Santa María de los niños”, I.E.I</w:t>
      </w:r>
      <w:r w:rsidR="00997EF5">
        <w:rPr>
          <w:rFonts w:ascii="Arial" w:hAnsi="Arial" w:cs="Arial"/>
          <w:sz w:val="24"/>
        </w:rPr>
        <w:t>. N°</w:t>
      </w:r>
      <w:r>
        <w:rPr>
          <w:rFonts w:ascii="Arial" w:hAnsi="Arial" w:cs="Arial"/>
          <w:sz w:val="24"/>
        </w:rPr>
        <w:t xml:space="preserve"> 174 “Florecer”, I.E.I </w:t>
      </w:r>
      <w:r w:rsidR="00997EF5">
        <w:rPr>
          <w:rFonts w:ascii="Arial" w:hAnsi="Arial" w:cs="Arial"/>
          <w:sz w:val="24"/>
        </w:rPr>
        <w:t xml:space="preserve">N° </w:t>
      </w:r>
      <w:r>
        <w:rPr>
          <w:rFonts w:ascii="Arial" w:hAnsi="Arial" w:cs="Arial"/>
          <w:sz w:val="24"/>
        </w:rPr>
        <w:t>202 “San Gabriel Arcangel”, PROCEI “Capesol”, Jardin de niños “Santa Ri</w:t>
      </w:r>
      <w:r w:rsidR="00997EF5">
        <w:rPr>
          <w:rFonts w:ascii="Arial" w:hAnsi="Arial" w:cs="Arial"/>
          <w:sz w:val="24"/>
        </w:rPr>
        <w:t>t</w:t>
      </w:r>
      <w:r>
        <w:rPr>
          <w:rFonts w:ascii="Arial" w:hAnsi="Arial" w:cs="Arial"/>
          <w:sz w:val="24"/>
        </w:rPr>
        <w:t>a de Casia” y I.</w:t>
      </w:r>
      <w:r w:rsidRPr="006F78BC">
        <w:rPr>
          <w:rFonts w:ascii="Arial" w:hAnsi="Arial" w:cs="Arial"/>
          <w:color w:val="000000" w:themeColor="text1"/>
          <w:sz w:val="24"/>
        </w:rPr>
        <w:t>E.I</w:t>
      </w:r>
      <w:r w:rsidR="00997EF5">
        <w:rPr>
          <w:rFonts w:ascii="Arial" w:hAnsi="Arial" w:cs="Arial"/>
          <w:color w:val="000000" w:themeColor="text1"/>
          <w:sz w:val="24"/>
        </w:rPr>
        <w:t>. N°</w:t>
      </w:r>
      <w:r w:rsidRPr="006F78BC">
        <w:rPr>
          <w:rFonts w:ascii="Arial" w:hAnsi="Arial" w:cs="Arial"/>
          <w:color w:val="000000" w:themeColor="text1"/>
          <w:sz w:val="24"/>
        </w:rPr>
        <w:t xml:space="preserve"> 011 “Juan Ugaz</w:t>
      </w:r>
      <w:r w:rsidRPr="00770781">
        <w:rPr>
          <w:rFonts w:ascii="Arial" w:hAnsi="Arial" w:cs="Arial"/>
          <w:sz w:val="24"/>
        </w:rPr>
        <w:t xml:space="preserve">”  </w:t>
      </w:r>
      <w:r w:rsidR="00980529" w:rsidRPr="00770781">
        <w:rPr>
          <w:rFonts w:ascii="Arial" w:hAnsi="Arial" w:cs="Arial"/>
          <w:sz w:val="24"/>
        </w:rPr>
        <w:t xml:space="preserve">durante el desarrollo de las </w:t>
      </w:r>
      <w:r w:rsidRPr="006F78BC">
        <w:rPr>
          <w:rFonts w:ascii="Arial" w:hAnsi="Arial" w:cs="Arial"/>
          <w:color w:val="000000" w:themeColor="text1"/>
          <w:sz w:val="24"/>
        </w:rPr>
        <w:t xml:space="preserve">prácticas pre profesionales a nivel provincial en el año 2014 y 2015, </w:t>
      </w:r>
      <w:r>
        <w:rPr>
          <w:rFonts w:ascii="Arial" w:hAnsi="Arial" w:cs="Arial"/>
          <w:color w:val="000000" w:themeColor="text1"/>
          <w:sz w:val="24"/>
        </w:rPr>
        <w:t>en la región Lambayeque,</w:t>
      </w:r>
      <w:r w:rsidRPr="006F78BC">
        <w:rPr>
          <w:rFonts w:ascii="Arial" w:hAnsi="Arial" w:cs="Arial"/>
          <w:color w:val="000000" w:themeColor="text1"/>
          <w:sz w:val="24"/>
        </w:rPr>
        <w:t xml:space="preserve"> se observó que la creatividad en la región Lambayeque es deficiente e incluso </w:t>
      </w:r>
      <w:r w:rsidRPr="00005842">
        <w:rPr>
          <w:rFonts w:ascii="Arial" w:hAnsi="Arial" w:cs="Arial"/>
          <w:sz w:val="24"/>
        </w:rPr>
        <w:t>inoperante en algunos casos. Se evidenci</w:t>
      </w:r>
      <w:r>
        <w:rPr>
          <w:rFonts w:ascii="Arial" w:hAnsi="Arial" w:cs="Arial"/>
          <w:sz w:val="24"/>
        </w:rPr>
        <w:t xml:space="preserve">ó </w:t>
      </w:r>
      <w:r w:rsidRPr="00005842">
        <w:rPr>
          <w:rFonts w:ascii="Arial" w:hAnsi="Arial" w:cs="Arial"/>
          <w:sz w:val="24"/>
        </w:rPr>
        <w:t>un notorio déficit de creatividad</w:t>
      </w:r>
      <w:r>
        <w:rPr>
          <w:rFonts w:ascii="Arial" w:hAnsi="Arial" w:cs="Arial"/>
          <w:sz w:val="24"/>
        </w:rPr>
        <w:t xml:space="preserve"> </w:t>
      </w:r>
      <w:r w:rsidR="00145EBB">
        <w:rPr>
          <w:rFonts w:ascii="Arial" w:hAnsi="Arial" w:cs="Arial"/>
          <w:sz w:val="24"/>
        </w:rPr>
        <w:t xml:space="preserve">en los niños de nivel inicial, </w:t>
      </w:r>
      <w:r>
        <w:rPr>
          <w:rFonts w:ascii="Arial" w:hAnsi="Arial" w:cs="Arial"/>
          <w:sz w:val="24"/>
        </w:rPr>
        <w:t xml:space="preserve">a través de </w:t>
      </w:r>
      <w:r w:rsidRPr="00770781">
        <w:rPr>
          <w:rFonts w:ascii="Arial" w:hAnsi="Arial" w:cs="Arial"/>
          <w:sz w:val="24"/>
        </w:rPr>
        <w:t>ficha</w:t>
      </w:r>
      <w:r w:rsidR="00980529" w:rsidRPr="00770781">
        <w:rPr>
          <w:rFonts w:ascii="Arial" w:hAnsi="Arial" w:cs="Arial"/>
          <w:sz w:val="24"/>
        </w:rPr>
        <w:t xml:space="preserve">s </w:t>
      </w:r>
      <w:r w:rsidRPr="00770781">
        <w:rPr>
          <w:rFonts w:ascii="Arial" w:hAnsi="Arial" w:cs="Arial"/>
          <w:sz w:val="24"/>
        </w:rPr>
        <w:t>de observación validad</w:t>
      </w:r>
      <w:r w:rsidR="00980529" w:rsidRPr="00770781">
        <w:rPr>
          <w:rFonts w:ascii="Arial" w:hAnsi="Arial" w:cs="Arial"/>
          <w:sz w:val="24"/>
        </w:rPr>
        <w:t xml:space="preserve">as </w:t>
      </w:r>
      <w:r>
        <w:rPr>
          <w:rFonts w:ascii="Arial" w:hAnsi="Arial" w:cs="Arial"/>
          <w:sz w:val="24"/>
        </w:rPr>
        <w:t>a través de un estudio piloto.</w:t>
      </w:r>
      <w:r w:rsidR="00997EF5">
        <w:rPr>
          <w:rFonts w:ascii="Arial" w:hAnsi="Arial" w:cs="Arial"/>
          <w:sz w:val="24"/>
        </w:rPr>
        <w:t xml:space="preserve"> </w:t>
      </w:r>
    </w:p>
    <w:p w:rsidR="00F31EE4" w:rsidRPr="00F31EE4" w:rsidRDefault="00F31EE4" w:rsidP="001B04EF">
      <w:pPr>
        <w:spacing w:line="360" w:lineRule="auto"/>
        <w:ind w:left="1418"/>
        <w:jc w:val="both"/>
        <w:rPr>
          <w:rFonts w:ascii="Arial" w:hAnsi="Arial" w:cs="Arial"/>
          <w:sz w:val="24"/>
        </w:rPr>
      </w:pPr>
      <w:r>
        <w:rPr>
          <w:rFonts w:ascii="Arial" w:hAnsi="Arial" w:cs="Arial"/>
          <w:sz w:val="24"/>
        </w:rPr>
        <w:t>Se concluyó también, que aproximadamente más del 50% de los niños de inicial no desarrollan correctamente su creatividad.</w:t>
      </w:r>
    </w:p>
    <w:p w:rsidR="001B04EF" w:rsidRPr="00005842" w:rsidRDefault="001B04EF" w:rsidP="001B04EF">
      <w:pPr>
        <w:spacing w:line="360" w:lineRule="auto"/>
        <w:ind w:left="1418"/>
        <w:jc w:val="both"/>
        <w:rPr>
          <w:rFonts w:ascii="Arial" w:hAnsi="Arial" w:cs="Arial"/>
          <w:sz w:val="24"/>
        </w:rPr>
      </w:pPr>
      <w:r w:rsidRPr="00005842">
        <w:rPr>
          <w:rFonts w:ascii="Arial" w:hAnsi="Arial" w:cs="Arial"/>
          <w:sz w:val="24"/>
        </w:rPr>
        <w:lastRenderedPageBreak/>
        <w:t>Entre las causas sobre este problema, se ha percibido la falta de interés por parte de muchas docentes de educación inicial para promover la creatividad, a esto se le suma la falta de recursos materiales para su desarrollo.</w:t>
      </w:r>
    </w:p>
    <w:p w:rsidR="001B04EF" w:rsidRDefault="001B04EF" w:rsidP="001B04EF">
      <w:pPr>
        <w:spacing w:line="360" w:lineRule="auto"/>
        <w:ind w:left="1418"/>
        <w:jc w:val="both"/>
        <w:rPr>
          <w:rFonts w:ascii="Arial" w:hAnsi="Arial" w:cs="Arial"/>
          <w:sz w:val="24"/>
        </w:rPr>
      </w:pPr>
      <w:r w:rsidRPr="00005842">
        <w:rPr>
          <w:rFonts w:ascii="Arial" w:hAnsi="Arial" w:cs="Arial"/>
          <w:sz w:val="24"/>
        </w:rPr>
        <w:t>Esto conlleva a que los niños no logren un óptimo desarrollo no solo de su creatividad, sino también en su coordinación motora fina y en el ámbito intelectual.</w:t>
      </w:r>
    </w:p>
    <w:p w:rsidR="00F84099" w:rsidRDefault="00F84099" w:rsidP="00C273F1">
      <w:pPr>
        <w:spacing w:line="360" w:lineRule="auto"/>
        <w:ind w:left="1418"/>
        <w:jc w:val="both"/>
        <w:rPr>
          <w:rFonts w:ascii="Arial" w:hAnsi="Arial" w:cs="Arial"/>
          <w:sz w:val="24"/>
        </w:rPr>
      </w:pPr>
    </w:p>
    <w:p w:rsidR="00F84099" w:rsidRDefault="00F84099" w:rsidP="003C10E8">
      <w:pPr>
        <w:pStyle w:val="Ttulo2"/>
        <w:numPr>
          <w:ilvl w:val="0"/>
          <w:numId w:val="1"/>
        </w:numPr>
        <w:rPr>
          <w:rFonts w:ascii="Arial" w:hAnsi="Arial" w:cs="Arial"/>
        </w:rPr>
      </w:pPr>
      <w:bookmarkStart w:id="19" w:name="_Toc472517223"/>
      <w:r w:rsidRPr="003C10E8">
        <w:rPr>
          <w:rFonts w:ascii="Arial" w:hAnsi="Arial" w:cs="Arial"/>
        </w:rPr>
        <w:t>Planteamiento del problema:</w:t>
      </w:r>
      <w:bookmarkEnd w:id="19"/>
    </w:p>
    <w:p w:rsidR="003C10E8" w:rsidRPr="003C10E8" w:rsidRDefault="003C10E8" w:rsidP="003C10E8">
      <w:pPr>
        <w:spacing w:after="0"/>
        <w:rPr>
          <w:lang w:val="es-ES_tradnl" w:eastAsia="es-ES"/>
        </w:rPr>
      </w:pPr>
    </w:p>
    <w:p w:rsidR="001B04EF" w:rsidRPr="0071718C" w:rsidRDefault="001B04EF" w:rsidP="001B04EF">
      <w:pPr>
        <w:autoSpaceDE w:val="0"/>
        <w:autoSpaceDN w:val="0"/>
        <w:adjustRightInd w:val="0"/>
        <w:spacing w:after="0" w:line="360" w:lineRule="auto"/>
        <w:ind w:left="1418"/>
        <w:jc w:val="both"/>
        <w:rPr>
          <w:rFonts w:ascii="Arial" w:hAnsi="Arial" w:cs="Arial"/>
          <w:sz w:val="24"/>
          <w:szCs w:val="17"/>
        </w:rPr>
      </w:pPr>
      <w:r w:rsidRPr="0071718C">
        <w:rPr>
          <w:rFonts w:ascii="Arial" w:hAnsi="Arial" w:cs="Arial"/>
          <w:sz w:val="24"/>
          <w:szCs w:val="17"/>
        </w:rPr>
        <w:t>En los últimos años, el interés por el tema de la creatividad ha crecido de manera notable en diversos ámbitos, entre los cuales se encuentra de manera importante el campo de la educación, tanto a escala nacional como, sobre todo, internacional.</w:t>
      </w:r>
    </w:p>
    <w:p w:rsidR="001B04EF" w:rsidRDefault="001B04EF" w:rsidP="001B04EF">
      <w:pPr>
        <w:autoSpaceDE w:val="0"/>
        <w:autoSpaceDN w:val="0"/>
        <w:adjustRightInd w:val="0"/>
        <w:spacing w:after="0" w:line="360" w:lineRule="auto"/>
        <w:ind w:left="1418"/>
        <w:jc w:val="both"/>
        <w:rPr>
          <w:rFonts w:ascii="Arial" w:hAnsi="Arial" w:cs="Arial"/>
          <w:sz w:val="24"/>
          <w:szCs w:val="17"/>
        </w:rPr>
      </w:pPr>
    </w:p>
    <w:p w:rsidR="001B04EF" w:rsidRPr="0071718C" w:rsidRDefault="001B04EF" w:rsidP="001B04EF">
      <w:pPr>
        <w:autoSpaceDE w:val="0"/>
        <w:autoSpaceDN w:val="0"/>
        <w:adjustRightInd w:val="0"/>
        <w:spacing w:after="0" w:line="360" w:lineRule="auto"/>
        <w:ind w:left="1418"/>
        <w:jc w:val="both"/>
        <w:rPr>
          <w:rFonts w:ascii="Arial" w:hAnsi="Arial" w:cs="Arial"/>
          <w:sz w:val="24"/>
          <w:szCs w:val="17"/>
        </w:rPr>
      </w:pPr>
      <w:r w:rsidRPr="0071718C">
        <w:rPr>
          <w:rFonts w:ascii="Arial" w:hAnsi="Arial" w:cs="Arial"/>
          <w:sz w:val="24"/>
          <w:szCs w:val="17"/>
        </w:rPr>
        <w:t>Gran parte de este interés se debe, sin duda, al fuerte vínculo que guarda la creatividad con áreas que están impactando actualmente al conjunto de la sociedad, en especial con la ciencia y la tecnología. Sin embargo, su influencia no se reduce a estos espacios y cada vez más aparece asociado con las actividades cotidianas de los individuos, a sus formas de vivir, de enfrentarse a los problemas, de establecer y mantener las relaciones interpersonales, de alcanzar niveles superiores de desarrollo personal y de bienestar emocional en entornos sociales cada vez más complejos y competitivos.</w:t>
      </w:r>
    </w:p>
    <w:p w:rsidR="001B04EF" w:rsidRDefault="001B04EF" w:rsidP="001B04EF">
      <w:pPr>
        <w:autoSpaceDE w:val="0"/>
        <w:autoSpaceDN w:val="0"/>
        <w:adjustRightInd w:val="0"/>
        <w:spacing w:after="0" w:line="360" w:lineRule="auto"/>
        <w:jc w:val="both"/>
        <w:rPr>
          <w:rFonts w:ascii="Arial" w:hAnsi="Arial" w:cs="Arial"/>
          <w:sz w:val="24"/>
          <w:szCs w:val="17"/>
        </w:rPr>
      </w:pPr>
    </w:p>
    <w:p w:rsidR="001B04EF" w:rsidRPr="0071718C" w:rsidRDefault="001B04EF" w:rsidP="001B04EF">
      <w:pPr>
        <w:autoSpaceDE w:val="0"/>
        <w:autoSpaceDN w:val="0"/>
        <w:adjustRightInd w:val="0"/>
        <w:spacing w:after="0" w:line="360" w:lineRule="auto"/>
        <w:ind w:left="1418"/>
        <w:jc w:val="both"/>
        <w:rPr>
          <w:rFonts w:ascii="Arial" w:hAnsi="Arial" w:cs="Arial"/>
          <w:sz w:val="24"/>
          <w:szCs w:val="17"/>
        </w:rPr>
      </w:pPr>
      <w:r w:rsidRPr="0071718C">
        <w:rPr>
          <w:rFonts w:ascii="Arial" w:hAnsi="Arial" w:cs="Arial"/>
          <w:sz w:val="24"/>
          <w:szCs w:val="17"/>
        </w:rPr>
        <w:t>Este reconocimiento creciente justifica su inserción en el campo educativo. Sin embargo, a pesar de ser quizá uno de los recursos más valiosos de que disponemos, es también cierto que el modelo de enseñanza predominante, tiende a reducir la creatividad del alumno por debajo de sus posibilidades reales.</w:t>
      </w:r>
    </w:p>
    <w:p w:rsidR="001B04EF" w:rsidRDefault="001B04EF" w:rsidP="001B04EF">
      <w:pPr>
        <w:autoSpaceDE w:val="0"/>
        <w:autoSpaceDN w:val="0"/>
        <w:adjustRightInd w:val="0"/>
        <w:spacing w:after="0" w:line="360" w:lineRule="auto"/>
        <w:ind w:left="1418"/>
        <w:jc w:val="both"/>
        <w:rPr>
          <w:rFonts w:ascii="Arial" w:hAnsi="Arial" w:cs="Arial"/>
          <w:sz w:val="24"/>
          <w:szCs w:val="17"/>
        </w:rPr>
      </w:pPr>
    </w:p>
    <w:p w:rsidR="001B04EF" w:rsidRDefault="00F31EE4" w:rsidP="001B04EF">
      <w:pPr>
        <w:autoSpaceDE w:val="0"/>
        <w:autoSpaceDN w:val="0"/>
        <w:adjustRightInd w:val="0"/>
        <w:spacing w:after="0" w:line="360" w:lineRule="auto"/>
        <w:ind w:left="1418"/>
        <w:jc w:val="both"/>
        <w:rPr>
          <w:rFonts w:ascii="Arial" w:hAnsi="Arial" w:cs="Arial"/>
          <w:sz w:val="24"/>
          <w:szCs w:val="17"/>
        </w:rPr>
      </w:pPr>
      <w:r>
        <w:rPr>
          <w:rFonts w:ascii="Arial" w:hAnsi="Arial" w:cs="Arial"/>
          <w:sz w:val="24"/>
          <w:szCs w:val="17"/>
        </w:rPr>
        <w:lastRenderedPageBreak/>
        <w:t>Gómez, J. (2005) en</w:t>
      </w:r>
      <w:r w:rsidR="00572402">
        <w:rPr>
          <w:rFonts w:ascii="Arial" w:hAnsi="Arial" w:cs="Arial"/>
          <w:sz w:val="24"/>
          <w:szCs w:val="17"/>
        </w:rPr>
        <w:t xml:space="preserve"> su investigación “Modulo IV: Desarrollo de la Creatividad” nos dice que</w:t>
      </w:r>
      <w:r w:rsidR="00DB0D6E">
        <w:rPr>
          <w:rFonts w:ascii="Arial" w:hAnsi="Arial" w:cs="Arial"/>
          <w:sz w:val="24"/>
          <w:szCs w:val="17"/>
        </w:rPr>
        <w:t>,</w:t>
      </w:r>
      <w:r w:rsidR="00572402">
        <w:rPr>
          <w:rFonts w:ascii="Arial" w:hAnsi="Arial" w:cs="Arial"/>
          <w:sz w:val="24"/>
          <w:szCs w:val="17"/>
        </w:rPr>
        <w:t xml:space="preserve"> d</w:t>
      </w:r>
      <w:r w:rsidR="001B04EF" w:rsidRPr="0071718C">
        <w:rPr>
          <w:rFonts w:ascii="Arial" w:hAnsi="Arial" w:cs="Arial"/>
          <w:sz w:val="24"/>
          <w:szCs w:val="17"/>
        </w:rPr>
        <w:t xml:space="preserve">esgraciadamente, en la escuela persiste un conjunto de fuerzas que </w:t>
      </w:r>
      <w:r w:rsidR="001B04EF">
        <w:rPr>
          <w:rFonts w:ascii="Arial" w:hAnsi="Arial" w:cs="Arial"/>
          <w:sz w:val="24"/>
          <w:szCs w:val="17"/>
        </w:rPr>
        <w:t xml:space="preserve">inhiben la creatividad en </w:t>
      </w:r>
      <w:r w:rsidR="001B04EF" w:rsidRPr="0071718C">
        <w:rPr>
          <w:rFonts w:ascii="Arial" w:hAnsi="Arial" w:cs="Arial"/>
          <w:sz w:val="24"/>
          <w:szCs w:val="17"/>
        </w:rPr>
        <w:t>el proceso enseñanza aprendizaje. Frecuentemente en las aulas predomina un énfasis exagerado en la reproducción del conocimiento y la memorización de contenidos.</w:t>
      </w:r>
    </w:p>
    <w:p w:rsidR="001B04EF" w:rsidRDefault="00572402" w:rsidP="001B04EF">
      <w:pPr>
        <w:pStyle w:val="NormalWeb"/>
        <w:spacing w:line="360" w:lineRule="auto"/>
        <w:ind w:left="1418"/>
        <w:jc w:val="both"/>
        <w:rPr>
          <w:rFonts w:ascii="Arial" w:hAnsi="Arial" w:cs="Arial"/>
        </w:rPr>
      </w:pPr>
      <w:r>
        <w:rPr>
          <w:rFonts w:ascii="Arial" w:hAnsi="Arial" w:cs="Arial"/>
        </w:rPr>
        <w:t>Nos dice también que l</w:t>
      </w:r>
      <w:r w:rsidR="001B04EF" w:rsidRPr="00661F85">
        <w:rPr>
          <w:rFonts w:ascii="Arial" w:hAnsi="Arial" w:cs="Arial"/>
        </w:rPr>
        <w:t xml:space="preserve">os niños tienen una extraordinaria capacidad de innovación, en parte, porque no tienen miedo a equivocarse. Ellos se arriesgan e intentan. Pero, poco a poco se va extinguiendo esa conducta natural con los sistemas educativos en los que lo peor que puede ocurrir es equivocarse. </w:t>
      </w:r>
    </w:p>
    <w:p w:rsidR="001B04EF" w:rsidRDefault="001B04EF" w:rsidP="001B04EF">
      <w:pPr>
        <w:pStyle w:val="NormalWeb"/>
        <w:spacing w:line="360" w:lineRule="auto"/>
        <w:ind w:left="1418"/>
        <w:jc w:val="both"/>
        <w:rPr>
          <w:rFonts w:ascii="Arial" w:hAnsi="Arial" w:cs="Arial"/>
        </w:rPr>
      </w:pPr>
      <w:r>
        <w:rPr>
          <w:rFonts w:ascii="Arial" w:hAnsi="Arial" w:cs="Arial"/>
        </w:rPr>
        <w:t>L</w:t>
      </w:r>
      <w:r w:rsidRPr="0075155F">
        <w:rPr>
          <w:rFonts w:ascii="Arial" w:hAnsi="Arial" w:cs="Arial"/>
        </w:rPr>
        <w:t>os niños y niñas no dan a conocer su espíritu creativo, algunas de sus causas es la falta de comunicación con sus padres, problemas familiares</w:t>
      </w:r>
      <w:r w:rsidR="00DB0D6E">
        <w:rPr>
          <w:rFonts w:ascii="Arial" w:hAnsi="Arial" w:cs="Arial"/>
        </w:rPr>
        <w:t xml:space="preserve"> o</w:t>
      </w:r>
      <w:r w:rsidRPr="0075155F">
        <w:rPr>
          <w:rFonts w:ascii="Arial" w:hAnsi="Arial" w:cs="Arial"/>
        </w:rPr>
        <w:t xml:space="preserve"> autoestima baja. Por lo consiguiente hace que sus niños sean tímidos, que sus calificaciones sean bajas</w:t>
      </w:r>
      <w:r w:rsidR="00DB0D6E">
        <w:rPr>
          <w:rFonts w:ascii="Arial" w:hAnsi="Arial" w:cs="Arial"/>
        </w:rPr>
        <w:t xml:space="preserve"> y algunos</w:t>
      </w:r>
      <w:r w:rsidRPr="0075155F">
        <w:rPr>
          <w:rFonts w:ascii="Arial" w:hAnsi="Arial" w:cs="Arial"/>
        </w:rPr>
        <w:t xml:space="preserve"> lloran.</w:t>
      </w:r>
      <w:r>
        <w:rPr>
          <w:rFonts w:ascii="Arial" w:hAnsi="Arial" w:cs="Arial"/>
        </w:rPr>
        <w:t xml:space="preserve"> </w:t>
      </w:r>
    </w:p>
    <w:p w:rsidR="000E690E" w:rsidRDefault="00D46CAD" w:rsidP="000E690E">
      <w:pPr>
        <w:spacing w:line="360" w:lineRule="auto"/>
        <w:ind w:left="1418"/>
        <w:jc w:val="both"/>
        <w:rPr>
          <w:rFonts w:ascii="Arial" w:hAnsi="Arial" w:cs="Arial"/>
          <w:sz w:val="24"/>
        </w:rPr>
      </w:pPr>
      <w:r>
        <w:rPr>
          <w:rFonts w:ascii="Arial" w:hAnsi="Arial" w:cs="Arial"/>
          <w:sz w:val="24"/>
          <w:szCs w:val="24"/>
        </w:rPr>
        <w:t xml:space="preserve">En las Instituciones Educativas de Educación Básica Regular </w:t>
      </w:r>
      <w:r w:rsidRPr="00661F85">
        <w:rPr>
          <w:rFonts w:ascii="Arial" w:hAnsi="Arial" w:cs="Arial"/>
          <w:sz w:val="24"/>
          <w:szCs w:val="24"/>
        </w:rPr>
        <w:t>no se promueve la creatividad</w:t>
      </w:r>
      <w:r w:rsidR="00F31EE4">
        <w:rPr>
          <w:rFonts w:ascii="Arial" w:hAnsi="Arial" w:cs="Arial"/>
          <w:sz w:val="24"/>
          <w:szCs w:val="24"/>
        </w:rPr>
        <w:t>,</w:t>
      </w:r>
      <w:r>
        <w:rPr>
          <w:rFonts w:ascii="Arial" w:hAnsi="Arial" w:cs="Arial"/>
          <w:sz w:val="24"/>
          <w:szCs w:val="24"/>
        </w:rPr>
        <w:t xml:space="preserve"> </w:t>
      </w:r>
      <w:r w:rsidR="00F31EE4">
        <w:rPr>
          <w:rFonts w:ascii="Arial" w:hAnsi="Arial" w:cs="Arial"/>
          <w:sz w:val="24"/>
          <w:szCs w:val="24"/>
        </w:rPr>
        <w:t>e</w:t>
      </w:r>
      <w:r>
        <w:rPr>
          <w:rFonts w:ascii="Arial" w:hAnsi="Arial" w:cs="Arial"/>
          <w:sz w:val="24"/>
          <w:szCs w:val="24"/>
        </w:rPr>
        <w:t>specíficamente en el nivel</w:t>
      </w:r>
      <w:r w:rsidR="000E690E">
        <w:rPr>
          <w:rFonts w:ascii="Arial" w:hAnsi="Arial" w:cs="Arial"/>
          <w:sz w:val="24"/>
          <w:szCs w:val="24"/>
        </w:rPr>
        <w:t xml:space="preserve"> inicial a nivel nacional</w:t>
      </w:r>
      <w:r w:rsidR="00F31EE4">
        <w:rPr>
          <w:rFonts w:ascii="Arial" w:hAnsi="Arial" w:cs="Arial"/>
          <w:sz w:val="24"/>
          <w:szCs w:val="24"/>
        </w:rPr>
        <w:t>. P</w:t>
      </w:r>
      <w:r w:rsidR="001B04EF" w:rsidRPr="00661F85">
        <w:rPr>
          <w:rFonts w:ascii="Arial" w:hAnsi="Arial" w:cs="Arial"/>
          <w:sz w:val="24"/>
          <w:szCs w:val="24"/>
        </w:rPr>
        <w:t xml:space="preserve">or el contrario, se educa a los niños alejándolos de actividades creativas positivas solo porque o no están incorporadas en </w:t>
      </w:r>
      <w:r w:rsidR="001B04EF">
        <w:rPr>
          <w:rFonts w:ascii="Arial" w:hAnsi="Arial" w:cs="Arial"/>
          <w:sz w:val="24"/>
          <w:szCs w:val="24"/>
        </w:rPr>
        <w:t>el</w:t>
      </w:r>
      <w:r w:rsidR="001B04EF" w:rsidRPr="00661F85">
        <w:rPr>
          <w:rFonts w:ascii="Arial" w:hAnsi="Arial" w:cs="Arial"/>
          <w:sz w:val="24"/>
          <w:szCs w:val="24"/>
        </w:rPr>
        <w:t xml:space="preserve"> currículo oficial o porque, el docente no cuenta con suficiente tiempo para realizarlas.</w:t>
      </w:r>
      <w:r w:rsidR="000E690E">
        <w:rPr>
          <w:rFonts w:ascii="Arial" w:hAnsi="Arial" w:cs="Arial"/>
          <w:sz w:val="24"/>
          <w:szCs w:val="24"/>
        </w:rPr>
        <w:t xml:space="preserve"> </w:t>
      </w:r>
      <w:r w:rsidR="000E690E" w:rsidRPr="00074AA0">
        <w:rPr>
          <w:rFonts w:ascii="Arial" w:hAnsi="Arial" w:cs="Arial"/>
          <w:sz w:val="24"/>
        </w:rPr>
        <w:t>Es por ello que hoy en día se puede observar la falta de originalidad, muchos autores denominan a este problema como facilismo, el cual solo promueve una copia de lo ya creado.</w:t>
      </w:r>
    </w:p>
    <w:p w:rsidR="00FA4989" w:rsidRDefault="001B04EF" w:rsidP="00FA4989">
      <w:pPr>
        <w:pStyle w:val="Prrafodelista"/>
        <w:spacing w:line="360" w:lineRule="auto"/>
        <w:ind w:left="1418"/>
        <w:jc w:val="both"/>
        <w:rPr>
          <w:rFonts w:ascii="Arial" w:hAnsi="Arial" w:cs="Arial"/>
          <w:color w:val="FF0000"/>
          <w:sz w:val="24"/>
          <w:szCs w:val="24"/>
        </w:rPr>
      </w:pPr>
      <w:r w:rsidRPr="00661F85">
        <w:rPr>
          <w:rFonts w:ascii="Arial" w:hAnsi="Arial" w:cs="Arial"/>
          <w:sz w:val="24"/>
          <w:szCs w:val="24"/>
        </w:rPr>
        <w:t xml:space="preserve">En el futuro, </w:t>
      </w:r>
      <w:r>
        <w:rPr>
          <w:rFonts w:ascii="Arial" w:hAnsi="Arial" w:cs="Arial"/>
          <w:sz w:val="24"/>
          <w:szCs w:val="24"/>
        </w:rPr>
        <w:t>estos niños</w:t>
      </w:r>
      <w:r w:rsidRPr="00661F85">
        <w:rPr>
          <w:rFonts w:ascii="Arial" w:hAnsi="Arial" w:cs="Arial"/>
          <w:sz w:val="24"/>
          <w:szCs w:val="24"/>
        </w:rPr>
        <w:t xml:space="preserve"> </w:t>
      </w:r>
      <w:r>
        <w:rPr>
          <w:rFonts w:ascii="Arial" w:hAnsi="Arial" w:cs="Arial"/>
          <w:sz w:val="24"/>
          <w:szCs w:val="24"/>
        </w:rPr>
        <w:t>con</w:t>
      </w:r>
      <w:r w:rsidRPr="00661F85">
        <w:rPr>
          <w:rFonts w:ascii="Arial" w:hAnsi="Arial" w:cs="Arial"/>
          <w:sz w:val="24"/>
          <w:szCs w:val="24"/>
        </w:rPr>
        <w:t xml:space="preserve"> gran talento y brillantez, se perderán por que aquellas cosas positivas en las que son realmente buenos, no se valoran ahora.</w:t>
      </w:r>
    </w:p>
    <w:p w:rsidR="00344B2A" w:rsidRDefault="00344B2A" w:rsidP="001B04EF">
      <w:pPr>
        <w:pStyle w:val="Prrafodelista"/>
        <w:spacing w:line="360" w:lineRule="auto"/>
        <w:ind w:left="1418"/>
        <w:jc w:val="both"/>
        <w:rPr>
          <w:rFonts w:ascii="Arial" w:hAnsi="Arial" w:cs="Arial"/>
          <w:sz w:val="24"/>
          <w:szCs w:val="24"/>
        </w:rPr>
      </w:pPr>
    </w:p>
    <w:p w:rsidR="001B04EF" w:rsidRDefault="001B04EF" w:rsidP="001B04EF">
      <w:pPr>
        <w:pStyle w:val="Prrafodelista"/>
        <w:spacing w:line="360" w:lineRule="auto"/>
        <w:ind w:left="1418"/>
        <w:jc w:val="both"/>
        <w:rPr>
          <w:rFonts w:ascii="Arial" w:hAnsi="Arial" w:cs="Arial"/>
          <w:sz w:val="24"/>
          <w:szCs w:val="24"/>
        </w:rPr>
      </w:pPr>
      <w:r>
        <w:rPr>
          <w:rFonts w:ascii="Arial" w:hAnsi="Arial" w:cs="Arial"/>
          <w:sz w:val="24"/>
          <w:szCs w:val="24"/>
        </w:rPr>
        <w:t>En la Institución Educativa Inicial N°</w:t>
      </w:r>
      <w:r w:rsidR="00997EF5">
        <w:rPr>
          <w:rFonts w:ascii="Arial" w:hAnsi="Arial" w:cs="Arial"/>
          <w:sz w:val="24"/>
          <w:szCs w:val="24"/>
        </w:rPr>
        <w:t xml:space="preserve"> </w:t>
      </w:r>
      <w:r>
        <w:rPr>
          <w:rFonts w:ascii="Arial" w:hAnsi="Arial" w:cs="Arial"/>
          <w:sz w:val="24"/>
          <w:szCs w:val="24"/>
        </w:rPr>
        <w:t xml:space="preserve">047 “Capullitos de María”  del  distrito de Chiclayo, provincia de Chiclayo y región Lambayeque, </w:t>
      </w:r>
      <w:r>
        <w:rPr>
          <w:rFonts w:ascii="Arial" w:hAnsi="Arial" w:cs="Arial"/>
          <w:sz w:val="24"/>
          <w:szCs w:val="24"/>
        </w:rPr>
        <w:lastRenderedPageBreak/>
        <w:t>se aprecia que las niñas y niños de la educación inicial de cinco años, muestran dificultades para expresar su creatividad, situación que se evidencia mediante indicadores como:</w:t>
      </w:r>
    </w:p>
    <w:p w:rsidR="001B04EF" w:rsidRDefault="001B04EF" w:rsidP="001B04EF">
      <w:pPr>
        <w:pStyle w:val="Prrafodelista"/>
        <w:spacing w:line="360" w:lineRule="auto"/>
        <w:ind w:left="1418"/>
        <w:jc w:val="both"/>
        <w:rPr>
          <w:rFonts w:ascii="Arial" w:hAnsi="Arial" w:cs="Arial"/>
          <w:sz w:val="24"/>
          <w:szCs w:val="24"/>
        </w:rPr>
      </w:pP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Escasa imaginación para resolver problemas.</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Esperan siempre un modelo para realizar sus trabajos y tareas.</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Tienen dificultad para terminar historias con originalidad y sentido.</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No muestran intereses para crear historias.</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Sus dibujos y producciones artísticas son siempre las mismas.</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No proporcionan soluciones inusuales a temas o problemas presentados en clase.</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Muestra dificultad para expresarse.</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Pocos niños presentan curiosidad a diversos temas.</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No aportan ideas en clase</w:t>
      </w:r>
    </w:p>
    <w:p w:rsidR="001B04EF"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Se demoran para hacer una producción artística propia</w:t>
      </w:r>
    </w:p>
    <w:p w:rsidR="00F84099" w:rsidRDefault="001B04EF" w:rsidP="00301CCC">
      <w:pPr>
        <w:pStyle w:val="Prrafodelista"/>
        <w:numPr>
          <w:ilvl w:val="0"/>
          <w:numId w:val="2"/>
        </w:numPr>
        <w:spacing w:line="360" w:lineRule="auto"/>
        <w:jc w:val="both"/>
        <w:rPr>
          <w:rFonts w:ascii="Arial" w:hAnsi="Arial" w:cs="Arial"/>
          <w:sz w:val="24"/>
          <w:szCs w:val="24"/>
        </w:rPr>
      </w:pPr>
      <w:r>
        <w:rPr>
          <w:rFonts w:ascii="Arial" w:hAnsi="Arial" w:cs="Arial"/>
          <w:sz w:val="24"/>
          <w:szCs w:val="24"/>
        </w:rPr>
        <w:t>No toman iniciativa para la resolución de problemas</w:t>
      </w:r>
    </w:p>
    <w:p w:rsidR="002936DD" w:rsidRDefault="002936DD" w:rsidP="002936DD">
      <w:pPr>
        <w:pStyle w:val="Prrafodelista"/>
        <w:spacing w:line="360" w:lineRule="auto"/>
        <w:ind w:left="2138"/>
        <w:jc w:val="both"/>
        <w:rPr>
          <w:rFonts w:ascii="Arial" w:hAnsi="Arial" w:cs="Arial"/>
          <w:sz w:val="24"/>
          <w:szCs w:val="24"/>
        </w:rPr>
      </w:pPr>
    </w:p>
    <w:p w:rsidR="002936DD" w:rsidRPr="003C10E8" w:rsidRDefault="002936DD" w:rsidP="003C10E8">
      <w:pPr>
        <w:pStyle w:val="Ttulo2"/>
        <w:numPr>
          <w:ilvl w:val="0"/>
          <w:numId w:val="1"/>
        </w:numPr>
        <w:rPr>
          <w:rFonts w:ascii="Arial" w:hAnsi="Arial" w:cs="Arial"/>
        </w:rPr>
      </w:pPr>
      <w:bookmarkStart w:id="20" w:name="_Toc472517224"/>
      <w:r w:rsidRPr="003C10E8">
        <w:rPr>
          <w:rFonts w:ascii="Arial" w:hAnsi="Arial" w:cs="Arial"/>
        </w:rPr>
        <w:t>Descripción argumentada de la metodología empleada:</w:t>
      </w:r>
      <w:bookmarkEnd w:id="20"/>
    </w:p>
    <w:p w:rsidR="002936DD" w:rsidRDefault="002936DD" w:rsidP="002936DD">
      <w:pPr>
        <w:pStyle w:val="Prrafodelista"/>
        <w:spacing w:line="360" w:lineRule="auto"/>
        <w:jc w:val="both"/>
        <w:rPr>
          <w:rFonts w:ascii="Arial" w:hAnsi="Arial" w:cs="Arial"/>
          <w:b/>
          <w:sz w:val="24"/>
          <w:szCs w:val="24"/>
        </w:rPr>
      </w:pPr>
    </w:p>
    <w:p w:rsidR="00060329" w:rsidRPr="003C10E8" w:rsidRDefault="00060329" w:rsidP="003C10E8">
      <w:pPr>
        <w:pStyle w:val="Ttulo3"/>
        <w:numPr>
          <w:ilvl w:val="1"/>
          <w:numId w:val="1"/>
        </w:numPr>
        <w:ind w:left="1418"/>
        <w:rPr>
          <w:rFonts w:ascii="Arial" w:hAnsi="Arial" w:cs="Arial"/>
          <w:b/>
          <w:color w:val="auto"/>
        </w:rPr>
      </w:pPr>
      <w:bookmarkStart w:id="21" w:name="_Toc472517225"/>
      <w:r w:rsidRPr="003C10E8">
        <w:rPr>
          <w:rFonts w:ascii="Arial" w:hAnsi="Arial" w:cs="Arial"/>
          <w:b/>
          <w:color w:val="auto"/>
        </w:rPr>
        <w:t>Tipo y nivel de investigación:</w:t>
      </w:r>
      <w:bookmarkEnd w:id="21"/>
    </w:p>
    <w:p w:rsidR="00060329" w:rsidRDefault="00060329" w:rsidP="00060329">
      <w:pPr>
        <w:pStyle w:val="Prrafodelista"/>
        <w:spacing w:line="360" w:lineRule="auto"/>
        <w:ind w:left="1418"/>
        <w:jc w:val="both"/>
        <w:rPr>
          <w:rFonts w:ascii="Arial" w:hAnsi="Arial" w:cs="Arial"/>
          <w:sz w:val="24"/>
        </w:rPr>
      </w:pPr>
    </w:p>
    <w:p w:rsidR="00060329" w:rsidRDefault="00060329" w:rsidP="00060329">
      <w:pPr>
        <w:pStyle w:val="Prrafodelista"/>
        <w:spacing w:line="360" w:lineRule="auto"/>
        <w:ind w:left="1418"/>
        <w:jc w:val="both"/>
        <w:rPr>
          <w:rFonts w:ascii="Arial" w:hAnsi="Arial" w:cs="Arial"/>
          <w:sz w:val="24"/>
        </w:rPr>
      </w:pPr>
      <w:r w:rsidRPr="00F76A28">
        <w:rPr>
          <w:rFonts w:ascii="Arial" w:hAnsi="Arial" w:cs="Arial"/>
          <w:sz w:val="24"/>
        </w:rPr>
        <w:t>Se trata de</w:t>
      </w:r>
      <w:r>
        <w:rPr>
          <w:rFonts w:ascii="Arial" w:hAnsi="Arial" w:cs="Arial"/>
          <w:sz w:val="24"/>
        </w:rPr>
        <w:t xml:space="preserve"> </w:t>
      </w:r>
      <w:r w:rsidRPr="00F76A28">
        <w:rPr>
          <w:rFonts w:ascii="Arial" w:hAnsi="Arial" w:cs="Arial"/>
          <w:sz w:val="24"/>
        </w:rPr>
        <w:t>una investigación aplicada en el</w:t>
      </w:r>
      <w:r>
        <w:rPr>
          <w:rFonts w:ascii="Arial" w:hAnsi="Arial" w:cs="Arial"/>
          <w:sz w:val="24"/>
        </w:rPr>
        <w:t xml:space="preserve"> nivel de producción </w:t>
      </w:r>
      <w:r w:rsidRPr="00F76A28">
        <w:rPr>
          <w:rFonts w:ascii="Arial" w:hAnsi="Arial" w:cs="Arial"/>
          <w:sz w:val="24"/>
        </w:rPr>
        <w:t xml:space="preserve">de tecnología sustantiva, porque: </w:t>
      </w:r>
    </w:p>
    <w:p w:rsidR="00060329" w:rsidRPr="00F76A28" w:rsidRDefault="00060329" w:rsidP="00060329">
      <w:pPr>
        <w:pStyle w:val="Prrafodelista"/>
        <w:spacing w:line="360" w:lineRule="auto"/>
        <w:ind w:left="1418"/>
        <w:jc w:val="both"/>
        <w:rPr>
          <w:rFonts w:ascii="Arial" w:hAnsi="Arial" w:cs="Arial"/>
          <w:sz w:val="24"/>
        </w:rPr>
      </w:pPr>
    </w:p>
    <w:p w:rsidR="00060329" w:rsidRPr="00F76A28" w:rsidRDefault="00060329" w:rsidP="00301CCC">
      <w:pPr>
        <w:pStyle w:val="Prrafodelista"/>
        <w:numPr>
          <w:ilvl w:val="0"/>
          <w:numId w:val="3"/>
        </w:numPr>
        <w:spacing w:line="360" w:lineRule="auto"/>
        <w:ind w:left="1843" w:hanging="425"/>
        <w:jc w:val="both"/>
        <w:rPr>
          <w:rFonts w:ascii="Arial" w:hAnsi="Arial" w:cs="Arial"/>
          <w:sz w:val="24"/>
        </w:rPr>
      </w:pPr>
      <w:r w:rsidRPr="00F76A28">
        <w:rPr>
          <w:rFonts w:ascii="Arial" w:hAnsi="Arial" w:cs="Arial"/>
          <w:sz w:val="24"/>
        </w:rPr>
        <w:t>Comprende de manera inclusiva</w:t>
      </w:r>
      <w:r>
        <w:rPr>
          <w:rFonts w:ascii="Arial" w:hAnsi="Arial" w:cs="Arial"/>
          <w:sz w:val="24"/>
        </w:rPr>
        <w:t xml:space="preserve">, </w:t>
      </w:r>
      <w:r w:rsidRPr="00F76A28">
        <w:rPr>
          <w:rFonts w:ascii="Arial" w:hAnsi="Arial" w:cs="Arial"/>
          <w:sz w:val="24"/>
        </w:rPr>
        <w:t xml:space="preserve">los </w:t>
      </w:r>
      <w:r>
        <w:rPr>
          <w:rFonts w:ascii="Arial" w:hAnsi="Arial" w:cs="Arial"/>
          <w:sz w:val="24"/>
        </w:rPr>
        <w:t xml:space="preserve">niveles de investigación </w:t>
      </w:r>
      <w:r w:rsidRPr="00F76A28">
        <w:rPr>
          <w:rFonts w:ascii="Arial" w:hAnsi="Arial" w:cs="Arial"/>
          <w:sz w:val="24"/>
        </w:rPr>
        <w:t>descrip</w:t>
      </w:r>
      <w:r>
        <w:rPr>
          <w:rFonts w:ascii="Arial" w:hAnsi="Arial" w:cs="Arial"/>
          <w:sz w:val="24"/>
        </w:rPr>
        <w:t>tiva y explicativa</w:t>
      </w:r>
      <w:r w:rsidRPr="00F76A28">
        <w:rPr>
          <w:rFonts w:ascii="Arial" w:hAnsi="Arial" w:cs="Arial"/>
          <w:sz w:val="24"/>
        </w:rPr>
        <w:t xml:space="preserve">. </w:t>
      </w:r>
    </w:p>
    <w:p w:rsidR="00060329" w:rsidRPr="00F76A28" w:rsidRDefault="00060329" w:rsidP="00301CCC">
      <w:pPr>
        <w:pStyle w:val="Prrafodelista"/>
        <w:numPr>
          <w:ilvl w:val="0"/>
          <w:numId w:val="3"/>
        </w:numPr>
        <w:spacing w:line="360" w:lineRule="auto"/>
        <w:ind w:left="1843" w:hanging="425"/>
        <w:jc w:val="both"/>
        <w:rPr>
          <w:rFonts w:ascii="Arial" w:hAnsi="Arial" w:cs="Arial"/>
          <w:sz w:val="24"/>
        </w:rPr>
      </w:pPr>
      <w:r w:rsidRPr="00F76A28">
        <w:rPr>
          <w:rFonts w:ascii="Arial" w:hAnsi="Arial" w:cs="Arial"/>
          <w:sz w:val="24"/>
        </w:rPr>
        <w:t>Cumple con los objetivos cognoscitivo y pragmátic</w:t>
      </w:r>
      <w:r>
        <w:rPr>
          <w:rFonts w:ascii="Arial" w:hAnsi="Arial" w:cs="Arial"/>
          <w:sz w:val="24"/>
        </w:rPr>
        <w:t>o</w:t>
      </w:r>
      <w:r w:rsidRPr="00F76A28">
        <w:rPr>
          <w:rFonts w:ascii="Arial" w:hAnsi="Arial" w:cs="Arial"/>
          <w:sz w:val="24"/>
        </w:rPr>
        <w:t xml:space="preserve"> de la</w:t>
      </w:r>
      <w:r>
        <w:rPr>
          <w:rFonts w:ascii="Arial" w:hAnsi="Arial" w:cs="Arial"/>
          <w:sz w:val="24"/>
        </w:rPr>
        <w:t xml:space="preserve"> </w:t>
      </w:r>
      <w:r w:rsidRPr="00F76A28">
        <w:rPr>
          <w:rFonts w:ascii="Arial" w:hAnsi="Arial" w:cs="Arial"/>
          <w:sz w:val="24"/>
        </w:rPr>
        <w:t>ciencia en el sentido que se dis</w:t>
      </w:r>
      <w:r>
        <w:rPr>
          <w:rFonts w:ascii="Arial" w:hAnsi="Arial" w:cs="Arial"/>
          <w:sz w:val="24"/>
        </w:rPr>
        <w:t>e</w:t>
      </w:r>
      <w:r w:rsidRPr="00F76A28">
        <w:rPr>
          <w:rFonts w:ascii="Arial" w:hAnsi="Arial" w:cs="Arial"/>
          <w:sz w:val="24"/>
        </w:rPr>
        <w:t>ña y aplica una</w:t>
      </w:r>
      <w:r>
        <w:rPr>
          <w:rFonts w:ascii="Arial" w:hAnsi="Arial" w:cs="Arial"/>
          <w:sz w:val="24"/>
        </w:rPr>
        <w:t xml:space="preserve"> </w:t>
      </w:r>
      <w:r w:rsidRPr="00F76A28">
        <w:rPr>
          <w:rFonts w:ascii="Arial" w:hAnsi="Arial" w:cs="Arial"/>
          <w:sz w:val="24"/>
        </w:rPr>
        <w:t>propuesta</w:t>
      </w:r>
      <w:r>
        <w:rPr>
          <w:rFonts w:ascii="Arial" w:hAnsi="Arial" w:cs="Arial"/>
          <w:sz w:val="24"/>
        </w:rPr>
        <w:t xml:space="preserve"> </w:t>
      </w:r>
      <w:r w:rsidRPr="00F76A28">
        <w:rPr>
          <w:rFonts w:ascii="Arial" w:hAnsi="Arial" w:cs="Arial"/>
          <w:sz w:val="24"/>
        </w:rPr>
        <w:t>para solucionar un problema.</w:t>
      </w:r>
    </w:p>
    <w:p w:rsidR="00060329" w:rsidRPr="00F76A28" w:rsidRDefault="00060329" w:rsidP="00301CCC">
      <w:pPr>
        <w:pStyle w:val="Prrafodelista"/>
        <w:numPr>
          <w:ilvl w:val="0"/>
          <w:numId w:val="3"/>
        </w:numPr>
        <w:spacing w:line="360" w:lineRule="auto"/>
        <w:ind w:left="1843" w:hanging="425"/>
        <w:jc w:val="both"/>
        <w:rPr>
          <w:rFonts w:ascii="Arial" w:hAnsi="Arial" w:cs="Arial"/>
          <w:sz w:val="24"/>
        </w:rPr>
      </w:pPr>
      <w:r w:rsidRPr="00F76A28">
        <w:rPr>
          <w:rFonts w:ascii="Arial" w:hAnsi="Arial" w:cs="Arial"/>
          <w:sz w:val="24"/>
        </w:rPr>
        <w:lastRenderedPageBreak/>
        <w:t>Relaciona una variable independiente</w:t>
      </w:r>
      <w:r>
        <w:rPr>
          <w:rFonts w:ascii="Arial" w:hAnsi="Arial" w:cs="Arial"/>
          <w:sz w:val="24"/>
        </w:rPr>
        <w:t>,</w:t>
      </w:r>
      <w:r w:rsidRPr="00F76A28">
        <w:rPr>
          <w:rFonts w:ascii="Arial" w:hAnsi="Arial" w:cs="Arial"/>
          <w:sz w:val="24"/>
        </w:rPr>
        <w:t xml:space="preserve"> estímu</w:t>
      </w:r>
      <w:r>
        <w:rPr>
          <w:rFonts w:ascii="Arial" w:hAnsi="Arial" w:cs="Arial"/>
          <w:sz w:val="24"/>
        </w:rPr>
        <w:t xml:space="preserve">lo o solución, </w:t>
      </w:r>
      <w:r w:rsidRPr="00F76A28">
        <w:rPr>
          <w:rFonts w:ascii="Arial" w:hAnsi="Arial" w:cs="Arial"/>
          <w:sz w:val="24"/>
        </w:rPr>
        <w:t>con una segunda dependiente o probl</w:t>
      </w:r>
      <w:r>
        <w:rPr>
          <w:rFonts w:ascii="Arial" w:hAnsi="Arial" w:cs="Arial"/>
          <w:sz w:val="24"/>
        </w:rPr>
        <w:t>e</w:t>
      </w:r>
      <w:r w:rsidRPr="00F76A28">
        <w:rPr>
          <w:rFonts w:ascii="Arial" w:hAnsi="Arial" w:cs="Arial"/>
          <w:sz w:val="24"/>
        </w:rPr>
        <w:t>ma.</w:t>
      </w:r>
    </w:p>
    <w:p w:rsidR="00060329" w:rsidRPr="00F76A28" w:rsidRDefault="00060329" w:rsidP="00301CCC">
      <w:pPr>
        <w:pStyle w:val="Prrafodelista"/>
        <w:numPr>
          <w:ilvl w:val="0"/>
          <w:numId w:val="3"/>
        </w:numPr>
        <w:spacing w:line="360" w:lineRule="auto"/>
        <w:ind w:left="1843" w:hanging="425"/>
        <w:jc w:val="both"/>
        <w:rPr>
          <w:rFonts w:ascii="Arial" w:hAnsi="Arial" w:cs="Arial"/>
          <w:sz w:val="24"/>
        </w:rPr>
      </w:pPr>
      <w:r>
        <w:rPr>
          <w:rFonts w:ascii="Arial" w:hAnsi="Arial" w:cs="Arial"/>
          <w:sz w:val="24"/>
        </w:rPr>
        <w:t>Valida una propuesta, e</w:t>
      </w:r>
      <w:r w:rsidRPr="00F76A28">
        <w:rPr>
          <w:rFonts w:ascii="Arial" w:hAnsi="Arial" w:cs="Arial"/>
          <w:sz w:val="24"/>
        </w:rPr>
        <w:t>ntendida corno un conjunto de</w:t>
      </w:r>
      <w:r>
        <w:rPr>
          <w:rFonts w:ascii="Arial" w:hAnsi="Arial" w:cs="Arial"/>
          <w:sz w:val="24"/>
        </w:rPr>
        <w:t xml:space="preserve"> </w:t>
      </w:r>
      <w:r w:rsidRPr="00F76A28">
        <w:rPr>
          <w:rFonts w:ascii="Arial" w:hAnsi="Arial" w:cs="Arial"/>
          <w:sz w:val="24"/>
        </w:rPr>
        <w:t>no</w:t>
      </w:r>
      <w:r>
        <w:rPr>
          <w:rFonts w:ascii="Arial" w:hAnsi="Arial" w:cs="Arial"/>
          <w:sz w:val="24"/>
        </w:rPr>
        <w:t>rmas para resolver un problema.</w:t>
      </w:r>
    </w:p>
    <w:p w:rsidR="00060329" w:rsidRDefault="00060329" w:rsidP="00301CCC">
      <w:pPr>
        <w:pStyle w:val="Prrafodelista"/>
        <w:numPr>
          <w:ilvl w:val="0"/>
          <w:numId w:val="3"/>
        </w:numPr>
        <w:spacing w:line="360" w:lineRule="auto"/>
        <w:ind w:left="1843" w:hanging="425"/>
        <w:jc w:val="both"/>
        <w:rPr>
          <w:rFonts w:ascii="Arial" w:hAnsi="Arial" w:cs="Arial"/>
          <w:sz w:val="24"/>
        </w:rPr>
      </w:pPr>
      <w:r w:rsidRPr="00F76A28">
        <w:rPr>
          <w:rFonts w:ascii="Arial" w:hAnsi="Arial" w:cs="Arial"/>
          <w:sz w:val="24"/>
        </w:rPr>
        <w:t>Se formula una propuesta, media</w:t>
      </w:r>
      <w:r>
        <w:rPr>
          <w:rFonts w:ascii="Arial" w:hAnsi="Arial" w:cs="Arial"/>
          <w:sz w:val="24"/>
        </w:rPr>
        <w:t>n</w:t>
      </w:r>
      <w:r w:rsidRPr="00F76A28">
        <w:rPr>
          <w:rFonts w:ascii="Arial" w:hAnsi="Arial" w:cs="Arial"/>
          <w:sz w:val="24"/>
        </w:rPr>
        <w:t>te el proceso de</w:t>
      </w:r>
      <w:r>
        <w:rPr>
          <w:rFonts w:ascii="Arial" w:hAnsi="Arial" w:cs="Arial"/>
          <w:sz w:val="24"/>
        </w:rPr>
        <w:t xml:space="preserve"> </w:t>
      </w:r>
      <w:r w:rsidRPr="00F76A28">
        <w:rPr>
          <w:rFonts w:ascii="Arial" w:hAnsi="Arial" w:cs="Arial"/>
          <w:sz w:val="24"/>
        </w:rPr>
        <w:t>abstracción modelada.</w:t>
      </w:r>
    </w:p>
    <w:p w:rsidR="00060329" w:rsidRDefault="00060329" w:rsidP="003C10E8">
      <w:pPr>
        <w:pStyle w:val="Ttulo3"/>
        <w:numPr>
          <w:ilvl w:val="1"/>
          <w:numId w:val="1"/>
        </w:numPr>
        <w:ind w:left="1418"/>
        <w:rPr>
          <w:rFonts w:ascii="Arial" w:hAnsi="Arial" w:cs="Arial"/>
          <w:b/>
          <w:color w:val="auto"/>
        </w:rPr>
      </w:pPr>
      <w:bookmarkStart w:id="22" w:name="_Toc472517226"/>
      <w:r w:rsidRPr="003C10E8">
        <w:rPr>
          <w:rFonts w:ascii="Arial" w:hAnsi="Arial" w:cs="Arial"/>
          <w:b/>
          <w:color w:val="auto"/>
        </w:rPr>
        <w:t>Diseño de investigación:</w:t>
      </w:r>
      <w:bookmarkEnd w:id="22"/>
    </w:p>
    <w:p w:rsidR="003C10E8" w:rsidRPr="003C10E8" w:rsidRDefault="003C10E8" w:rsidP="003C10E8">
      <w:pPr>
        <w:spacing w:after="0"/>
      </w:pPr>
    </w:p>
    <w:p w:rsidR="00060329" w:rsidRDefault="00060329" w:rsidP="00C33236">
      <w:pPr>
        <w:spacing w:line="360" w:lineRule="auto"/>
        <w:ind w:left="1418"/>
        <w:jc w:val="both"/>
        <w:rPr>
          <w:rFonts w:ascii="Arial" w:hAnsi="Arial" w:cs="Arial"/>
          <w:sz w:val="24"/>
        </w:rPr>
      </w:pPr>
      <w:r w:rsidRPr="004D4D9B">
        <w:rPr>
          <w:rFonts w:ascii="Arial" w:hAnsi="Arial" w:cs="Arial"/>
          <w:sz w:val="24"/>
        </w:rPr>
        <w:t xml:space="preserve">Se trata de </w:t>
      </w:r>
      <w:r>
        <w:rPr>
          <w:rFonts w:ascii="Arial" w:hAnsi="Arial" w:cs="Arial"/>
          <w:sz w:val="24"/>
        </w:rPr>
        <w:t>un “Diseño cuasi experimental: con</w:t>
      </w:r>
      <w:r w:rsidRPr="004D4D9B">
        <w:rPr>
          <w:rFonts w:ascii="Arial" w:hAnsi="Arial" w:cs="Arial"/>
          <w:sz w:val="24"/>
        </w:rPr>
        <w:t xml:space="preserve"> grupo de control con pre</w:t>
      </w:r>
      <w:r w:rsidR="00293615">
        <w:rPr>
          <w:rFonts w:ascii="Arial" w:hAnsi="Arial" w:cs="Arial"/>
          <w:sz w:val="24"/>
        </w:rPr>
        <w:t xml:space="preserve"> </w:t>
      </w:r>
      <w:r w:rsidRPr="004D4D9B">
        <w:rPr>
          <w:rFonts w:ascii="Arial" w:hAnsi="Arial" w:cs="Arial"/>
          <w:sz w:val="24"/>
        </w:rPr>
        <w:t>test y pos</w:t>
      </w:r>
      <w:r w:rsidR="00293615">
        <w:rPr>
          <w:rFonts w:ascii="Arial" w:hAnsi="Arial" w:cs="Arial"/>
          <w:sz w:val="24"/>
        </w:rPr>
        <w:t xml:space="preserve">t </w:t>
      </w:r>
      <w:r w:rsidRPr="004D4D9B">
        <w:rPr>
          <w:rFonts w:ascii="Arial" w:hAnsi="Arial" w:cs="Arial"/>
          <w:sz w:val="24"/>
        </w:rPr>
        <w:t>test”:</w:t>
      </w:r>
    </w:p>
    <w:p w:rsidR="006E30C0" w:rsidRDefault="006E30C0" w:rsidP="00C33236">
      <w:pPr>
        <w:spacing w:line="360" w:lineRule="auto"/>
        <w:ind w:left="1418"/>
        <w:jc w:val="both"/>
        <w:rPr>
          <w:rFonts w:ascii="Arial" w:hAnsi="Arial" w:cs="Arial"/>
          <w:sz w:val="24"/>
        </w:rPr>
      </w:pPr>
      <w:r>
        <w:rPr>
          <w:rFonts w:ascii="Arial" w:hAnsi="Arial" w:cs="Arial"/>
          <w:sz w:val="24"/>
        </w:rPr>
        <w:t>Variable Independiente:</w:t>
      </w:r>
      <w:r w:rsidR="00FC6423">
        <w:rPr>
          <w:rFonts w:ascii="Arial" w:hAnsi="Arial" w:cs="Arial"/>
          <w:sz w:val="24"/>
        </w:rPr>
        <w:t xml:space="preserve"> </w:t>
      </w:r>
      <w:r>
        <w:rPr>
          <w:rFonts w:ascii="Arial" w:hAnsi="Arial" w:cs="Arial"/>
          <w:sz w:val="24"/>
        </w:rPr>
        <w:t>Estrategias Didáctico-Lúdicas</w:t>
      </w:r>
    </w:p>
    <w:p w:rsidR="00FC6423" w:rsidRPr="004D4D9B" w:rsidRDefault="00FC6423" w:rsidP="00C33236">
      <w:pPr>
        <w:spacing w:line="360" w:lineRule="auto"/>
        <w:ind w:left="1418"/>
        <w:jc w:val="both"/>
        <w:rPr>
          <w:rFonts w:ascii="Arial" w:hAnsi="Arial" w:cs="Arial"/>
          <w:sz w:val="24"/>
        </w:rPr>
      </w:pPr>
      <w:r>
        <w:rPr>
          <w:rFonts w:ascii="Arial" w:hAnsi="Arial" w:cs="Arial"/>
          <w:sz w:val="24"/>
        </w:rPr>
        <w:t>Variable dependiente: creatividad</w:t>
      </w:r>
    </w:p>
    <w:p w:rsidR="00795120" w:rsidRDefault="00795120" w:rsidP="00FC6423">
      <w:pPr>
        <w:spacing w:after="0" w:line="240" w:lineRule="auto"/>
        <w:ind w:left="1985"/>
        <w:jc w:val="both"/>
        <w:rPr>
          <w:rFonts w:ascii="Arial" w:hAnsi="Arial" w:cs="Arial"/>
          <w:i/>
          <w:sz w:val="24"/>
        </w:rPr>
      </w:pPr>
    </w:p>
    <w:tbl>
      <w:tblPr>
        <w:tblW w:w="0" w:type="auto"/>
        <w:tblInd w:w="2376" w:type="dxa"/>
        <w:tblLook w:val="04A0" w:firstRow="1" w:lastRow="0" w:firstColumn="1" w:lastColumn="0" w:noHBand="0" w:noVBand="1"/>
      </w:tblPr>
      <w:tblGrid>
        <w:gridCol w:w="2727"/>
        <w:gridCol w:w="2943"/>
      </w:tblGrid>
      <w:tr w:rsidR="00060329" w:rsidTr="00FC6423">
        <w:trPr>
          <w:trHeight w:val="697"/>
        </w:trPr>
        <w:tc>
          <w:tcPr>
            <w:tcW w:w="2727" w:type="dxa"/>
            <w:vAlign w:val="center"/>
          </w:tcPr>
          <w:p w:rsidR="00060329" w:rsidRPr="005D4A9B" w:rsidRDefault="00060329" w:rsidP="00B8300A">
            <w:pPr>
              <w:spacing w:line="360" w:lineRule="auto"/>
              <w:jc w:val="center"/>
              <w:rPr>
                <w:rFonts w:ascii="Arial" w:hAnsi="Arial" w:cs="Arial"/>
                <w:sz w:val="24"/>
                <w:highlight w:val="yellow"/>
              </w:rPr>
            </w:pPr>
            <w:r w:rsidRPr="001627F4">
              <w:rPr>
                <w:rFonts w:ascii="Arial" w:hAnsi="Arial" w:cs="Arial"/>
                <w:sz w:val="24"/>
              </w:rPr>
              <w:t xml:space="preserve">AULA </w:t>
            </w:r>
            <w:r w:rsidR="00FC6423">
              <w:rPr>
                <w:rFonts w:ascii="Arial" w:hAnsi="Arial" w:cs="Arial"/>
                <w:sz w:val="24"/>
              </w:rPr>
              <w:t>“</w:t>
            </w:r>
            <w:r w:rsidRPr="001627F4">
              <w:rPr>
                <w:rFonts w:ascii="Arial" w:hAnsi="Arial" w:cs="Arial"/>
                <w:sz w:val="24"/>
              </w:rPr>
              <w:t>ESTRELLITAS</w:t>
            </w:r>
            <w:r w:rsidR="00FC6423">
              <w:rPr>
                <w:rFonts w:ascii="Arial" w:hAnsi="Arial" w:cs="Arial"/>
                <w:sz w:val="24"/>
              </w:rPr>
              <w:t>”</w:t>
            </w:r>
          </w:p>
        </w:tc>
        <w:tc>
          <w:tcPr>
            <w:tcW w:w="2943" w:type="dxa"/>
            <w:vAlign w:val="center"/>
          </w:tcPr>
          <w:p w:rsidR="00060329" w:rsidRPr="005D4A9B" w:rsidRDefault="00060329" w:rsidP="00B8300A">
            <w:pPr>
              <w:spacing w:line="360" w:lineRule="auto"/>
              <w:jc w:val="center"/>
              <w:rPr>
                <w:rFonts w:ascii="Arial" w:hAnsi="Arial" w:cs="Arial"/>
                <w:sz w:val="24"/>
                <w:highlight w:val="yellow"/>
              </w:rPr>
            </w:pPr>
            <w:r w:rsidRPr="001627F4">
              <w:rPr>
                <w:rFonts w:ascii="Arial" w:hAnsi="Arial" w:cs="Arial"/>
                <w:sz w:val="24"/>
              </w:rPr>
              <w:t>AULA</w:t>
            </w:r>
            <w:r>
              <w:rPr>
                <w:rFonts w:ascii="Arial" w:hAnsi="Arial" w:cs="Arial"/>
                <w:sz w:val="24"/>
              </w:rPr>
              <w:t xml:space="preserve"> </w:t>
            </w:r>
            <w:r w:rsidR="00FC6423">
              <w:rPr>
                <w:rFonts w:ascii="Arial" w:hAnsi="Arial" w:cs="Arial"/>
                <w:sz w:val="24"/>
              </w:rPr>
              <w:t>“</w:t>
            </w:r>
            <w:r>
              <w:rPr>
                <w:rFonts w:ascii="Arial" w:hAnsi="Arial" w:cs="Arial"/>
                <w:sz w:val="24"/>
              </w:rPr>
              <w:t>SONRISAS</w:t>
            </w:r>
            <w:r w:rsidR="00FC6423">
              <w:rPr>
                <w:rFonts w:ascii="Arial" w:hAnsi="Arial" w:cs="Arial"/>
                <w:sz w:val="24"/>
              </w:rPr>
              <w:t>”</w:t>
            </w:r>
          </w:p>
        </w:tc>
      </w:tr>
      <w:tr w:rsidR="00060329" w:rsidRPr="001627F4" w:rsidTr="00FC6423">
        <w:trPr>
          <w:trHeight w:val="697"/>
        </w:trPr>
        <w:tc>
          <w:tcPr>
            <w:tcW w:w="2727" w:type="dxa"/>
            <w:vAlign w:val="center"/>
          </w:tcPr>
          <w:p w:rsidR="00C33236" w:rsidRDefault="00C33236" w:rsidP="00FC6423">
            <w:pPr>
              <w:spacing w:line="240" w:lineRule="auto"/>
              <w:jc w:val="center"/>
              <w:rPr>
                <w:rFonts w:ascii="Arial" w:hAnsi="Arial" w:cs="Arial"/>
                <w:sz w:val="24"/>
              </w:rPr>
            </w:pPr>
          </w:p>
          <w:p w:rsidR="00060329" w:rsidRDefault="00060329" w:rsidP="00FC6423">
            <w:pPr>
              <w:spacing w:line="240" w:lineRule="auto"/>
              <w:jc w:val="center"/>
              <w:rPr>
                <w:rFonts w:ascii="Arial" w:hAnsi="Arial" w:cs="Arial"/>
                <w:sz w:val="24"/>
              </w:rPr>
            </w:pPr>
            <w:r>
              <w:rPr>
                <w:rFonts w:ascii="Arial" w:hAnsi="Arial" w:cs="Arial"/>
                <w:sz w:val="24"/>
              </w:rPr>
              <w:t>A</w:t>
            </w:r>
          </w:p>
          <w:p w:rsidR="00060329" w:rsidRDefault="00060329" w:rsidP="00FC6423">
            <w:pPr>
              <w:spacing w:line="240" w:lineRule="auto"/>
              <w:jc w:val="center"/>
              <w:rPr>
                <w:rFonts w:ascii="Arial" w:hAnsi="Arial" w:cs="Arial"/>
                <w:sz w:val="24"/>
              </w:rPr>
            </w:pPr>
            <w:r>
              <w:rPr>
                <w:rFonts w:ascii="Arial" w:hAnsi="Arial" w:cs="Arial"/>
                <w:sz w:val="24"/>
              </w:rPr>
              <w:t>Grupo experimental</w:t>
            </w:r>
          </w:p>
        </w:tc>
        <w:tc>
          <w:tcPr>
            <w:tcW w:w="2943" w:type="dxa"/>
            <w:vAlign w:val="center"/>
          </w:tcPr>
          <w:p w:rsidR="00C33236" w:rsidRDefault="00C33236" w:rsidP="00FC6423">
            <w:pPr>
              <w:spacing w:line="240" w:lineRule="auto"/>
              <w:jc w:val="center"/>
              <w:rPr>
                <w:rFonts w:ascii="Arial" w:hAnsi="Arial" w:cs="Arial"/>
                <w:sz w:val="24"/>
              </w:rPr>
            </w:pPr>
          </w:p>
          <w:p w:rsidR="00060329" w:rsidRDefault="00060329" w:rsidP="00FC6423">
            <w:pPr>
              <w:spacing w:line="240" w:lineRule="auto"/>
              <w:jc w:val="center"/>
              <w:rPr>
                <w:rFonts w:ascii="Arial" w:hAnsi="Arial" w:cs="Arial"/>
                <w:sz w:val="24"/>
              </w:rPr>
            </w:pPr>
            <w:r>
              <w:rPr>
                <w:rFonts w:ascii="Arial" w:hAnsi="Arial" w:cs="Arial"/>
                <w:sz w:val="24"/>
              </w:rPr>
              <w:t>B</w:t>
            </w:r>
          </w:p>
          <w:p w:rsidR="00060329" w:rsidRDefault="00060329" w:rsidP="00FC6423">
            <w:pPr>
              <w:spacing w:line="240" w:lineRule="auto"/>
              <w:jc w:val="center"/>
              <w:rPr>
                <w:rFonts w:ascii="Arial" w:hAnsi="Arial" w:cs="Arial"/>
                <w:sz w:val="24"/>
              </w:rPr>
            </w:pPr>
            <w:r>
              <w:rPr>
                <w:rFonts w:ascii="Arial" w:hAnsi="Arial" w:cs="Arial"/>
                <w:sz w:val="24"/>
              </w:rPr>
              <w:t>Grupo control</w:t>
            </w:r>
          </w:p>
        </w:tc>
      </w:tr>
    </w:tbl>
    <w:p w:rsidR="00060329" w:rsidRDefault="00060329" w:rsidP="00060329">
      <w:pPr>
        <w:spacing w:line="360" w:lineRule="auto"/>
        <w:ind w:left="1985"/>
        <w:jc w:val="both"/>
        <w:rPr>
          <w:rFonts w:ascii="Arial" w:hAnsi="Arial" w:cs="Arial"/>
          <w:sz w:val="24"/>
        </w:rPr>
      </w:pPr>
    </w:p>
    <w:p w:rsidR="00060329" w:rsidRDefault="00060329" w:rsidP="00060329">
      <w:pPr>
        <w:spacing w:line="360" w:lineRule="auto"/>
        <w:ind w:left="1985"/>
        <w:jc w:val="both"/>
        <w:rPr>
          <w:rFonts w:ascii="Arial" w:hAnsi="Arial" w:cs="Arial"/>
          <w:sz w:val="24"/>
        </w:rPr>
      </w:pPr>
      <w:r w:rsidRPr="004D4D9B">
        <w:rPr>
          <w:rFonts w:ascii="Arial" w:hAnsi="Arial" w:cs="Arial"/>
          <w:sz w:val="24"/>
        </w:rPr>
        <w:t xml:space="preserve">Grupo Experimental: </w:t>
      </w:r>
      <w:r>
        <w:rPr>
          <w:rFonts w:ascii="Arial" w:hAnsi="Arial" w:cs="Arial"/>
          <w:sz w:val="24"/>
        </w:rPr>
        <w:tab/>
      </w:r>
      <w:r w:rsidR="00C109FB">
        <w:rPr>
          <w:rFonts w:ascii="Arial" w:hAnsi="Arial" w:cs="Arial"/>
          <w:sz w:val="24"/>
        </w:rPr>
        <w:t xml:space="preserve">         </w:t>
      </w:r>
      <w:r w:rsidRPr="004D4D9B">
        <w:rPr>
          <w:rFonts w:ascii="Arial" w:hAnsi="Arial" w:cs="Arial"/>
          <w:sz w:val="24"/>
        </w:rPr>
        <w:t xml:space="preserve">A </w:t>
      </w:r>
      <w:r w:rsidRPr="004D4D9B">
        <w:rPr>
          <w:rFonts w:ascii="Arial" w:hAnsi="Arial" w:cs="Arial"/>
          <w:sz w:val="24"/>
        </w:rPr>
        <w:tab/>
      </w:r>
      <w:r w:rsidRPr="004D4D9B">
        <w:rPr>
          <w:rFonts w:ascii="Arial" w:hAnsi="Arial" w:cs="Arial"/>
          <w:sz w:val="24"/>
        </w:rPr>
        <w:tab/>
        <w:t>A</w:t>
      </w:r>
      <w:r w:rsidRPr="004D4D9B">
        <w:rPr>
          <w:rFonts w:ascii="Arial" w:hAnsi="Arial" w:cs="Arial"/>
          <w:sz w:val="24"/>
          <w:vertAlign w:val="superscript"/>
        </w:rPr>
        <w:t>1</w:t>
      </w:r>
    </w:p>
    <w:p w:rsidR="00060329" w:rsidRDefault="00060329" w:rsidP="00060329">
      <w:pPr>
        <w:spacing w:line="600" w:lineRule="auto"/>
        <w:ind w:left="1985"/>
        <w:jc w:val="both"/>
        <w:rPr>
          <w:rFonts w:ascii="Arial" w:hAnsi="Arial" w:cs="Arial"/>
          <w:sz w:val="24"/>
          <w:vertAlign w:val="superscript"/>
        </w:rPr>
      </w:pPr>
      <w:r>
        <w:rPr>
          <w:rFonts w:ascii="Arial" w:hAnsi="Arial" w:cs="Arial"/>
          <w:sz w:val="24"/>
        </w:rPr>
        <w:t>Grupo Control:</w:t>
      </w:r>
      <w:r>
        <w:rPr>
          <w:rFonts w:ascii="Arial" w:hAnsi="Arial" w:cs="Arial"/>
          <w:sz w:val="24"/>
        </w:rPr>
        <w:tab/>
      </w:r>
      <w:r>
        <w:rPr>
          <w:rFonts w:ascii="Arial" w:hAnsi="Arial" w:cs="Arial"/>
          <w:sz w:val="24"/>
        </w:rPr>
        <w:tab/>
        <w:t>B</w:t>
      </w:r>
      <w:r>
        <w:rPr>
          <w:rFonts w:ascii="Arial" w:hAnsi="Arial" w:cs="Arial"/>
          <w:sz w:val="24"/>
        </w:rPr>
        <w:tab/>
      </w:r>
      <w:r>
        <w:rPr>
          <w:rFonts w:ascii="Arial" w:hAnsi="Arial" w:cs="Arial"/>
          <w:sz w:val="24"/>
        </w:rPr>
        <w:tab/>
        <w:t>B</w:t>
      </w:r>
      <w:r>
        <w:rPr>
          <w:rFonts w:ascii="Arial" w:hAnsi="Arial" w:cs="Arial"/>
          <w:sz w:val="24"/>
          <w:vertAlign w:val="superscript"/>
        </w:rPr>
        <w:t>1</w:t>
      </w:r>
    </w:p>
    <w:p w:rsidR="00060329" w:rsidRDefault="00DB0D6E" w:rsidP="00060329">
      <w:pPr>
        <w:spacing w:line="600" w:lineRule="auto"/>
        <w:jc w:val="both"/>
        <w:rPr>
          <w:rFonts w:ascii="Arial" w:hAnsi="Arial" w:cs="Arial"/>
          <w:sz w:val="24"/>
        </w:rPr>
      </w:pPr>
      <w:r>
        <w:rPr>
          <w:rFonts w:ascii="Arial" w:hAnsi="Arial" w:cs="Arial"/>
          <w:noProof/>
          <w:sz w:val="24"/>
          <w:lang w:eastAsia="es-PE"/>
        </w:rPr>
        <mc:AlternateContent>
          <mc:Choice Requires="wps">
            <w:drawing>
              <wp:anchor distT="0" distB="0" distL="114296" distR="114296" simplePos="0" relativeHeight="251663360" behindDoc="0" locked="0" layoutInCell="1" allowOverlap="1" wp14:anchorId="7B734F54" wp14:editId="11B7521D">
                <wp:simplePos x="0" y="0"/>
                <wp:positionH relativeFrom="column">
                  <wp:posOffset>2855595</wp:posOffset>
                </wp:positionH>
                <wp:positionV relativeFrom="paragraph">
                  <wp:posOffset>308610</wp:posOffset>
                </wp:positionV>
                <wp:extent cx="0" cy="762000"/>
                <wp:effectExtent l="76200" t="0" r="57150" b="57150"/>
                <wp:wrapNone/>
                <wp:docPr id="7"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49BCEE" id="_x0000_t32" coordsize="21600,21600" o:spt="32" o:oned="t" path="m,l21600,21600e" filled="f">
                <v:path arrowok="t" fillok="f" o:connecttype="none"/>
                <o:lock v:ext="edit" shapetype="t"/>
              </v:shapetype>
              <v:shape id="AutoShape 10" o:spid="_x0000_s1026" type="#_x0000_t32" style="position:absolute;margin-left:224.85pt;margin-top:24.3pt;width:0;height:60pt;z-index:25166336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">
                <v:stroke endarrow="block"/>
              </v:shape>
            </w:pict>
          </mc:Fallback>
        </mc:AlternateContent>
      </w:r>
      <w:r w:rsidR="00C33236">
        <w:rPr>
          <w:rFonts w:ascii="Arial" w:hAnsi="Arial" w:cs="Arial"/>
          <w:noProof/>
          <w:sz w:val="24"/>
          <w:lang w:eastAsia="es-PE"/>
        </w:rPr>
        <mc:AlternateContent>
          <mc:Choice Requires="wps">
            <w:drawing>
              <wp:anchor distT="0" distB="0" distL="114300" distR="114300" simplePos="0" relativeHeight="251655680" behindDoc="0" locked="0" layoutInCell="1" allowOverlap="1" wp14:anchorId="287BDA9F" wp14:editId="327ECA2C">
                <wp:simplePos x="0" y="0"/>
                <wp:positionH relativeFrom="column">
                  <wp:posOffset>1817849</wp:posOffset>
                </wp:positionH>
                <wp:positionV relativeFrom="paragraph">
                  <wp:posOffset>8590</wp:posOffset>
                </wp:positionV>
                <wp:extent cx="2228850" cy="1466490"/>
                <wp:effectExtent l="0" t="0" r="19050" b="19685"/>
                <wp:wrapNone/>
                <wp:docPr id="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1466490"/>
                        </a:xfrm>
                        <a:prstGeom prst="rect">
                          <a:avLst/>
                        </a:prstGeom>
                        <a:solidFill>
                          <a:srgbClr val="FFFFFF"/>
                        </a:solidFill>
                        <a:ln w="9525">
                          <a:solidFill>
                            <a:srgbClr val="000000"/>
                          </a:solidFill>
                          <a:miter lim="800000"/>
                          <a:headEnd/>
                          <a:tailEnd/>
                        </a:ln>
                      </wps:spPr>
                      <wps:txbx>
                        <w:txbxContent>
                          <w:p w:rsidR="00797B9A" w:rsidRDefault="00797B9A" w:rsidP="00FC6423">
                            <w:pPr>
                              <w:ind w:firstLine="709"/>
                              <w:rPr>
                                <w:rFonts w:ascii="Arial" w:hAnsi="Arial" w:cs="Arial"/>
                                <w:sz w:val="24"/>
                                <w:lang w:val="en-US"/>
                              </w:rPr>
                            </w:pPr>
                            <w:r w:rsidRPr="00C61869">
                              <w:rPr>
                                <w:rFonts w:ascii="Arial" w:hAnsi="Arial" w:cs="Arial"/>
                                <w:sz w:val="24"/>
                                <w:lang w:val="en-US"/>
                              </w:rPr>
                              <w:t>A</w:t>
                            </w:r>
                            <w:r w:rsidRPr="00C61869">
                              <w:rPr>
                                <w:rFonts w:ascii="Arial" w:hAnsi="Arial" w:cs="Arial"/>
                                <w:sz w:val="24"/>
                                <w:lang w:val="en-US"/>
                              </w:rPr>
                              <w:tab/>
                              <w:t>x</w:t>
                            </w:r>
                            <w:r w:rsidRPr="00C61869">
                              <w:rPr>
                                <w:rFonts w:ascii="Arial" w:hAnsi="Arial" w:cs="Arial"/>
                                <w:sz w:val="24"/>
                                <w:lang w:val="en-US"/>
                              </w:rPr>
                              <w:tab/>
                              <w:t>A</w:t>
                            </w:r>
                            <w:r w:rsidRPr="00C61869">
                              <w:rPr>
                                <w:rFonts w:ascii="Arial" w:hAnsi="Arial" w:cs="Arial"/>
                                <w:sz w:val="24"/>
                                <w:vertAlign w:val="superscript"/>
                                <w:lang w:val="en-US"/>
                              </w:rPr>
                              <w:t>1</w:t>
                            </w:r>
                          </w:p>
                          <w:p w:rsidR="00797B9A" w:rsidRPr="005D4A9B" w:rsidRDefault="00797B9A" w:rsidP="00FC6423">
                            <w:pPr>
                              <w:rPr>
                                <w:rFonts w:ascii="Arial" w:hAnsi="Arial" w:cs="Arial"/>
                                <w:sz w:val="24"/>
                                <w:lang w:val="en-US"/>
                              </w:rPr>
                            </w:pPr>
                            <w:r>
                              <w:rPr>
                                <w:rFonts w:ascii="Arial" w:hAnsi="Arial" w:cs="Arial"/>
                                <w:sz w:val="24"/>
                                <w:lang w:val="en-US"/>
                              </w:rPr>
                              <w:tab/>
                              <w:t>B</w:t>
                            </w:r>
                            <w:r>
                              <w:rPr>
                                <w:rFonts w:ascii="Arial" w:hAnsi="Arial" w:cs="Arial"/>
                                <w:sz w:val="24"/>
                                <w:lang w:val="en-US"/>
                              </w:rPr>
                              <w:tab/>
                            </w:r>
                            <w:r>
                              <w:rPr>
                                <w:rFonts w:ascii="Arial" w:hAnsi="Arial" w:cs="Arial"/>
                                <w:sz w:val="24"/>
                                <w:lang w:val="en-US"/>
                              </w:rPr>
                              <w:tab/>
                              <w:t>B</w:t>
                            </w:r>
                            <w:r>
                              <w:rPr>
                                <w:rFonts w:ascii="Arial" w:hAnsi="Arial" w:cs="Arial"/>
                                <w:sz w:val="24"/>
                                <w:vertAlign w:val="superscript"/>
                                <w:lang w:val="en-US"/>
                              </w:rPr>
                              <w:t>1</w:t>
                            </w:r>
                          </w:p>
                          <w:p w:rsidR="00797B9A" w:rsidRDefault="00797B9A" w:rsidP="00060329">
                            <w:pPr>
                              <w:spacing w:after="0" w:line="360" w:lineRule="auto"/>
                              <w:rPr>
                                <w:rFonts w:ascii="Arial" w:hAnsi="Arial" w:cs="Arial"/>
                                <w:sz w:val="24"/>
                                <w:lang w:val="en-US"/>
                              </w:rPr>
                            </w:pPr>
                            <w:r w:rsidRPr="00C61869">
                              <w:rPr>
                                <w:rFonts w:ascii="Arial" w:hAnsi="Arial" w:cs="Arial"/>
                                <w:sz w:val="24"/>
                                <w:lang w:val="en-US"/>
                              </w:rPr>
                              <w:t xml:space="preserve">   </w:t>
                            </w:r>
                          </w:p>
                          <w:p w:rsidR="00797B9A" w:rsidRDefault="00797B9A" w:rsidP="00060329">
                            <w:pPr>
                              <w:spacing w:after="0" w:line="360" w:lineRule="auto"/>
                              <w:rPr>
                                <w:rFonts w:ascii="Arial" w:hAnsi="Arial" w:cs="Arial"/>
                                <w:sz w:val="24"/>
                                <w:lang w:val="en-US"/>
                              </w:rPr>
                            </w:pPr>
                            <w:r>
                              <w:rPr>
                                <w:rFonts w:ascii="Arial" w:hAnsi="Arial" w:cs="Arial"/>
                                <w:sz w:val="24"/>
                                <w:lang w:val="en-US"/>
                              </w:rPr>
                              <w:t xml:space="preserve"> </w:t>
                            </w:r>
                            <w:r w:rsidRPr="00C61869">
                              <w:rPr>
                                <w:rFonts w:ascii="Arial" w:hAnsi="Arial" w:cs="Arial"/>
                                <w:sz w:val="24"/>
                                <w:lang w:val="en-US"/>
                              </w:rPr>
                              <w:t>Pre</w:t>
                            </w:r>
                            <w:r>
                              <w:rPr>
                                <w:rFonts w:ascii="Arial" w:hAnsi="Arial" w:cs="Arial"/>
                                <w:sz w:val="24"/>
                                <w:lang w:val="en-US"/>
                              </w:rPr>
                              <w:t xml:space="preserve"> </w:t>
                            </w:r>
                            <w:r w:rsidRPr="00C61869">
                              <w:rPr>
                                <w:rFonts w:ascii="Arial" w:hAnsi="Arial" w:cs="Arial"/>
                                <w:sz w:val="24"/>
                                <w:lang w:val="en-US"/>
                              </w:rPr>
                              <w:t>test</w:t>
                            </w:r>
                            <w:r w:rsidRPr="00C61869">
                              <w:rPr>
                                <w:rFonts w:ascii="Arial" w:hAnsi="Arial" w:cs="Arial"/>
                                <w:sz w:val="24"/>
                                <w:lang w:val="en-US"/>
                              </w:rPr>
                              <w:tab/>
                            </w:r>
                            <w:r w:rsidRPr="00C61869">
                              <w:rPr>
                                <w:rFonts w:ascii="Arial" w:hAnsi="Arial" w:cs="Arial"/>
                                <w:sz w:val="24"/>
                                <w:lang w:val="en-US"/>
                              </w:rPr>
                              <w:tab/>
                            </w:r>
                            <w:r>
                              <w:rPr>
                                <w:rFonts w:ascii="Arial" w:hAnsi="Arial" w:cs="Arial"/>
                                <w:sz w:val="24"/>
                                <w:lang w:val="en-US"/>
                              </w:rPr>
                              <w:t xml:space="preserve">  Post test</w:t>
                            </w:r>
                          </w:p>
                          <w:p w:rsidR="00797B9A" w:rsidRPr="00C61869" w:rsidRDefault="00797B9A" w:rsidP="00060329">
                            <w:pPr>
                              <w:spacing w:line="360" w:lineRule="auto"/>
                              <w:ind w:left="709"/>
                              <w:rPr>
                                <w:rFonts w:ascii="Arial" w:hAnsi="Arial" w:cs="Arial"/>
                                <w:sz w:val="24"/>
                                <w:lang w:val="en-US"/>
                              </w:rPr>
                            </w:pPr>
                            <w:r>
                              <w:rPr>
                                <w:rFonts w:ascii="Arial" w:hAnsi="Arial" w:cs="Arial"/>
                                <w:sz w:val="24"/>
                                <w:lang w:val="en-US"/>
                              </w:rPr>
                              <w:t xml:space="preserve">          </w:t>
                            </w:r>
                            <w:r w:rsidRPr="00C61869">
                              <w:rPr>
                                <w:rFonts w:ascii="Arial" w:hAnsi="Arial" w:cs="Arial"/>
                                <w:sz w:val="24"/>
                                <w:lang w:val="en-US"/>
                              </w:rPr>
                              <w:t>V.I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BDA9F" id="Text Box 7" o:spid="_x0000_s1041" type="#_x0000_t202" style="position:absolute;left:0;text-align:left;margin-left:143.15pt;margin-top:.7pt;width:175.5pt;height:11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">
                <v:textbox>
                  <w:txbxContent>
                    <w:p w:rsidR="00797B9A" w:rsidRDefault="00797B9A" w:rsidP="00FC6423">
                      <w:pPr>
                        <w:ind w:firstLine="709"/>
                        <w:rPr>
                          <w:rFonts w:ascii="Arial" w:hAnsi="Arial" w:cs="Arial"/>
                          <w:sz w:val="24"/>
                          <w:lang w:val="en-US"/>
                        </w:rPr>
                      </w:pPr>
                      <w:r w:rsidRPr="00C61869">
                        <w:rPr>
                          <w:rFonts w:ascii="Arial" w:hAnsi="Arial" w:cs="Arial"/>
                          <w:sz w:val="24"/>
                          <w:lang w:val="en-US"/>
                        </w:rPr>
                        <w:t>A</w:t>
                      </w:r>
                      <w:r w:rsidRPr="00C61869">
                        <w:rPr>
                          <w:rFonts w:ascii="Arial" w:hAnsi="Arial" w:cs="Arial"/>
                          <w:sz w:val="24"/>
                          <w:lang w:val="en-US"/>
                        </w:rPr>
                        <w:tab/>
                        <w:t>x</w:t>
                      </w:r>
                      <w:r w:rsidRPr="00C61869">
                        <w:rPr>
                          <w:rFonts w:ascii="Arial" w:hAnsi="Arial" w:cs="Arial"/>
                          <w:sz w:val="24"/>
                          <w:lang w:val="en-US"/>
                        </w:rPr>
                        <w:tab/>
                        <w:t>A</w:t>
                      </w:r>
                      <w:r w:rsidRPr="00C61869">
                        <w:rPr>
                          <w:rFonts w:ascii="Arial" w:hAnsi="Arial" w:cs="Arial"/>
                          <w:sz w:val="24"/>
                          <w:vertAlign w:val="superscript"/>
                          <w:lang w:val="en-US"/>
                        </w:rPr>
                        <w:t>1</w:t>
                      </w:r>
                    </w:p>
                    <w:p w:rsidR="00797B9A" w:rsidRPr="005D4A9B" w:rsidRDefault="00797B9A" w:rsidP="00FC6423">
                      <w:pPr>
                        <w:rPr>
                          <w:rFonts w:ascii="Arial" w:hAnsi="Arial" w:cs="Arial"/>
                          <w:sz w:val="24"/>
                          <w:lang w:val="en-US"/>
                        </w:rPr>
                      </w:pPr>
                      <w:r>
                        <w:rPr>
                          <w:rFonts w:ascii="Arial" w:hAnsi="Arial" w:cs="Arial"/>
                          <w:sz w:val="24"/>
                          <w:lang w:val="en-US"/>
                        </w:rPr>
                        <w:tab/>
                        <w:t>B</w:t>
                      </w:r>
                      <w:r>
                        <w:rPr>
                          <w:rFonts w:ascii="Arial" w:hAnsi="Arial" w:cs="Arial"/>
                          <w:sz w:val="24"/>
                          <w:lang w:val="en-US"/>
                        </w:rPr>
                        <w:tab/>
                      </w:r>
                      <w:r>
                        <w:rPr>
                          <w:rFonts w:ascii="Arial" w:hAnsi="Arial" w:cs="Arial"/>
                          <w:sz w:val="24"/>
                          <w:lang w:val="en-US"/>
                        </w:rPr>
                        <w:tab/>
                        <w:t>B</w:t>
                      </w:r>
                      <w:r>
                        <w:rPr>
                          <w:rFonts w:ascii="Arial" w:hAnsi="Arial" w:cs="Arial"/>
                          <w:sz w:val="24"/>
                          <w:vertAlign w:val="superscript"/>
                          <w:lang w:val="en-US"/>
                        </w:rPr>
                        <w:t>1</w:t>
                      </w:r>
                    </w:p>
                    <w:p w:rsidR="00797B9A" w:rsidRDefault="00797B9A" w:rsidP="00060329">
                      <w:pPr>
                        <w:spacing w:after="0" w:line="360" w:lineRule="auto"/>
                        <w:rPr>
                          <w:rFonts w:ascii="Arial" w:hAnsi="Arial" w:cs="Arial"/>
                          <w:sz w:val="24"/>
                          <w:lang w:val="en-US"/>
                        </w:rPr>
                      </w:pPr>
                      <w:r w:rsidRPr="00C61869">
                        <w:rPr>
                          <w:rFonts w:ascii="Arial" w:hAnsi="Arial" w:cs="Arial"/>
                          <w:sz w:val="24"/>
                          <w:lang w:val="en-US"/>
                        </w:rPr>
                        <w:t xml:space="preserve">   </w:t>
                      </w:r>
                    </w:p>
                    <w:p w:rsidR="00797B9A" w:rsidRDefault="00797B9A" w:rsidP="00060329">
                      <w:pPr>
                        <w:spacing w:after="0" w:line="360" w:lineRule="auto"/>
                        <w:rPr>
                          <w:rFonts w:ascii="Arial" w:hAnsi="Arial" w:cs="Arial"/>
                          <w:sz w:val="24"/>
                          <w:lang w:val="en-US"/>
                        </w:rPr>
                      </w:pPr>
                      <w:r>
                        <w:rPr>
                          <w:rFonts w:ascii="Arial" w:hAnsi="Arial" w:cs="Arial"/>
                          <w:sz w:val="24"/>
                          <w:lang w:val="en-US"/>
                        </w:rPr>
                        <w:t xml:space="preserve"> </w:t>
                      </w:r>
                      <w:r w:rsidRPr="00C61869">
                        <w:rPr>
                          <w:rFonts w:ascii="Arial" w:hAnsi="Arial" w:cs="Arial"/>
                          <w:sz w:val="24"/>
                          <w:lang w:val="en-US"/>
                        </w:rPr>
                        <w:t>Pre</w:t>
                      </w:r>
                      <w:r>
                        <w:rPr>
                          <w:rFonts w:ascii="Arial" w:hAnsi="Arial" w:cs="Arial"/>
                          <w:sz w:val="24"/>
                          <w:lang w:val="en-US"/>
                        </w:rPr>
                        <w:t xml:space="preserve"> </w:t>
                      </w:r>
                      <w:r w:rsidRPr="00C61869">
                        <w:rPr>
                          <w:rFonts w:ascii="Arial" w:hAnsi="Arial" w:cs="Arial"/>
                          <w:sz w:val="24"/>
                          <w:lang w:val="en-US"/>
                        </w:rPr>
                        <w:t>test</w:t>
                      </w:r>
                      <w:r w:rsidRPr="00C61869">
                        <w:rPr>
                          <w:rFonts w:ascii="Arial" w:hAnsi="Arial" w:cs="Arial"/>
                          <w:sz w:val="24"/>
                          <w:lang w:val="en-US"/>
                        </w:rPr>
                        <w:tab/>
                      </w:r>
                      <w:r w:rsidRPr="00C61869">
                        <w:rPr>
                          <w:rFonts w:ascii="Arial" w:hAnsi="Arial" w:cs="Arial"/>
                          <w:sz w:val="24"/>
                          <w:lang w:val="en-US"/>
                        </w:rPr>
                        <w:tab/>
                      </w:r>
                      <w:r>
                        <w:rPr>
                          <w:rFonts w:ascii="Arial" w:hAnsi="Arial" w:cs="Arial"/>
                          <w:sz w:val="24"/>
                          <w:lang w:val="en-US"/>
                        </w:rPr>
                        <w:t xml:space="preserve">  Post test</w:t>
                      </w:r>
                    </w:p>
                    <w:p w:rsidR="00797B9A" w:rsidRPr="00C61869" w:rsidRDefault="00797B9A" w:rsidP="00060329">
                      <w:pPr>
                        <w:spacing w:line="360" w:lineRule="auto"/>
                        <w:ind w:left="709"/>
                        <w:rPr>
                          <w:rFonts w:ascii="Arial" w:hAnsi="Arial" w:cs="Arial"/>
                          <w:sz w:val="24"/>
                          <w:lang w:val="en-US"/>
                        </w:rPr>
                      </w:pPr>
                      <w:r>
                        <w:rPr>
                          <w:rFonts w:ascii="Arial" w:hAnsi="Arial" w:cs="Arial"/>
                          <w:sz w:val="24"/>
                          <w:lang w:val="en-US"/>
                        </w:rPr>
                        <w:t xml:space="preserve">          </w:t>
                      </w:r>
                      <w:r w:rsidRPr="00C61869">
                        <w:rPr>
                          <w:rFonts w:ascii="Arial" w:hAnsi="Arial" w:cs="Arial"/>
                          <w:sz w:val="24"/>
                          <w:lang w:val="en-US"/>
                        </w:rPr>
                        <w:t>V.I</w:t>
                      </w:r>
                    </w:p>
                  </w:txbxContent>
                </v:textbox>
              </v:shape>
            </w:pict>
          </mc:Fallback>
        </mc:AlternateContent>
      </w:r>
    </w:p>
    <w:p w:rsidR="006E30C0" w:rsidRDefault="00C33236" w:rsidP="00060329">
      <w:pPr>
        <w:spacing w:line="600" w:lineRule="auto"/>
        <w:jc w:val="both"/>
        <w:rPr>
          <w:rFonts w:ascii="Arial" w:hAnsi="Arial" w:cs="Arial"/>
          <w:sz w:val="24"/>
        </w:rPr>
      </w:pPr>
      <w:r>
        <w:rPr>
          <w:rFonts w:ascii="Arial" w:hAnsi="Arial" w:cs="Arial"/>
          <w:noProof/>
          <w:sz w:val="24"/>
          <w:lang w:eastAsia="es-PE"/>
        </w:rPr>
        <mc:AlternateContent>
          <mc:Choice Requires="wps">
            <w:drawing>
              <wp:anchor distT="0" distB="0" distL="114300" distR="114300" simplePos="0" relativeHeight="251664384" behindDoc="0" locked="0" layoutInCell="1" allowOverlap="1" wp14:anchorId="59265D1E" wp14:editId="2FCF38E4">
                <wp:simplePos x="0" y="0"/>
                <wp:positionH relativeFrom="column">
                  <wp:posOffset>3387725</wp:posOffset>
                </wp:positionH>
                <wp:positionV relativeFrom="paragraph">
                  <wp:posOffset>12820</wp:posOffset>
                </wp:positionV>
                <wp:extent cx="198408" cy="276045"/>
                <wp:effectExtent l="0" t="0" r="68580" b="48260"/>
                <wp:wrapNone/>
                <wp:docPr id="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408" cy="276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28D393" id="AutoShape 11" o:spid="_x0000_s1026" type="#_x0000_t32" style="position:absolute;margin-left:266.75pt;margin-top:1pt;width:15.6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">
                <v:stroke endarrow="block"/>
              </v:shape>
            </w:pict>
          </mc:Fallback>
        </mc:AlternateContent>
      </w:r>
      <w:r>
        <w:rPr>
          <w:rFonts w:ascii="Arial" w:hAnsi="Arial" w:cs="Arial"/>
          <w:noProof/>
          <w:sz w:val="24"/>
          <w:lang w:eastAsia="es-PE"/>
        </w:rPr>
        <mc:AlternateContent>
          <mc:Choice Requires="wps">
            <w:drawing>
              <wp:anchor distT="0" distB="0" distL="114300" distR="114300" simplePos="0" relativeHeight="251662336" behindDoc="0" locked="0" layoutInCell="1" allowOverlap="1" wp14:anchorId="3BC6595F" wp14:editId="435F637C">
                <wp:simplePos x="0" y="0"/>
                <wp:positionH relativeFrom="column">
                  <wp:posOffset>2162917</wp:posOffset>
                </wp:positionH>
                <wp:positionV relativeFrom="paragraph">
                  <wp:posOffset>29809</wp:posOffset>
                </wp:positionV>
                <wp:extent cx="189781" cy="292795"/>
                <wp:effectExtent l="38100" t="0" r="20320" b="50165"/>
                <wp:wrapNone/>
                <wp:docPr id="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781" cy="292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62F728" id="AutoShape 9" o:spid="_x0000_s1026" type="#_x0000_t32" style="position:absolute;margin-left:170.3pt;margin-top:2.35pt;width:14.95pt;height:23.0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">
                <v:stroke endarrow="block"/>
              </v:shape>
            </w:pict>
          </mc:Fallback>
        </mc:AlternateContent>
      </w:r>
    </w:p>
    <w:p w:rsidR="00060329" w:rsidRDefault="00060329" w:rsidP="00060329">
      <w:pPr>
        <w:spacing w:line="600" w:lineRule="auto"/>
        <w:jc w:val="both"/>
        <w:rPr>
          <w:rFonts w:ascii="Arial" w:hAnsi="Arial" w:cs="Arial"/>
          <w:sz w:val="24"/>
        </w:rPr>
      </w:pPr>
    </w:p>
    <w:p w:rsidR="00C33236" w:rsidRDefault="00C33236" w:rsidP="00060329">
      <w:pPr>
        <w:spacing w:line="600" w:lineRule="auto"/>
        <w:jc w:val="both"/>
        <w:rPr>
          <w:rFonts w:ascii="Arial" w:hAnsi="Arial" w:cs="Arial"/>
          <w:sz w:val="24"/>
        </w:rPr>
      </w:pPr>
    </w:p>
    <w:p w:rsidR="003C10E8" w:rsidRDefault="003C10E8" w:rsidP="00060329">
      <w:pPr>
        <w:spacing w:line="600" w:lineRule="auto"/>
        <w:jc w:val="both"/>
        <w:rPr>
          <w:rFonts w:ascii="Arial" w:hAnsi="Arial" w:cs="Arial"/>
          <w:sz w:val="24"/>
        </w:rPr>
      </w:pPr>
    </w:p>
    <w:p w:rsidR="002936DD" w:rsidRPr="003C10E8" w:rsidRDefault="00BC3CA2" w:rsidP="003C10E8">
      <w:pPr>
        <w:pStyle w:val="Ttulo3"/>
        <w:numPr>
          <w:ilvl w:val="1"/>
          <w:numId w:val="1"/>
        </w:numPr>
        <w:ind w:left="1418"/>
        <w:rPr>
          <w:rFonts w:ascii="Arial" w:hAnsi="Arial" w:cs="Arial"/>
          <w:b/>
          <w:color w:val="auto"/>
        </w:rPr>
      </w:pPr>
      <w:bookmarkStart w:id="23" w:name="_Toc472517227"/>
      <w:r w:rsidRPr="003C10E8">
        <w:rPr>
          <w:rFonts w:ascii="Arial" w:hAnsi="Arial" w:cs="Arial"/>
          <w:b/>
          <w:color w:val="auto"/>
        </w:rPr>
        <w:lastRenderedPageBreak/>
        <w:t>Métodos:</w:t>
      </w:r>
      <w:bookmarkEnd w:id="23"/>
    </w:p>
    <w:p w:rsidR="00406B33" w:rsidRPr="003349FD" w:rsidRDefault="00406B33" w:rsidP="00B8300A">
      <w:pPr>
        <w:pStyle w:val="Prrafodelista"/>
        <w:spacing w:line="360" w:lineRule="auto"/>
        <w:jc w:val="both"/>
        <w:rPr>
          <w:rFonts w:ascii="Arial" w:hAnsi="Arial" w:cs="Arial"/>
          <w:b/>
          <w:color w:val="0D0D0D" w:themeColor="text1" w:themeTint="F2"/>
          <w:sz w:val="24"/>
          <w:szCs w:val="24"/>
        </w:rPr>
      </w:pPr>
    </w:p>
    <w:p w:rsidR="00406B33" w:rsidRPr="003349FD" w:rsidRDefault="00406B33" w:rsidP="003349FD">
      <w:pPr>
        <w:widowControl w:val="0"/>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sz w:val="24"/>
        </w:rPr>
        <w:t xml:space="preserve">Para el desarrollo de esta investigación se </w:t>
      </w:r>
      <w:r w:rsidR="003349FD" w:rsidRPr="003349FD">
        <w:rPr>
          <w:rFonts w:ascii="Arial" w:hAnsi="Arial" w:cs="Arial"/>
          <w:sz w:val="24"/>
        </w:rPr>
        <w:t>recurrió a los siguientes métodos:</w:t>
      </w:r>
    </w:p>
    <w:p w:rsidR="00645AAE" w:rsidRPr="003349FD" w:rsidRDefault="00B8300A"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Método de la observación científica</w:t>
      </w:r>
      <w:r w:rsidR="003349FD" w:rsidRPr="003349FD">
        <w:rPr>
          <w:rFonts w:ascii="Arial" w:hAnsi="Arial" w:cs="Arial"/>
          <w:b/>
          <w:sz w:val="24"/>
        </w:rPr>
        <w:t>,</w:t>
      </w:r>
      <w:r w:rsidR="003349FD" w:rsidRPr="003349FD">
        <w:rPr>
          <w:rFonts w:ascii="Arial" w:hAnsi="Arial" w:cs="Arial"/>
          <w:sz w:val="24"/>
        </w:rPr>
        <w:t xml:space="preserve"> </w:t>
      </w:r>
      <w:r w:rsidRPr="003349FD">
        <w:rPr>
          <w:rFonts w:ascii="Arial" w:hAnsi="Arial" w:cs="Arial"/>
          <w:sz w:val="24"/>
        </w:rPr>
        <w:t>La observación científica como método consiste en la percepción directa del objeto de investigación. La observación investigativa es el instrumento universal del científico. La observación permite conocer la realidad mediante la percepción directa de los objetos y fenómenos.</w:t>
      </w:r>
    </w:p>
    <w:p w:rsidR="00645AAE" w:rsidRPr="003349FD" w:rsidRDefault="00645AAE"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Método histórico</w:t>
      </w:r>
      <w:r w:rsidRPr="003349FD">
        <w:rPr>
          <w:rFonts w:ascii="Arial" w:hAnsi="Arial" w:cs="Arial"/>
          <w:sz w:val="24"/>
        </w:rPr>
        <w:t>, por describir la evolución de la</w:t>
      </w:r>
      <w:r w:rsidR="007577E9" w:rsidRPr="003349FD">
        <w:rPr>
          <w:rFonts w:ascii="Arial" w:hAnsi="Arial" w:cs="Arial"/>
          <w:sz w:val="24"/>
        </w:rPr>
        <w:t xml:space="preserve"> creatividad  </w:t>
      </w:r>
      <w:r w:rsidRPr="003349FD">
        <w:rPr>
          <w:rFonts w:ascii="Arial" w:hAnsi="Arial" w:cs="Arial"/>
          <w:sz w:val="24"/>
        </w:rPr>
        <w:t>de los niños y niñas de 5 años.</w:t>
      </w:r>
    </w:p>
    <w:p w:rsidR="00645AAE" w:rsidRPr="003349FD" w:rsidRDefault="00645AAE"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Método estadístico,</w:t>
      </w:r>
      <w:r w:rsidRPr="003349FD">
        <w:rPr>
          <w:rFonts w:ascii="Arial" w:hAnsi="Arial" w:cs="Arial"/>
          <w:sz w:val="24"/>
        </w:rPr>
        <w:t xml:space="preserve">  Por agruparse las principales características que permitieron evaluar </w:t>
      </w:r>
      <w:r w:rsidR="007577E9" w:rsidRPr="003349FD">
        <w:rPr>
          <w:rFonts w:ascii="Arial" w:hAnsi="Arial" w:cs="Arial"/>
          <w:sz w:val="24"/>
        </w:rPr>
        <w:t xml:space="preserve">la creatividad </w:t>
      </w:r>
      <w:r w:rsidRPr="003349FD">
        <w:rPr>
          <w:rFonts w:ascii="Arial" w:hAnsi="Arial" w:cs="Arial"/>
          <w:sz w:val="24"/>
        </w:rPr>
        <w:t>en forma numérica, gráfica y comparativa.</w:t>
      </w:r>
    </w:p>
    <w:p w:rsidR="00645AAE" w:rsidRPr="003349FD" w:rsidRDefault="00645AAE"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Método analítico,</w:t>
      </w:r>
      <w:r w:rsidRPr="003349FD">
        <w:rPr>
          <w:rFonts w:ascii="Arial" w:hAnsi="Arial" w:cs="Arial"/>
          <w:sz w:val="24"/>
        </w:rPr>
        <w:t xml:space="preserve"> Por descomponerse la realidad global de esta problemática en sus diversos factores determinantes.</w:t>
      </w:r>
    </w:p>
    <w:p w:rsidR="00645AAE" w:rsidRPr="003349FD" w:rsidRDefault="00645AAE"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Método sintético</w:t>
      </w:r>
      <w:r w:rsidRPr="003349FD">
        <w:rPr>
          <w:rFonts w:ascii="Arial" w:hAnsi="Arial" w:cs="Arial"/>
          <w:sz w:val="24"/>
        </w:rPr>
        <w:t xml:space="preserve">, Por inferir al relacionar </w:t>
      </w:r>
      <w:r w:rsidR="007577E9" w:rsidRPr="003349FD">
        <w:rPr>
          <w:rFonts w:ascii="Arial" w:hAnsi="Arial" w:cs="Arial"/>
          <w:sz w:val="24"/>
        </w:rPr>
        <w:t>las estrategias didáctico lúdicas con el desarrollo de la creatividad y obtener c</w:t>
      </w:r>
      <w:r w:rsidRPr="003349FD">
        <w:rPr>
          <w:rFonts w:ascii="Arial" w:hAnsi="Arial" w:cs="Arial"/>
          <w:sz w:val="24"/>
        </w:rPr>
        <w:t>onclusiones y recomendaciones.</w:t>
      </w:r>
    </w:p>
    <w:p w:rsidR="00DB0D6E" w:rsidRDefault="00645AAE" w:rsidP="00301CCC">
      <w:pPr>
        <w:pStyle w:val="Prrafodelista"/>
        <w:widowControl w:val="0"/>
        <w:numPr>
          <w:ilvl w:val="0"/>
          <w:numId w:val="119"/>
        </w:numPr>
        <w:tabs>
          <w:tab w:val="left" w:pos="-709"/>
        </w:tabs>
        <w:autoSpaceDE w:val="0"/>
        <w:autoSpaceDN w:val="0"/>
        <w:adjustRightInd w:val="0"/>
        <w:spacing w:line="360" w:lineRule="auto"/>
        <w:ind w:left="1417"/>
        <w:jc w:val="both"/>
        <w:rPr>
          <w:rFonts w:ascii="Arial" w:hAnsi="Arial" w:cs="Arial"/>
          <w:sz w:val="24"/>
        </w:rPr>
      </w:pPr>
      <w:r w:rsidRPr="003349FD">
        <w:rPr>
          <w:rFonts w:ascii="Arial" w:hAnsi="Arial" w:cs="Arial"/>
          <w:b/>
          <w:sz w:val="24"/>
        </w:rPr>
        <w:t>Sistémico-estructural-funcional,</w:t>
      </w:r>
      <w:r w:rsidRPr="003349FD">
        <w:rPr>
          <w:rFonts w:ascii="Arial" w:hAnsi="Arial" w:cs="Arial"/>
          <w:sz w:val="24"/>
        </w:rPr>
        <w:t xml:space="preserve"> Para la elaboración de la estrategia formativa, </w:t>
      </w:r>
      <w:r w:rsidR="003C10E8" w:rsidRPr="003349FD">
        <w:rPr>
          <w:rFonts w:ascii="Arial" w:hAnsi="Arial" w:cs="Arial"/>
          <w:sz w:val="24"/>
        </w:rPr>
        <w:t>estrategias didáctic</w:t>
      </w:r>
      <w:r w:rsidR="003C10E8">
        <w:rPr>
          <w:rFonts w:ascii="Arial" w:hAnsi="Arial" w:cs="Arial"/>
          <w:sz w:val="24"/>
        </w:rPr>
        <w:t>o-</w:t>
      </w:r>
      <w:r w:rsidR="003C10E8" w:rsidRPr="003349FD">
        <w:rPr>
          <w:rFonts w:ascii="Arial" w:hAnsi="Arial" w:cs="Arial"/>
          <w:sz w:val="24"/>
        </w:rPr>
        <w:t>lúdicas</w:t>
      </w:r>
      <w:r w:rsidR="007577E9" w:rsidRPr="003349FD">
        <w:rPr>
          <w:rFonts w:ascii="Arial" w:hAnsi="Arial" w:cs="Arial"/>
          <w:sz w:val="24"/>
        </w:rPr>
        <w:t>.</w:t>
      </w:r>
    </w:p>
    <w:p w:rsidR="00645AAE" w:rsidRDefault="00645AAE" w:rsidP="00DB0D6E">
      <w:pPr>
        <w:pStyle w:val="Prrafodelista"/>
        <w:widowControl w:val="0"/>
        <w:tabs>
          <w:tab w:val="left" w:pos="-709"/>
        </w:tabs>
        <w:autoSpaceDE w:val="0"/>
        <w:autoSpaceDN w:val="0"/>
        <w:adjustRightInd w:val="0"/>
        <w:spacing w:line="360" w:lineRule="auto"/>
        <w:ind w:left="1417"/>
        <w:jc w:val="both"/>
        <w:rPr>
          <w:rFonts w:ascii="Arial" w:hAnsi="Arial" w:cs="Arial"/>
          <w:sz w:val="24"/>
        </w:rPr>
      </w:pPr>
    </w:p>
    <w:p w:rsidR="00BC3CA2" w:rsidRPr="003C10E8" w:rsidRDefault="00BC3CA2" w:rsidP="003C10E8">
      <w:pPr>
        <w:pStyle w:val="Ttulo3"/>
        <w:numPr>
          <w:ilvl w:val="1"/>
          <w:numId w:val="1"/>
        </w:numPr>
        <w:ind w:left="1418"/>
        <w:rPr>
          <w:rFonts w:ascii="Arial" w:hAnsi="Arial" w:cs="Arial"/>
          <w:b/>
          <w:color w:val="auto"/>
        </w:rPr>
      </w:pPr>
      <w:bookmarkStart w:id="24" w:name="_Toc472517228"/>
      <w:r w:rsidRPr="003C10E8">
        <w:rPr>
          <w:rFonts w:ascii="Arial" w:hAnsi="Arial" w:cs="Arial"/>
          <w:b/>
          <w:color w:val="auto"/>
        </w:rPr>
        <w:t>Técnicas e instrumentos:</w:t>
      </w:r>
      <w:bookmarkEnd w:id="24"/>
    </w:p>
    <w:p w:rsidR="00851E90" w:rsidRPr="00C12F0E" w:rsidRDefault="00851E90" w:rsidP="00C12F0E">
      <w:pPr>
        <w:pStyle w:val="Prrafodelista"/>
        <w:spacing w:line="360" w:lineRule="auto"/>
        <w:ind w:left="1500"/>
        <w:jc w:val="both"/>
        <w:rPr>
          <w:rFonts w:ascii="Arial" w:hAnsi="Arial" w:cs="Arial"/>
          <w:sz w:val="24"/>
          <w:szCs w:val="24"/>
        </w:rPr>
      </w:pPr>
    </w:p>
    <w:p w:rsidR="003349FD" w:rsidRPr="00C12F0E" w:rsidRDefault="00851E90" w:rsidP="00C12F0E">
      <w:pPr>
        <w:pStyle w:val="Prrafodelista"/>
        <w:spacing w:line="360" w:lineRule="auto"/>
        <w:ind w:left="1500"/>
        <w:jc w:val="both"/>
        <w:rPr>
          <w:rFonts w:ascii="Arial" w:hAnsi="Arial" w:cs="Arial"/>
          <w:sz w:val="24"/>
          <w:szCs w:val="24"/>
        </w:rPr>
      </w:pPr>
      <w:r w:rsidRPr="00C12F0E">
        <w:rPr>
          <w:rFonts w:ascii="Arial" w:hAnsi="Arial" w:cs="Arial"/>
          <w:sz w:val="24"/>
          <w:szCs w:val="24"/>
        </w:rPr>
        <w:t>Para esta investigación</w:t>
      </w:r>
      <w:r w:rsidR="00C12F0E">
        <w:rPr>
          <w:rFonts w:ascii="Arial" w:hAnsi="Arial" w:cs="Arial"/>
          <w:sz w:val="24"/>
          <w:szCs w:val="24"/>
        </w:rPr>
        <w:t>,</w:t>
      </w:r>
      <w:r w:rsidR="003349FD" w:rsidRPr="00C12F0E">
        <w:rPr>
          <w:rFonts w:ascii="Arial" w:hAnsi="Arial" w:cs="Arial"/>
          <w:sz w:val="24"/>
          <w:szCs w:val="24"/>
        </w:rPr>
        <w:t xml:space="preserve">  </w:t>
      </w:r>
      <w:r w:rsidR="00C12F0E" w:rsidRPr="00C12F0E">
        <w:rPr>
          <w:rFonts w:ascii="Arial" w:hAnsi="Arial" w:cs="Arial"/>
          <w:sz w:val="24"/>
          <w:szCs w:val="24"/>
        </w:rPr>
        <w:t>d</w:t>
      </w:r>
      <w:r w:rsidR="003349FD" w:rsidRPr="00C12F0E">
        <w:rPr>
          <w:rFonts w:ascii="Arial" w:hAnsi="Arial" w:cs="Arial"/>
          <w:sz w:val="24"/>
          <w:szCs w:val="24"/>
        </w:rPr>
        <w:t>entro de las técnicas de investigación se utilizaron, según su natu</w:t>
      </w:r>
      <w:r w:rsidR="00C12F0E">
        <w:rPr>
          <w:rFonts w:ascii="Arial" w:hAnsi="Arial" w:cs="Arial"/>
          <w:sz w:val="24"/>
          <w:szCs w:val="24"/>
        </w:rPr>
        <w:t>raleza, la observación directa y</w:t>
      </w:r>
      <w:r w:rsidR="003349FD" w:rsidRPr="00C12F0E">
        <w:rPr>
          <w:rFonts w:ascii="Arial" w:hAnsi="Arial" w:cs="Arial"/>
          <w:sz w:val="24"/>
          <w:szCs w:val="24"/>
        </w:rPr>
        <w:t xml:space="preserve"> el cuestionario</w:t>
      </w:r>
      <w:r w:rsidR="00DB0D6E">
        <w:rPr>
          <w:rFonts w:ascii="Arial" w:hAnsi="Arial" w:cs="Arial"/>
          <w:sz w:val="24"/>
          <w:szCs w:val="24"/>
        </w:rPr>
        <w:t>.</w:t>
      </w:r>
      <w:r w:rsidR="003349FD" w:rsidRPr="00C12F0E">
        <w:rPr>
          <w:rFonts w:ascii="Arial" w:hAnsi="Arial" w:cs="Arial"/>
          <w:sz w:val="24"/>
          <w:szCs w:val="24"/>
        </w:rPr>
        <w:t xml:space="preserve"> </w:t>
      </w:r>
    </w:p>
    <w:p w:rsidR="00851E90" w:rsidRPr="009B00FA" w:rsidRDefault="009B00FA" w:rsidP="00301CCC">
      <w:pPr>
        <w:pStyle w:val="Prrafodelista"/>
        <w:numPr>
          <w:ilvl w:val="0"/>
          <w:numId w:val="24"/>
        </w:numPr>
        <w:spacing w:line="360" w:lineRule="auto"/>
        <w:jc w:val="both"/>
        <w:rPr>
          <w:rFonts w:ascii="Arial" w:hAnsi="Arial" w:cs="Arial"/>
          <w:b/>
          <w:sz w:val="24"/>
          <w:szCs w:val="24"/>
        </w:rPr>
      </w:pPr>
      <w:r>
        <w:rPr>
          <w:rFonts w:ascii="Arial" w:hAnsi="Arial" w:cs="Arial"/>
          <w:b/>
          <w:sz w:val="24"/>
          <w:szCs w:val="24"/>
        </w:rPr>
        <w:t>La observación</w:t>
      </w:r>
      <w:r w:rsidR="003349FD">
        <w:rPr>
          <w:rFonts w:ascii="Arial" w:hAnsi="Arial" w:cs="Arial"/>
          <w:b/>
          <w:sz w:val="24"/>
          <w:szCs w:val="24"/>
        </w:rPr>
        <w:t xml:space="preserve"> directa</w:t>
      </w:r>
      <w:r>
        <w:rPr>
          <w:rFonts w:ascii="Arial" w:hAnsi="Arial" w:cs="Arial"/>
          <w:b/>
          <w:sz w:val="24"/>
          <w:szCs w:val="24"/>
        </w:rPr>
        <w:t xml:space="preserve">: </w:t>
      </w:r>
      <w:r w:rsidRPr="009B00FA">
        <w:rPr>
          <w:rFonts w:ascii="Arial" w:hAnsi="Arial" w:cs="Arial"/>
          <w:sz w:val="24"/>
          <w:szCs w:val="24"/>
        </w:rPr>
        <w:t>T</w:t>
      </w:r>
      <w:r w:rsidR="00851E90" w:rsidRPr="009B00FA">
        <w:rPr>
          <w:rFonts w:ascii="Arial" w:hAnsi="Arial" w:cs="Arial"/>
          <w:sz w:val="24"/>
          <w:szCs w:val="24"/>
        </w:rPr>
        <w:t>écnica que consiste en observar atentamente el fenómeno, hecho o caso, tomar información y registrarla para su posterior análisis.</w:t>
      </w:r>
    </w:p>
    <w:p w:rsidR="009B00FA" w:rsidRDefault="009B00FA" w:rsidP="009B00FA">
      <w:pPr>
        <w:pStyle w:val="Prrafodelista"/>
        <w:spacing w:line="360" w:lineRule="auto"/>
        <w:ind w:left="1500"/>
        <w:jc w:val="both"/>
        <w:rPr>
          <w:rFonts w:ascii="Arial" w:hAnsi="Arial" w:cs="Arial"/>
          <w:sz w:val="24"/>
          <w:szCs w:val="24"/>
        </w:rPr>
      </w:pPr>
      <w:r>
        <w:rPr>
          <w:rFonts w:ascii="Arial" w:hAnsi="Arial" w:cs="Arial"/>
          <w:sz w:val="24"/>
          <w:szCs w:val="24"/>
        </w:rPr>
        <w:t xml:space="preserve">Utilizamos la técnica de la observación científica directa, la cual implica </w:t>
      </w:r>
      <w:r w:rsidRPr="009B00FA">
        <w:rPr>
          <w:rFonts w:ascii="Arial" w:hAnsi="Arial" w:cs="Arial"/>
          <w:sz w:val="24"/>
          <w:szCs w:val="24"/>
        </w:rPr>
        <w:t>sabe</w:t>
      </w:r>
      <w:r>
        <w:rPr>
          <w:rFonts w:ascii="Arial" w:hAnsi="Arial" w:cs="Arial"/>
          <w:sz w:val="24"/>
          <w:szCs w:val="24"/>
        </w:rPr>
        <w:t>r</w:t>
      </w:r>
      <w:r w:rsidRPr="009B00FA">
        <w:rPr>
          <w:rFonts w:ascii="Arial" w:hAnsi="Arial" w:cs="Arial"/>
          <w:sz w:val="24"/>
          <w:szCs w:val="24"/>
        </w:rPr>
        <w:t xml:space="preserve"> qué es lo que </w:t>
      </w:r>
      <w:r>
        <w:rPr>
          <w:rFonts w:ascii="Arial" w:hAnsi="Arial" w:cs="Arial"/>
          <w:sz w:val="24"/>
          <w:szCs w:val="24"/>
        </w:rPr>
        <w:t>vamos a</w:t>
      </w:r>
      <w:r w:rsidRPr="009B00FA">
        <w:rPr>
          <w:rFonts w:ascii="Arial" w:hAnsi="Arial" w:cs="Arial"/>
          <w:sz w:val="24"/>
          <w:szCs w:val="24"/>
        </w:rPr>
        <w:t xml:space="preserve"> observar y para qué </w:t>
      </w:r>
      <w:r w:rsidRPr="009B00FA">
        <w:rPr>
          <w:rFonts w:ascii="Arial" w:hAnsi="Arial" w:cs="Arial"/>
          <w:sz w:val="24"/>
          <w:szCs w:val="24"/>
        </w:rPr>
        <w:lastRenderedPageBreak/>
        <w:t>quere</w:t>
      </w:r>
      <w:r>
        <w:rPr>
          <w:rFonts w:ascii="Arial" w:hAnsi="Arial" w:cs="Arial"/>
          <w:sz w:val="24"/>
          <w:szCs w:val="24"/>
        </w:rPr>
        <w:t>mos</w:t>
      </w:r>
      <w:r w:rsidRPr="009B00FA">
        <w:rPr>
          <w:rFonts w:ascii="Arial" w:hAnsi="Arial" w:cs="Arial"/>
          <w:sz w:val="24"/>
          <w:szCs w:val="24"/>
        </w:rPr>
        <w:t xml:space="preserve"> hacerlo, </w:t>
      </w:r>
      <w:r>
        <w:rPr>
          <w:rFonts w:ascii="Arial" w:hAnsi="Arial" w:cs="Arial"/>
          <w:sz w:val="24"/>
          <w:szCs w:val="24"/>
        </w:rPr>
        <w:t>además de</w:t>
      </w:r>
      <w:r w:rsidRPr="009B00FA">
        <w:rPr>
          <w:rFonts w:ascii="Arial" w:hAnsi="Arial" w:cs="Arial"/>
          <w:sz w:val="24"/>
          <w:szCs w:val="24"/>
        </w:rPr>
        <w:t xml:space="preserve"> preparar cuidadosamente la observación.</w:t>
      </w:r>
    </w:p>
    <w:p w:rsidR="009B00FA" w:rsidRDefault="009B00FA" w:rsidP="00DB0D6E">
      <w:pPr>
        <w:pStyle w:val="Prrafodelista"/>
        <w:spacing w:after="0" w:line="360" w:lineRule="auto"/>
        <w:ind w:left="1500"/>
        <w:jc w:val="both"/>
        <w:rPr>
          <w:rFonts w:ascii="Arial" w:hAnsi="Arial" w:cs="Arial"/>
          <w:sz w:val="24"/>
          <w:szCs w:val="24"/>
        </w:rPr>
      </w:pPr>
    </w:p>
    <w:p w:rsidR="003349FD" w:rsidRDefault="0084673D" w:rsidP="00C12F0E">
      <w:pPr>
        <w:spacing w:line="360" w:lineRule="auto"/>
        <w:ind w:left="1500"/>
        <w:jc w:val="both"/>
        <w:rPr>
          <w:rFonts w:ascii="Arial" w:hAnsi="Arial" w:cs="Arial"/>
          <w:sz w:val="24"/>
          <w:szCs w:val="24"/>
        </w:rPr>
      </w:pPr>
      <w:r>
        <w:rPr>
          <w:rFonts w:ascii="Arial" w:hAnsi="Arial" w:cs="Arial"/>
          <w:sz w:val="24"/>
          <w:szCs w:val="24"/>
        </w:rPr>
        <w:t xml:space="preserve">En el caso de la presente investigación, se utilizó esta técnica con la modalidad de validación documental, para analizar las estrategias didáctico-lúdicas trabajadas y realizar correcciones que mejoren su estructura, a través de fichas de análisis, instrumento </w:t>
      </w:r>
      <w:r w:rsidR="00C12F0E">
        <w:rPr>
          <w:rFonts w:ascii="Arial" w:hAnsi="Arial" w:cs="Arial"/>
          <w:sz w:val="24"/>
          <w:szCs w:val="24"/>
        </w:rPr>
        <w:t>utilizado junto con la técnica.</w:t>
      </w:r>
    </w:p>
    <w:p w:rsidR="007577E9" w:rsidRPr="00C12F0E" w:rsidRDefault="003349FD" w:rsidP="00301CCC">
      <w:pPr>
        <w:pStyle w:val="Prrafodelista"/>
        <w:numPr>
          <w:ilvl w:val="0"/>
          <w:numId w:val="24"/>
        </w:numPr>
        <w:spacing w:line="360" w:lineRule="auto"/>
        <w:jc w:val="both"/>
        <w:rPr>
          <w:rFonts w:ascii="Arial" w:hAnsi="Arial" w:cs="Arial"/>
          <w:sz w:val="24"/>
          <w:szCs w:val="24"/>
        </w:rPr>
      </w:pPr>
      <w:r w:rsidRPr="003349FD">
        <w:rPr>
          <w:rFonts w:ascii="Arial" w:hAnsi="Arial" w:cs="Arial"/>
          <w:b/>
          <w:sz w:val="24"/>
          <w:szCs w:val="24"/>
        </w:rPr>
        <w:t xml:space="preserve">El cuestionario: </w:t>
      </w:r>
      <w:r w:rsidR="007577E9" w:rsidRPr="003349FD">
        <w:rPr>
          <w:rFonts w:ascii="Arial" w:hAnsi="Arial" w:cs="Arial"/>
          <w:sz w:val="24"/>
          <w:szCs w:val="24"/>
        </w:rPr>
        <w:t>Lista de cotejo, instrumento que permitió identificar el nivel de desarrollo  de la creatividad en</w:t>
      </w:r>
      <w:r w:rsidRPr="003349FD">
        <w:rPr>
          <w:rFonts w:ascii="Arial" w:hAnsi="Arial" w:cs="Arial"/>
          <w:sz w:val="24"/>
          <w:szCs w:val="24"/>
        </w:rPr>
        <w:t xml:space="preserve"> los niños de 5 años de la </w:t>
      </w:r>
      <w:r w:rsidR="00DB0D6E" w:rsidRPr="003349FD">
        <w:rPr>
          <w:rFonts w:ascii="Arial" w:hAnsi="Arial" w:cs="Arial"/>
          <w:sz w:val="24"/>
          <w:szCs w:val="24"/>
        </w:rPr>
        <w:t>I.E.I</w:t>
      </w:r>
      <w:r w:rsidR="00DB0D6E">
        <w:rPr>
          <w:rFonts w:ascii="Arial" w:hAnsi="Arial" w:cs="Arial"/>
          <w:sz w:val="24"/>
          <w:szCs w:val="24"/>
        </w:rPr>
        <w:t xml:space="preserve"> N°047 “Capullitos de María” </w:t>
      </w:r>
      <w:r w:rsidR="007577E9" w:rsidRPr="003349FD">
        <w:rPr>
          <w:rFonts w:ascii="Arial" w:hAnsi="Arial" w:cs="Arial"/>
          <w:sz w:val="24"/>
          <w:szCs w:val="24"/>
        </w:rPr>
        <w:t>– Chiclayo. Contiene un listado de indicadores de logro en el que se constató, en un solo momento, la presencia o ausencia de estos mediante la actuación de niños y niñas.</w:t>
      </w:r>
      <w:r w:rsidR="00C12F0E">
        <w:rPr>
          <w:rFonts w:ascii="Arial" w:hAnsi="Arial" w:cs="Arial"/>
          <w:sz w:val="24"/>
          <w:szCs w:val="24"/>
        </w:rPr>
        <w:t xml:space="preserve"> Así mismo, la </w:t>
      </w:r>
      <w:r w:rsidR="00C12F0E">
        <w:rPr>
          <w:rFonts w:ascii="Arial" w:hAnsi="Arial" w:cs="Arial"/>
          <w:color w:val="0D0D0D" w:themeColor="text1" w:themeTint="F2"/>
          <w:sz w:val="24"/>
          <w:szCs w:val="24"/>
        </w:rPr>
        <w:t>f</w:t>
      </w:r>
      <w:r w:rsidR="007577E9" w:rsidRPr="00C12F0E">
        <w:rPr>
          <w:rFonts w:ascii="Arial" w:hAnsi="Arial" w:cs="Arial"/>
          <w:color w:val="0D0D0D" w:themeColor="text1" w:themeTint="F2"/>
          <w:sz w:val="24"/>
          <w:szCs w:val="24"/>
        </w:rPr>
        <w:t xml:space="preserve">icha de análisis, para analizar las </w:t>
      </w:r>
      <w:r w:rsidR="00C12F0E">
        <w:rPr>
          <w:rFonts w:ascii="Arial" w:hAnsi="Arial" w:cs="Arial"/>
          <w:sz w:val="24"/>
          <w:szCs w:val="24"/>
        </w:rPr>
        <w:t xml:space="preserve">estrategias didáctico-lúdicas y </w:t>
      </w:r>
      <w:r w:rsidR="007577E9" w:rsidRPr="00C12F0E">
        <w:rPr>
          <w:rFonts w:ascii="Arial" w:hAnsi="Arial" w:cs="Arial"/>
          <w:sz w:val="24"/>
          <w:szCs w:val="24"/>
        </w:rPr>
        <w:t>realizar correcciones que mejoren su estructura.</w:t>
      </w:r>
    </w:p>
    <w:p w:rsidR="007577E9" w:rsidRPr="007577E9" w:rsidRDefault="007577E9" w:rsidP="0084673D">
      <w:pPr>
        <w:spacing w:line="360" w:lineRule="auto"/>
        <w:ind w:left="1500"/>
        <w:jc w:val="both"/>
        <w:rPr>
          <w:rFonts w:ascii="Arial" w:hAnsi="Arial" w:cs="Arial"/>
          <w:color w:val="FF0000"/>
          <w:sz w:val="24"/>
          <w:szCs w:val="24"/>
        </w:rPr>
      </w:pPr>
    </w:p>
    <w:p w:rsidR="0084673D" w:rsidRDefault="0084673D" w:rsidP="0084673D">
      <w:pPr>
        <w:spacing w:line="360" w:lineRule="auto"/>
        <w:ind w:left="1500"/>
        <w:jc w:val="both"/>
        <w:rPr>
          <w:rFonts w:ascii="Arial" w:hAnsi="Arial" w:cs="Arial"/>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3104A" w:rsidRDefault="00F3104A">
      <w:pPr>
        <w:rPr>
          <w:rFonts w:ascii="Arial" w:hAnsi="Arial" w:cs="Arial"/>
          <w:b/>
          <w:sz w:val="24"/>
          <w:szCs w:val="24"/>
        </w:rPr>
      </w:pPr>
    </w:p>
    <w:p w:rsidR="00FF6F76" w:rsidRDefault="00FF6F76">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DB0D6E" w:rsidRDefault="00DB0D6E">
      <w:pPr>
        <w:rPr>
          <w:rFonts w:ascii="Arial" w:hAnsi="Arial" w:cs="Arial"/>
          <w:b/>
          <w:sz w:val="24"/>
          <w:szCs w:val="24"/>
        </w:rPr>
      </w:pPr>
    </w:p>
    <w:p w:rsidR="00FF6F76" w:rsidRPr="00F3104A" w:rsidRDefault="00FF6F76" w:rsidP="00F3104A">
      <w:pPr>
        <w:pStyle w:val="Ttulo1"/>
        <w:jc w:val="center"/>
        <w:rPr>
          <w:rFonts w:ascii="Arial" w:hAnsi="Arial" w:cs="Arial"/>
          <w:b/>
          <w:color w:val="auto"/>
          <w:sz w:val="96"/>
          <w:szCs w:val="96"/>
        </w:rPr>
      </w:pPr>
      <w:bookmarkStart w:id="25" w:name="_Toc472517229"/>
      <w:r w:rsidRPr="00F3104A">
        <w:rPr>
          <w:rFonts w:ascii="Arial" w:hAnsi="Arial" w:cs="Arial"/>
          <w:b/>
          <w:color w:val="auto"/>
          <w:sz w:val="96"/>
          <w:szCs w:val="96"/>
        </w:rPr>
        <w:t>CAPÍTULO II</w:t>
      </w:r>
      <w:bookmarkEnd w:id="25"/>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FF6F76" w:rsidRDefault="00FF6F76">
      <w:pPr>
        <w:rPr>
          <w:rFonts w:ascii="Arial" w:hAnsi="Arial" w:cs="Arial"/>
          <w:b/>
          <w:sz w:val="24"/>
          <w:szCs w:val="24"/>
        </w:rPr>
      </w:pPr>
    </w:p>
    <w:p w:rsidR="003C6032" w:rsidRPr="003C6032" w:rsidRDefault="00DB0D6E" w:rsidP="003C6032">
      <w:bookmarkStart w:id="26" w:name="_Toc465165183"/>
      <w:r>
        <w:rPr>
          <w:rFonts w:ascii="Arial" w:hAnsi="Arial" w:cs="Arial"/>
          <w:b/>
          <w:noProof/>
          <w:sz w:val="24"/>
          <w:szCs w:val="24"/>
          <w:lang w:eastAsia="es-PE"/>
        </w:rPr>
        <mc:AlternateContent>
          <mc:Choice Requires="wps">
            <w:drawing>
              <wp:anchor distT="0" distB="0" distL="114300" distR="114300" simplePos="0" relativeHeight="251985920" behindDoc="0" locked="0" layoutInCell="1" allowOverlap="1" wp14:anchorId="3194628A" wp14:editId="24951E14">
                <wp:simplePos x="0" y="0"/>
                <wp:positionH relativeFrom="margin">
                  <wp:posOffset>2520315</wp:posOffset>
                </wp:positionH>
                <wp:positionV relativeFrom="paragraph">
                  <wp:posOffset>23495</wp:posOffset>
                </wp:positionV>
                <wp:extent cx="647700" cy="547370"/>
                <wp:effectExtent l="0" t="0" r="0" b="5080"/>
                <wp:wrapNone/>
                <wp:docPr id="1022" name="Elipse 1022"/>
                <wp:cNvGraphicFramePr/>
                <a:graphic xmlns:a="http://schemas.openxmlformats.org/drawingml/2006/main">
                  <a:graphicData uri="http://schemas.microsoft.com/office/word/2010/wordprocessingShape">
                    <wps:wsp>
                      <wps:cNvSpPr/>
                      <wps:spPr>
                        <a:xfrm>
                          <a:off x="0" y="0"/>
                          <a:ext cx="647700" cy="547370"/>
                        </a:xfrm>
                        <a:prstGeom prst="ellipse">
                          <a:avLst/>
                        </a:prstGeom>
                        <a:solidFill>
                          <a:sysClr val="window" lastClr="FFFFFF"/>
                        </a:solidFill>
                        <a:ln w="25400" cap="flat" cmpd="sng" algn="ctr">
                          <a:noFill/>
                          <a:prstDash val="solid"/>
                        </a:ln>
                        <a:effectLst/>
                      </wps:spPr>
                      <wps:txbx>
                        <w:txbxContent>
                          <w:p w:rsidR="00797B9A" w:rsidRDefault="00797B9A" w:rsidP="00DB0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4628A" id="Elipse 1022" o:spid="_x0000_s1042" style="position:absolute;margin-left:198.45pt;margin-top:1.85pt;width:51pt;height:43.1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" fillcolor="window" stroked="f" strokeweight="2pt">
                <v:textbox>
                  <w:txbxContent>
                    <w:p w:rsidR="00797B9A" w:rsidRDefault="00797B9A" w:rsidP="00DB0D6E">
                      <w:pPr>
                        <w:jc w:val="center"/>
                      </w:pPr>
                    </w:p>
                  </w:txbxContent>
                </v:textbox>
                <w10:wrap anchorx="margin"/>
              </v:oval>
            </w:pict>
          </mc:Fallback>
        </mc:AlternateContent>
      </w:r>
    </w:p>
    <w:p w:rsidR="00BC3CA2" w:rsidRPr="00F3104A" w:rsidRDefault="00BC3CA2" w:rsidP="00F3104A">
      <w:pPr>
        <w:spacing w:after="0"/>
        <w:rPr>
          <w:rFonts w:ascii="Arial" w:hAnsi="Arial" w:cs="Arial"/>
          <w:b/>
          <w:sz w:val="44"/>
          <w:szCs w:val="44"/>
        </w:rPr>
      </w:pPr>
      <w:r w:rsidRPr="00F3104A">
        <w:rPr>
          <w:rFonts w:ascii="Arial" w:hAnsi="Arial" w:cs="Arial"/>
          <w:b/>
          <w:sz w:val="44"/>
          <w:szCs w:val="44"/>
        </w:rPr>
        <w:lastRenderedPageBreak/>
        <w:t>FUNDAMENTACI</w:t>
      </w:r>
      <w:r w:rsidR="004C165A" w:rsidRPr="00F3104A">
        <w:rPr>
          <w:rFonts w:ascii="Arial" w:hAnsi="Arial" w:cs="Arial"/>
          <w:b/>
          <w:sz w:val="44"/>
          <w:szCs w:val="44"/>
        </w:rPr>
        <w:t>ÓN TEÓRICA</w:t>
      </w:r>
      <w:bookmarkEnd w:id="26"/>
    </w:p>
    <w:p w:rsidR="00D40D37" w:rsidRPr="00D40D37" w:rsidRDefault="00D40D37" w:rsidP="00D40D37"/>
    <w:p w:rsidR="004C165A" w:rsidRDefault="004C165A" w:rsidP="00301CCC">
      <w:pPr>
        <w:pStyle w:val="Ttulo2"/>
        <w:numPr>
          <w:ilvl w:val="0"/>
          <w:numId w:val="120"/>
        </w:numPr>
        <w:rPr>
          <w:rFonts w:ascii="Arial" w:hAnsi="Arial" w:cs="Arial"/>
        </w:rPr>
      </w:pPr>
      <w:bookmarkStart w:id="27" w:name="_Toc472517230"/>
      <w:r w:rsidRPr="003C10E8">
        <w:rPr>
          <w:rFonts w:ascii="Arial" w:hAnsi="Arial" w:cs="Arial"/>
        </w:rPr>
        <w:t>Antecedentes:</w:t>
      </w:r>
      <w:bookmarkEnd w:id="27"/>
    </w:p>
    <w:p w:rsidR="003C10E8" w:rsidRPr="003C10E8" w:rsidRDefault="003C10E8" w:rsidP="003C10E8">
      <w:pPr>
        <w:spacing w:after="0"/>
        <w:rPr>
          <w:lang w:val="es-ES_tradnl" w:eastAsia="es-ES"/>
        </w:rPr>
      </w:pPr>
    </w:p>
    <w:p w:rsidR="001B04EF" w:rsidRPr="00965A0C" w:rsidRDefault="001B04EF" w:rsidP="001B04EF">
      <w:pPr>
        <w:spacing w:line="360" w:lineRule="auto"/>
        <w:ind w:left="1418"/>
        <w:jc w:val="both"/>
        <w:rPr>
          <w:rFonts w:ascii="Arial" w:hAnsi="Arial" w:cs="Arial"/>
          <w:sz w:val="24"/>
        </w:rPr>
      </w:pPr>
      <w:r w:rsidRPr="00831A9E">
        <w:rPr>
          <w:rFonts w:ascii="Arial" w:hAnsi="Arial" w:cs="Arial"/>
          <w:sz w:val="24"/>
        </w:rPr>
        <w:t xml:space="preserve">En </w:t>
      </w:r>
      <w:r>
        <w:rPr>
          <w:rFonts w:ascii="Arial" w:hAnsi="Arial" w:cs="Arial"/>
          <w:sz w:val="24"/>
        </w:rPr>
        <w:t xml:space="preserve">la investigación de </w:t>
      </w:r>
      <w:r w:rsidRPr="00D63781">
        <w:rPr>
          <w:rFonts w:ascii="Arial" w:hAnsi="Arial" w:cs="Arial"/>
          <w:sz w:val="24"/>
        </w:rPr>
        <w:t>Cemades (2008)</w:t>
      </w:r>
      <w:r w:rsidRPr="00831A9E">
        <w:rPr>
          <w:rFonts w:ascii="Arial" w:hAnsi="Arial" w:cs="Arial"/>
          <w:sz w:val="24"/>
        </w:rPr>
        <w:t xml:space="preserve"> </w:t>
      </w:r>
      <w:r>
        <w:rPr>
          <w:rFonts w:ascii="Arial" w:hAnsi="Arial" w:cs="Arial"/>
          <w:sz w:val="24"/>
        </w:rPr>
        <w:t xml:space="preserve">sobre el desarrollo de la creatividad infantil, en la revista “Creatividad y </w:t>
      </w:r>
      <w:r w:rsidR="00BB26CC">
        <w:rPr>
          <w:rFonts w:ascii="Arial" w:hAnsi="Arial" w:cs="Arial"/>
          <w:sz w:val="24"/>
        </w:rPr>
        <w:t>S</w:t>
      </w:r>
      <w:r>
        <w:rPr>
          <w:rFonts w:ascii="Arial" w:hAnsi="Arial" w:cs="Arial"/>
          <w:sz w:val="24"/>
        </w:rPr>
        <w:t>ociedad N°12”, se pretendió</w:t>
      </w:r>
      <w:r w:rsidRPr="00831A9E">
        <w:rPr>
          <w:rFonts w:ascii="Arial" w:hAnsi="Arial" w:cs="Arial"/>
          <w:sz w:val="24"/>
        </w:rPr>
        <w:t xml:space="preserve"> dar una visión del desa</w:t>
      </w:r>
      <w:r>
        <w:rPr>
          <w:rFonts w:ascii="Arial" w:hAnsi="Arial" w:cs="Arial"/>
          <w:sz w:val="24"/>
        </w:rPr>
        <w:t xml:space="preserve">rrollo de la creatividad basado </w:t>
      </w:r>
      <w:r w:rsidRPr="00831A9E">
        <w:rPr>
          <w:rFonts w:ascii="Arial" w:hAnsi="Arial" w:cs="Arial"/>
          <w:sz w:val="24"/>
        </w:rPr>
        <w:t xml:space="preserve">en </w:t>
      </w:r>
      <w:r w:rsidRPr="00DD13A9">
        <w:rPr>
          <w:rFonts w:ascii="Arial" w:hAnsi="Arial" w:cs="Arial"/>
          <w:sz w:val="24"/>
        </w:rPr>
        <w:t xml:space="preserve">la </w:t>
      </w:r>
      <w:r w:rsidRPr="0031112A">
        <w:rPr>
          <w:rFonts w:ascii="Arial" w:hAnsi="Arial" w:cs="Arial"/>
          <w:sz w:val="24"/>
        </w:rPr>
        <w:t>experiencia y el estudio que se vino realizando en las aulas de</w:t>
      </w:r>
      <w:r w:rsidRPr="00DD13A9">
        <w:rPr>
          <w:rFonts w:ascii="Arial" w:hAnsi="Arial" w:cs="Arial"/>
          <w:sz w:val="24"/>
        </w:rPr>
        <w:t xml:space="preserve"> </w:t>
      </w:r>
      <w:r>
        <w:rPr>
          <w:rFonts w:ascii="Arial" w:hAnsi="Arial" w:cs="Arial"/>
          <w:sz w:val="24"/>
        </w:rPr>
        <w:t xml:space="preserve">Educación </w:t>
      </w:r>
      <w:r w:rsidRPr="00DD13A9">
        <w:rPr>
          <w:rFonts w:ascii="Arial" w:hAnsi="Arial" w:cs="Arial"/>
          <w:sz w:val="24"/>
        </w:rPr>
        <w:t xml:space="preserve">infantil </w:t>
      </w:r>
      <w:r>
        <w:rPr>
          <w:rFonts w:ascii="Arial" w:hAnsi="Arial" w:cs="Arial"/>
          <w:sz w:val="24"/>
        </w:rPr>
        <w:t>en Madrid, España,</w:t>
      </w:r>
      <w:r>
        <w:rPr>
          <w:rFonts w:ascii="Arial" w:hAnsi="Arial" w:cs="Arial"/>
          <w:color w:val="FF0000"/>
          <w:sz w:val="24"/>
        </w:rPr>
        <w:t xml:space="preserve"> </w:t>
      </w:r>
      <w:r w:rsidRPr="00DD13A9">
        <w:rPr>
          <w:rFonts w:ascii="Arial" w:hAnsi="Arial" w:cs="Arial"/>
          <w:sz w:val="24"/>
        </w:rPr>
        <w:t>desde hace veinte años. Esta constante búsqueda vi</w:t>
      </w:r>
      <w:r>
        <w:rPr>
          <w:rFonts w:ascii="Arial" w:hAnsi="Arial" w:cs="Arial"/>
          <w:sz w:val="24"/>
        </w:rPr>
        <w:t>no</w:t>
      </w:r>
      <w:r w:rsidRPr="00DD13A9">
        <w:rPr>
          <w:rFonts w:ascii="Arial" w:hAnsi="Arial" w:cs="Arial"/>
          <w:sz w:val="24"/>
        </w:rPr>
        <w:t xml:space="preserve"> dada por una necesidad</w:t>
      </w:r>
      <w:r w:rsidRPr="00831A9E">
        <w:rPr>
          <w:rFonts w:ascii="Arial" w:hAnsi="Arial" w:cs="Arial"/>
          <w:sz w:val="24"/>
        </w:rPr>
        <w:t xml:space="preserve"> de</w:t>
      </w:r>
      <w:r>
        <w:rPr>
          <w:rFonts w:ascii="Arial" w:hAnsi="Arial" w:cs="Arial"/>
          <w:sz w:val="24"/>
        </w:rPr>
        <w:t xml:space="preserve"> </w:t>
      </w:r>
      <w:r w:rsidRPr="00831A9E">
        <w:rPr>
          <w:rFonts w:ascii="Arial" w:hAnsi="Arial" w:cs="Arial"/>
          <w:sz w:val="24"/>
        </w:rPr>
        <w:t>aprendizaje constante y observando las carencias y demandas de la comunidad educativa</w:t>
      </w:r>
      <w:r>
        <w:rPr>
          <w:rFonts w:ascii="Arial" w:hAnsi="Arial" w:cs="Arial"/>
          <w:sz w:val="24"/>
        </w:rPr>
        <w:t xml:space="preserve">. </w:t>
      </w:r>
    </w:p>
    <w:p w:rsidR="001B04EF" w:rsidRPr="0031112A" w:rsidRDefault="001B04EF" w:rsidP="001B04EF">
      <w:pPr>
        <w:spacing w:line="360" w:lineRule="auto"/>
        <w:ind w:left="1418"/>
        <w:jc w:val="both"/>
        <w:rPr>
          <w:rFonts w:ascii="Arial" w:hAnsi="Arial" w:cs="Arial"/>
          <w:sz w:val="24"/>
        </w:rPr>
      </w:pPr>
      <w:r>
        <w:rPr>
          <w:rFonts w:ascii="Arial" w:hAnsi="Arial" w:cs="Arial"/>
          <w:sz w:val="24"/>
        </w:rPr>
        <w:t xml:space="preserve">En el trabajo de </w:t>
      </w:r>
      <w:r w:rsidRPr="00D63781">
        <w:rPr>
          <w:rFonts w:ascii="Arial" w:hAnsi="Arial" w:cs="Arial"/>
          <w:sz w:val="24"/>
        </w:rPr>
        <w:t>Oliva, M.A. y otros (2007)</w:t>
      </w:r>
      <w:r>
        <w:rPr>
          <w:rFonts w:ascii="Arial" w:hAnsi="Arial" w:cs="Arial"/>
          <w:sz w:val="24"/>
        </w:rPr>
        <w:t xml:space="preserve"> con su libro “Tivo Creativo”, NovaGroup-España, se pretende </w:t>
      </w:r>
      <w:r w:rsidRPr="0039228B">
        <w:rPr>
          <w:rFonts w:ascii="Arial" w:hAnsi="Arial" w:cs="Arial"/>
          <w:sz w:val="24"/>
        </w:rPr>
        <w:t xml:space="preserve">desarrollar la creatividad del niño </w:t>
      </w:r>
      <w:r>
        <w:rPr>
          <w:rFonts w:ascii="Arial" w:hAnsi="Arial" w:cs="Arial"/>
          <w:sz w:val="24"/>
        </w:rPr>
        <w:t>mientras hace de</w:t>
      </w:r>
      <w:r w:rsidRPr="0039228B">
        <w:rPr>
          <w:rFonts w:ascii="Arial" w:hAnsi="Arial" w:cs="Arial"/>
          <w:sz w:val="24"/>
        </w:rPr>
        <w:t xml:space="preserve"> guía y se complementa con un taller diseñado para desarrollarlo en las escuelas durante un </w:t>
      </w:r>
      <w:r w:rsidRPr="0031112A">
        <w:rPr>
          <w:rFonts w:ascii="Arial" w:hAnsi="Arial" w:cs="Arial"/>
          <w:sz w:val="24"/>
        </w:rPr>
        <w:t xml:space="preserve">año académico. </w:t>
      </w:r>
    </w:p>
    <w:p w:rsidR="001B04EF" w:rsidRDefault="001B04EF" w:rsidP="001B04EF">
      <w:pPr>
        <w:spacing w:line="360" w:lineRule="auto"/>
        <w:ind w:left="1418"/>
        <w:jc w:val="both"/>
        <w:rPr>
          <w:rFonts w:ascii="Arial" w:hAnsi="Arial" w:cs="Arial"/>
          <w:sz w:val="24"/>
        </w:rPr>
      </w:pPr>
      <w:r w:rsidRPr="0031112A">
        <w:rPr>
          <w:rFonts w:ascii="Arial" w:hAnsi="Arial" w:cs="Arial"/>
          <w:sz w:val="24"/>
        </w:rPr>
        <w:t>Oliva (2007) nos dice que l</w:t>
      </w:r>
      <w:r w:rsidR="0031112A" w:rsidRPr="0031112A">
        <w:rPr>
          <w:rFonts w:ascii="Arial" w:hAnsi="Arial" w:cs="Arial"/>
          <w:sz w:val="24"/>
        </w:rPr>
        <w:t xml:space="preserve">a creatividad viene de </w:t>
      </w:r>
      <w:r w:rsidR="0031112A" w:rsidRPr="0031112A">
        <w:rPr>
          <w:rFonts w:ascii="Arial" w:hAnsi="Arial" w:cs="Arial"/>
          <w:color w:val="000000" w:themeColor="text1"/>
          <w:sz w:val="24"/>
        </w:rPr>
        <w:t>serie</w:t>
      </w:r>
      <w:r w:rsidR="00BB26CC" w:rsidRPr="0031112A">
        <w:rPr>
          <w:rFonts w:ascii="Arial" w:hAnsi="Arial" w:cs="Arial"/>
          <w:color w:val="000000" w:themeColor="text1"/>
          <w:sz w:val="24"/>
        </w:rPr>
        <w:t>,</w:t>
      </w:r>
      <w:r w:rsidRPr="0031112A">
        <w:rPr>
          <w:rFonts w:ascii="Arial" w:hAnsi="Arial" w:cs="Arial"/>
          <w:color w:val="000000" w:themeColor="text1"/>
          <w:sz w:val="24"/>
        </w:rPr>
        <w:t xml:space="preserve"> </w:t>
      </w:r>
      <w:r w:rsidR="00BB26CC" w:rsidRPr="0031112A">
        <w:rPr>
          <w:rFonts w:ascii="Arial" w:hAnsi="Arial" w:cs="Arial"/>
          <w:color w:val="000000" w:themeColor="text1"/>
          <w:sz w:val="24"/>
        </w:rPr>
        <w:t>c</w:t>
      </w:r>
      <w:r w:rsidRPr="0031112A">
        <w:rPr>
          <w:rFonts w:ascii="Arial" w:hAnsi="Arial" w:cs="Arial"/>
          <w:color w:val="000000" w:themeColor="text1"/>
          <w:sz w:val="24"/>
        </w:rPr>
        <w:t>omo la memoria</w:t>
      </w:r>
      <w:r w:rsidR="00BB26CC" w:rsidRPr="0031112A">
        <w:rPr>
          <w:rFonts w:ascii="Arial" w:hAnsi="Arial" w:cs="Arial"/>
          <w:color w:val="000000" w:themeColor="text1"/>
          <w:sz w:val="24"/>
        </w:rPr>
        <w:t>,</w:t>
      </w:r>
      <w:r w:rsidRPr="0031112A">
        <w:rPr>
          <w:rFonts w:ascii="Arial" w:hAnsi="Arial" w:cs="Arial"/>
          <w:color w:val="000000" w:themeColor="text1"/>
          <w:sz w:val="24"/>
        </w:rPr>
        <w:t xml:space="preserve"> </w:t>
      </w:r>
      <w:r w:rsidR="00BB26CC" w:rsidRPr="0031112A">
        <w:rPr>
          <w:rFonts w:ascii="Arial" w:hAnsi="Arial" w:cs="Arial"/>
          <w:color w:val="000000" w:themeColor="text1"/>
          <w:sz w:val="24"/>
        </w:rPr>
        <w:t>p</w:t>
      </w:r>
      <w:r w:rsidRPr="0031112A">
        <w:rPr>
          <w:rFonts w:ascii="Arial" w:hAnsi="Arial" w:cs="Arial"/>
          <w:color w:val="000000" w:themeColor="text1"/>
          <w:sz w:val="24"/>
        </w:rPr>
        <w:t>ero no es una capacidad</w:t>
      </w:r>
      <w:r w:rsidR="0031112A" w:rsidRPr="0031112A">
        <w:rPr>
          <w:rFonts w:ascii="Arial" w:hAnsi="Arial" w:cs="Arial"/>
          <w:color w:val="000000" w:themeColor="text1"/>
          <w:sz w:val="24"/>
        </w:rPr>
        <w:t xml:space="preserve"> inalterable. Todo lo contrario, esta</w:t>
      </w:r>
      <w:r w:rsidRPr="0031112A">
        <w:rPr>
          <w:rFonts w:ascii="Arial" w:hAnsi="Arial" w:cs="Arial"/>
          <w:color w:val="000000" w:themeColor="text1"/>
          <w:sz w:val="24"/>
        </w:rPr>
        <w:t xml:space="preserve"> </w:t>
      </w:r>
      <w:r w:rsidR="0006139B" w:rsidRPr="0031112A">
        <w:rPr>
          <w:rFonts w:ascii="Arial" w:hAnsi="Arial" w:cs="Arial"/>
          <w:color w:val="000000" w:themeColor="text1"/>
          <w:sz w:val="24"/>
        </w:rPr>
        <w:t>f</w:t>
      </w:r>
      <w:r w:rsidRPr="0031112A">
        <w:rPr>
          <w:rFonts w:ascii="Arial" w:hAnsi="Arial" w:cs="Arial"/>
          <w:color w:val="000000" w:themeColor="text1"/>
          <w:sz w:val="24"/>
        </w:rPr>
        <w:t xml:space="preserve">unciona como un músculo. </w:t>
      </w:r>
      <w:r w:rsidR="0031112A" w:rsidRPr="0031112A">
        <w:rPr>
          <w:rFonts w:ascii="Arial" w:hAnsi="Arial" w:cs="Arial"/>
          <w:color w:val="000000" w:themeColor="text1"/>
          <w:sz w:val="24"/>
        </w:rPr>
        <w:t>S</w:t>
      </w:r>
      <w:r w:rsidR="0006139B" w:rsidRPr="0031112A">
        <w:rPr>
          <w:rFonts w:ascii="Arial" w:hAnsi="Arial" w:cs="Arial"/>
          <w:color w:val="000000" w:themeColor="text1"/>
          <w:sz w:val="24"/>
        </w:rPr>
        <w:t xml:space="preserve">e </w:t>
      </w:r>
      <w:r w:rsidRPr="0031112A">
        <w:rPr>
          <w:rFonts w:ascii="Arial" w:hAnsi="Arial" w:cs="Arial"/>
          <w:color w:val="000000" w:themeColor="text1"/>
          <w:sz w:val="24"/>
        </w:rPr>
        <w:t xml:space="preserve">puede despertar o </w:t>
      </w:r>
      <w:r w:rsidR="0006139B" w:rsidRPr="0031112A">
        <w:rPr>
          <w:rFonts w:ascii="Arial" w:hAnsi="Arial" w:cs="Arial"/>
          <w:color w:val="000000" w:themeColor="text1"/>
          <w:sz w:val="24"/>
        </w:rPr>
        <w:t>se</w:t>
      </w:r>
      <w:r w:rsidR="0031112A" w:rsidRPr="0031112A">
        <w:rPr>
          <w:rFonts w:ascii="Arial" w:hAnsi="Arial" w:cs="Arial"/>
          <w:color w:val="000000" w:themeColor="text1"/>
          <w:sz w:val="24"/>
        </w:rPr>
        <w:t xml:space="preserve"> </w:t>
      </w:r>
      <w:r w:rsidRPr="0031112A">
        <w:rPr>
          <w:rFonts w:ascii="Arial" w:hAnsi="Arial" w:cs="Arial"/>
          <w:color w:val="000000" w:themeColor="text1"/>
          <w:sz w:val="24"/>
        </w:rPr>
        <w:t>p</w:t>
      </w:r>
      <w:r w:rsidR="0031112A" w:rsidRPr="0031112A">
        <w:rPr>
          <w:rFonts w:ascii="Arial" w:hAnsi="Arial" w:cs="Arial"/>
          <w:color w:val="000000" w:themeColor="text1"/>
          <w:sz w:val="24"/>
        </w:rPr>
        <w:t>uede</w:t>
      </w:r>
      <w:r w:rsidRPr="0031112A">
        <w:rPr>
          <w:rFonts w:ascii="Arial" w:hAnsi="Arial" w:cs="Arial"/>
          <w:color w:val="000000" w:themeColor="text1"/>
          <w:sz w:val="24"/>
        </w:rPr>
        <w:t xml:space="preserve"> dormir. “¿Cómo podemos hacer para ayudar a que la sociedad sea m</w:t>
      </w:r>
      <w:r w:rsidRPr="0031112A">
        <w:rPr>
          <w:rFonts w:ascii="Arial" w:hAnsi="Arial" w:cs="Arial"/>
          <w:sz w:val="24"/>
        </w:rPr>
        <w:t>ás</w:t>
      </w:r>
      <w:r w:rsidRPr="0039228B">
        <w:rPr>
          <w:rFonts w:ascii="Arial" w:hAnsi="Arial" w:cs="Arial"/>
          <w:sz w:val="24"/>
        </w:rPr>
        <w:t xml:space="preserve"> emprendedora?”</w:t>
      </w:r>
      <w:r>
        <w:rPr>
          <w:rFonts w:ascii="Arial" w:hAnsi="Arial" w:cs="Arial"/>
          <w:sz w:val="24"/>
        </w:rPr>
        <w:t xml:space="preserve"> (Oliva, 2007). Esto se preguntó a sí mismo, el autor. Él p</w:t>
      </w:r>
      <w:r w:rsidRPr="0039228B">
        <w:rPr>
          <w:rFonts w:ascii="Arial" w:hAnsi="Arial" w:cs="Arial"/>
          <w:sz w:val="24"/>
        </w:rPr>
        <w:t>ensó en la universidad, pero, cuando se vio como profesor de 5ª de ingeniería industrial, descubrió que la curiosidad y la inquietud de los alumnos son mínima</w:t>
      </w:r>
      <w:r w:rsidR="00FA4989">
        <w:rPr>
          <w:rFonts w:ascii="Arial" w:hAnsi="Arial" w:cs="Arial"/>
          <w:sz w:val="24"/>
        </w:rPr>
        <w:t>s</w:t>
      </w:r>
      <w:r>
        <w:rPr>
          <w:rFonts w:ascii="Arial" w:hAnsi="Arial" w:cs="Arial"/>
          <w:sz w:val="24"/>
        </w:rPr>
        <w:t xml:space="preserve"> y que su</w:t>
      </w:r>
      <w:r w:rsidRPr="0039228B">
        <w:rPr>
          <w:rFonts w:ascii="Arial" w:hAnsi="Arial" w:cs="Arial"/>
          <w:sz w:val="24"/>
        </w:rPr>
        <w:t xml:space="preserve"> verdadera preocupación consiste en aprobar los exámenes</w:t>
      </w:r>
      <w:r>
        <w:rPr>
          <w:rFonts w:ascii="Arial" w:hAnsi="Arial" w:cs="Arial"/>
          <w:sz w:val="24"/>
        </w:rPr>
        <w:t>.</w:t>
      </w:r>
      <w:r w:rsidRPr="0039228B">
        <w:rPr>
          <w:rFonts w:ascii="Arial" w:hAnsi="Arial" w:cs="Arial"/>
          <w:sz w:val="24"/>
        </w:rPr>
        <w:t xml:space="preserve"> “Un estudio que aparece en el Libro Blanco de la Iniciativa Emprendedora en España, de ESADE, revela que solo el 15% de los jóvenes españoles se considera creativo y que muchos emprendedores lo son por necesidad, no porque les guste”, comenta el desarrollador de contenidos. “Los niños son creativos, pero cuando son adultos, esta creatividad desaparece. El sistema educativo mata la </w:t>
      </w:r>
      <w:r w:rsidRPr="0039228B">
        <w:rPr>
          <w:rFonts w:ascii="Arial" w:hAnsi="Arial" w:cs="Arial"/>
          <w:sz w:val="24"/>
        </w:rPr>
        <w:lastRenderedPageBreak/>
        <w:t>creatividad. Vamos a actuar antes de que se produzca el problema”.</w:t>
      </w:r>
    </w:p>
    <w:p w:rsidR="001B04EF" w:rsidRPr="00261167" w:rsidRDefault="0031112A" w:rsidP="001B04EF">
      <w:pPr>
        <w:spacing w:after="0" w:line="360" w:lineRule="auto"/>
        <w:ind w:left="1418"/>
        <w:jc w:val="both"/>
        <w:rPr>
          <w:rFonts w:ascii="Arial" w:hAnsi="Arial" w:cs="Arial"/>
          <w:sz w:val="24"/>
        </w:rPr>
      </w:pPr>
      <w:r>
        <w:rPr>
          <w:rFonts w:ascii="Arial" w:hAnsi="Arial" w:cs="Arial"/>
          <w:sz w:val="24"/>
        </w:rPr>
        <w:t xml:space="preserve">En </w:t>
      </w:r>
      <w:r w:rsidR="001B04EF">
        <w:rPr>
          <w:rFonts w:ascii="Arial" w:hAnsi="Arial" w:cs="Arial"/>
          <w:sz w:val="24"/>
        </w:rPr>
        <w:t>2012</w:t>
      </w:r>
      <w:r w:rsidR="001B04EF" w:rsidRPr="0031112A">
        <w:rPr>
          <w:rFonts w:ascii="Arial" w:hAnsi="Arial" w:cs="Arial"/>
          <w:color w:val="000000" w:themeColor="text1"/>
          <w:sz w:val="24"/>
        </w:rPr>
        <w:t xml:space="preserve">, </w:t>
      </w:r>
      <w:r w:rsidR="00E36F0D" w:rsidRPr="0031112A">
        <w:rPr>
          <w:rFonts w:ascii="Arial" w:hAnsi="Arial" w:cs="Arial"/>
          <w:color w:val="000000" w:themeColor="text1"/>
          <w:sz w:val="24"/>
        </w:rPr>
        <w:t xml:space="preserve">se desarrolló un curso </w:t>
      </w:r>
      <w:r w:rsidR="001B04EF">
        <w:rPr>
          <w:rFonts w:ascii="Arial" w:hAnsi="Arial" w:cs="Arial"/>
          <w:sz w:val="24"/>
        </w:rPr>
        <w:t>el cual</w:t>
      </w:r>
      <w:r w:rsidR="001B04EF" w:rsidRPr="0039228B">
        <w:rPr>
          <w:rFonts w:ascii="Arial" w:hAnsi="Arial" w:cs="Arial"/>
          <w:sz w:val="24"/>
        </w:rPr>
        <w:t xml:space="preserve"> fue el primero </w:t>
      </w:r>
      <w:r w:rsidR="001B04EF">
        <w:rPr>
          <w:rFonts w:ascii="Arial" w:hAnsi="Arial" w:cs="Arial"/>
          <w:sz w:val="24"/>
        </w:rPr>
        <w:t xml:space="preserve">en el </w:t>
      </w:r>
      <w:r w:rsidR="001B04EF" w:rsidRPr="0039228B">
        <w:rPr>
          <w:rFonts w:ascii="Arial" w:hAnsi="Arial" w:cs="Arial"/>
          <w:sz w:val="24"/>
        </w:rPr>
        <w:t xml:space="preserve">que se llevó a cabo </w:t>
      </w:r>
      <w:r w:rsidR="001B04EF">
        <w:rPr>
          <w:rFonts w:ascii="Arial" w:hAnsi="Arial" w:cs="Arial"/>
          <w:sz w:val="24"/>
        </w:rPr>
        <w:t>un</w:t>
      </w:r>
      <w:r w:rsidR="001B04EF" w:rsidRPr="0039228B">
        <w:rPr>
          <w:rFonts w:ascii="Arial" w:hAnsi="Arial" w:cs="Arial"/>
          <w:sz w:val="24"/>
        </w:rPr>
        <w:t xml:space="preserve"> programa</w:t>
      </w:r>
      <w:r w:rsidR="001B04EF">
        <w:rPr>
          <w:rFonts w:ascii="Arial" w:hAnsi="Arial" w:cs="Arial"/>
          <w:sz w:val="24"/>
        </w:rPr>
        <w:t xml:space="preserve"> utilizando este libro</w:t>
      </w:r>
      <w:r w:rsidR="001B04EF" w:rsidRPr="0039228B">
        <w:rPr>
          <w:rFonts w:ascii="Arial" w:hAnsi="Arial" w:cs="Arial"/>
          <w:sz w:val="24"/>
        </w:rPr>
        <w:t>, en fase piloto, en 12 centros educativos de Barcelona y Girona.</w:t>
      </w:r>
      <w:r w:rsidR="001B04EF">
        <w:rPr>
          <w:rFonts w:ascii="Arial" w:hAnsi="Arial" w:cs="Arial"/>
          <w:sz w:val="24"/>
        </w:rPr>
        <w:t xml:space="preserve"> </w:t>
      </w:r>
      <w:r w:rsidR="001B04EF" w:rsidRPr="00261167">
        <w:rPr>
          <w:rFonts w:ascii="Arial" w:hAnsi="Arial" w:cs="Arial"/>
          <w:sz w:val="24"/>
        </w:rPr>
        <w:t>El libro cuenta con cuentos en las que el niño debe leer y poner en práctica su creatividad. El primer cuento es pautado. Las soluciones están dirigidas. El segundo tiene ya un final que han de inventar los niños y, de ahí en adelante, lo ideal es plantear retos reales. Al final del pasado curso académico un colegio planteó un reto real de una empresa a sus alumnos: Tenían que dar ideas para un tipo de helado conocido en España: los helados Frigo. “Utilizaron la misma metodología que enseña el cuento aplicada al reto de inventar nuevos helados. Formas, sabores, soportes… El objetivo final es que apliquen esta técnica de creatividad a su vida, que se cuestionen las cosas. El mayor reto creativo de una persona es ella misma” comenta Oliva.</w:t>
      </w:r>
    </w:p>
    <w:p w:rsidR="001B04EF" w:rsidRPr="00261167" w:rsidRDefault="001B04EF" w:rsidP="001B04EF">
      <w:pPr>
        <w:spacing w:after="0" w:line="360" w:lineRule="auto"/>
        <w:ind w:left="1418"/>
        <w:jc w:val="both"/>
        <w:rPr>
          <w:rFonts w:ascii="Arial" w:hAnsi="Arial" w:cs="Arial"/>
          <w:sz w:val="24"/>
        </w:rPr>
      </w:pPr>
    </w:p>
    <w:p w:rsidR="001B04EF" w:rsidRPr="00261167" w:rsidRDefault="00DB0D6E" w:rsidP="001B04EF">
      <w:pPr>
        <w:spacing w:after="0" w:line="360" w:lineRule="auto"/>
        <w:ind w:left="1418"/>
        <w:jc w:val="both"/>
        <w:rPr>
          <w:rFonts w:ascii="Arial" w:hAnsi="Arial" w:cs="Arial"/>
          <w:sz w:val="24"/>
        </w:rPr>
      </w:pPr>
      <w:r>
        <w:rPr>
          <w:rFonts w:ascii="Arial" w:hAnsi="Arial" w:cs="Arial"/>
          <w:sz w:val="24"/>
        </w:rPr>
        <w:t xml:space="preserve">En el proceso, además, </w:t>
      </w:r>
      <w:r w:rsidR="001B04EF" w:rsidRPr="00261167">
        <w:rPr>
          <w:rFonts w:ascii="Arial" w:hAnsi="Arial" w:cs="Arial"/>
          <w:sz w:val="24"/>
        </w:rPr>
        <w:t>los niños descubren qué trabajos se les dan mejor. Unos ven que lo más sencillo para ellos es dibujar. Otros, escribir, y después se puede llevar a otros territorios y seguir el proceso con teatro, h</w:t>
      </w:r>
      <w:r>
        <w:rPr>
          <w:rFonts w:ascii="Arial" w:hAnsi="Arial" w:cs="Arial"/>
          <w:sz w:val="24"/>
        </w:rPr>
        <w:t>aciendo máscaras, papiroflexia, etc</w:t>
      </w:r>
      <w:r w:rsidR="001B04EF" w:rsidRPr="00261167">
        <w:rPr>
          <w:rFonts w:ascii="Arial" w:hAnsi="Arial" w:cs="Arial"/>
          <w:sz w:val="24"/>
        </w:rPr>
        <w:t>.</w:t>
      </w:r>
    </w:p>
    <w:p w:rsidR="001B04EF" w:rsidRPr="00261167" w:rsidRDefault="001B04EF" w:rsidP="001B04EF">
      <w:pPr>
        <w:spacing w:after="0" w:line="360" w:lineRule="auto"/>
        <w:ind w:left="1418"/>
        <w:jc w:val="both"/>
        <w:rPr>
          <w:rFonts w:ascii="Arial" w:hAnsi="Arial" w:cs="Arial"/>
          <w:sz w:val="24"/>
        </w:rPr>
      </w:pPr>
    </w:p>
    <w:p w:rsidR="001B04EF" w:rsidRPr="00261167" w:rsidRDefault="001B04EF" w:rsidP="001B04EF">
      <w:pPr>
        <w:spacing w:after="0" w:line="360" w:lineRule="auto"/>
        <w:ind w:left="1418"/>
        <w:jc w:val="both"/>
        <w:rPr>
          <w:rFonts w:ascii="Arial" w:hAnsi="Arial" w:cs="Arial"/>
          <w:sz w:val="24"/>
        </w:rPr>
      </w:pPr>
      <w:r w:rsidRPr="00261167">
        <w:rPr>
          <w:rFonts w:ascii="Arial" w:hAnsi="Arial" w:cs="Arial"/>
          <w:sz w:val="24"/>
        </w:rPr>
        <w:t xml:space="preserve">Este método se aplica en niños de edades entre 8 y 10 años. “A esta edad son esponjas y ya comprenden muy bien”. A partir de los 11 y 12 años empiezan a ver los cuentos como algo infantil y, por eso, </w:t>
      </w:r>
      <w:r>
        <w:rPr>
          <w:rFonts w:ascii="Arial" w:hAnsi="Arial" w:cs="Arial"/>
          <w:sz w:val="24"/>
        </w:rPr>
        <w:t xml:space="preserve">la empresa </w:t>
      </w:r>
      <w:r w:rsidRPr="00261167">
        <w:rPr>
          <w:rFonts w:ascii="Arial" w:hAnsi="Arial" w:cs="Arial"/>
          <w:sz w:val="24"/>
        </w:rPr>
        <w:t>NovaGroup está trabajando ahora en “historias más rupturistas para niños mayores”.</w:t>
      </w:r>
    </w:p>
    <w:p w:rsidR="001B04EF" w:rsidRPr="00261167" w:rsidRDefault="001B04EF" w:rsidP="001B04EF">
      <w:pPr>
        <w:spacing w:after="0" w:line="360" w:lineRule="auto"/>
        <w:ind w:left="1418"/>
        <w:jc w:val="both"/>
        <w:rPr>
          <w:rFonts w:ascii="Arial" w:hAnsi="Arial" w:cs="Arial"/>
          <w:sz w:val="24"/>
        </w:rPr>
      </w:pPr>
    </w:p>
    <w:p w:rsidR="001B04EF" w:rsidRPr="00156416" w:rsidRDefault="001B04EF" w:rsidP="001B04EF">
      <w:pPr>
        <w:spacing w:line="360" w:lineRule="auto"/>
        <w:ind w:left="1418"/>
        <w:jc w:val="both"/>
        <w:rPr>
          <w:rFonts w:ascii="Arial" w:hAnsi="Arial" w:cs="Arial"/>
          <w:sz w:val="24"/>
        </w:rPr>
      </w:pPr>
      <w:r w:rsidRPr="00261167">
        <w:rPr>
          <w:rFonts w:ascii="Arial" w:hAnsi="Arial" w:cs="Arial"/>
          <w:sz w:val="24"/>
        </w:rPr>
        <w:t xml:space="preserve">La consultora, a principios de verano, reunió a varios de los niños que habían seguido este programa, en distintos colegios, para plantearles un reto real: El uso del agua y cómo reducir su consumo. Los participantes aprendieron que el agua es un bien </w:t>
      </w:r>
      <w:r w:rsidRPr="00261167">
        <w:rPr>
          <w:rFonts w:ascii="Arial" w:hAnsi="Arial" w:cs="Arial"/>
          <w:sz w:val="24"/>
        </w:rPr>
        <w:lastRenderedPageBreak/>
        <w:t>escaso y diseñaron varias estrategias para optimizar su consumo. Al final, todas las ideas se elevaron al cielo en un globo de hielo.</w:t>
      </w:r>
    </w:p>
    <w:p w:rsidR="001B04EF" w:rsidRPr="00E82FAE" w:rsidRDefault="001B04EF" w:rsidP="001B04EF">
      <w:pPr>
        <w:spacing w:line="360" w:lineRule="auto"/>
        <w:ind w:left="1418"/>
        <w:jc w:val="both"/>
        <w:rPr>
          <w:rFonts w:ascii="Arial" w:hAnsi="Arial" w:cs="Arial"/>
          <w:sz w:val="24"/>
          <w:szCs w:val="24"/>
        </w:rPr>
      </w:pPr>
      <w:r w:rsidRPr="00E82FAE">
        <w:rPr>
          <w:rFonts w:ascii="Arial" w:hAnsi="Arial" w:cs="Arial"/>
          <w:sz w:val="24"/>
          <w:szCs w:val="24"/>
        </w:rPr>
        <w:t xml:space="preserve">En la investigación realizada por </w:t>
      </w:r>
      <w:r w:rsidRPr="00D63781">
        <w:rPr>
          <w:rFonts w:ascii="Arial" w:hAnsi="Arial" w:cs="Arial"/>
          <w:sz w:val="24"/>
          <w:szCs w:val="24"/>
        </w:rPr>
        <w:t>Asanza Villavicencio, Yadira y Rodríguez Chávez, Lucía (2006-2007)</w:t>
      </w:r>
      <w:r w:rsidRPr="00E82FAE">
        <w:rPr>
          <w:rFonts w:ascii="Arial" w:hAnsi="Arial" w:cs="Arial"/>
          <w:sz w:val="24"/>
          <w:szCs w:val="24"/>
        </w:rPr>
        <w:t xml:space="preserve"> denominada “El desarrollo de la creatividad e imaginación a través de las técnicas grafo-plásticas en la educación preescolar del liceo naval de manta en el período 2006-2007” en Manta, Manabí, Ecuador; tuvo como objetivo el de conseguir una educación integral del infante a través de la educación plástica para desarrollar la creatividad e imaginación a través de las técnicas grafo plásticas, además de favorecer la expresión y comunicación a través del lenguaje plástico, desarrollar el hábito de experimentación y destreza, fomentar actitudes cooperativas, críticas, creativas y de investigación y favorecer el carácter lúdico del infante como medio de aprendizaje.</w:t>
      </w:r>
    </w:p>
    <w:p w:rsidR="001B04EF" w:rsidRPr="00E82FAE" w:rsidRDefault="001B04EF" w:rsidP="001B04EF">
      <w:pPr>
        <w:autoSpaceDE w:val="0"/>
        <w:autoSpaceDN w:val="0"/>
        <w:adjustRightInd w:val="0"/>
        <w:spacing w:after="0" w:line="360" w:lineRule="auto"/>
        <w:ind w:left="1418"/>
        <w:jc w:val="both"/>
        <w:rPr>
          <w:rFonts w:ascii="Arial" w:hAnsi="Arial" w:cs="Arial"/>
          <w:sz w:val="24"/>
          <w:szCs w:val="24"/>
        </w:rPr>
      </w:pPr>
      <w:r w:rsidRPr="00E82FAE">
        <w:rPr>
          <w:rFonts w:ascii="Arial" w:hAnsi="Arial" w:cs="Arial"/>
          <w:sz w:val="24"/>
          <w:szCs w:val="24"/>
        </w:rPr>
        <w:t>En esta investigación aplicada, se logró el desarrollo de la creatividad e imaginación de los niños,</w:t>
      </w:r>
      <w:r>
        <w:rPr>
          <w:rFonts w:ascii="Arial" w:hAnsi="Arial" w:cs="Arial"/>
          <w:sz w:val="24"/>
          <w:szCs w:val="24"/>
        </w:rPr>
        <w:t xml:space="preserve"> </w:t>
      </w:r>
      <w:r w:rsidRPr="00E82FAE">
        <w:rPr>
          <w:rFonts w:ascii="Arial" w:hAnsi="Arial" w:cs="Arial"/>
          <w:sz w:val="24"/>
          <w:szCs w:val="24"/>
        </w:rPr>
        <w:t>los cuales realizaron sus productos con su propia inspiración y con entusiasmo, trabajando en un ambiente propicio, con materiales adecuados y despertando y satisfaciendo sus propios intereses.</w:t>
      </w:r>
    </w:p>
    <w:p w:rsidR="001B04EF" w:rsidRDefault="001B04EF" w:rsidP="001B04EF">
      <w:pPr>
        <w:autoSpaceDE w:val="0"/>
        <w:autoSpaceDN w:val="0"/>
        <w:adjustRightInd w:val="0"/>
        <w:spacing w:after="0" w:line="360" w:lineRule="auto"/>
        <w:ind w:left="1418"/>
        <w:jc w:val="both"/>
        <w:rPr>
          <w:rFonts w:ascii="Arial" w:hAnsi="Arial" w:cs="Arial"/>
          <w:sz w:val="24"/>
          <w:szCs w:val="24"/>
        </w:rPr>
      </w:pPr>
    </w:p>
    <w:p w:rsidR="001B04EF" w:rsidRPr="00E82FAE" w:rsidRDefault="001B04EF" w:rsidP="001B04EF">
      <w:pPr>
        <w:autoSpaceDE w:val="0"/>
        <w:autoSpaceDN w:val="0"/>
        <w:adjustRightInd w:val="0"/>
        <w:spacing w:after="0" w:line="360" w:lineRule="auto"/>
        <w:ind w:left="1418"/>
        <w:jc w:val="both"/>
        <w:rPr>
          <w:rFonts w:ascii="Arial" w:hAnsi="Arial" w:cs="Arial"/>
          <w:sz w:val="24"/>
          <w:szCs w:val="24"/>
        </w:rPr>
      </w:pPr>
      <w:r w:rsidRPr="00E82FAE">
        <w:rPr>
          <w:rFonts w:ascii="Arial" w:hAnsi="Arial" w:cs="Arial"/>
          <w:sz w:val="24"/>
          <w:szCs w:val="24"/>
        </w:rPr>
        <w:t xml:space="preserve">Se generó sentimientos de confianza, seguridad y control además de permitir demostrar libertad de pensamiento. </w:t>
      </w:r>
    </w:p>
    <w:p w:rsidR="001B04EF" w:rsidRPr="00E82FAE" w:rsidRDefault="001B04EF" w:rsidP="001B04EF">
      <w:pPr>
        <w:autoSpaceDE w:val="0"/>
        <w:autoSpaceDN w:val="0"/>
        <w:adjustRightInd w:val="0"/>
        <w:spacing w:after="0" w:line="360" w:lineRule="auto"/>
        <w:ind w:left="1418"/>
        <w:jc w:val="both"/>
        <w:rPr>
          <w:rFonts w:ascii="Arial" w:hAnsi="Arial" w:cs="Arial"/>
          <w:sz w:val="24"/>
          <w:szCs w:val="24"/>
        </w:rPr>
      </w:pPr>
      <w:r w:rsidRPr="00E82FAE">
        <w:rPr>
          <w:rFonts w:ascii="Arial" w:hAnsi="Arial" w:cs="Arial"/>
          <w:sz w:val="24"/>
          <w:szCs w:val="24"/>
        </w:rPr>
        <w:t>La aplicación de esta investigación favoreció también el desarrollo de la psicomotricidad, lo cual permite un mayor control de su cuerpo, proporcionándole seguridad en sus facultades y elementos para la adquisición de la lecto-escritura.</w:t>
      </w:r>
    </w:p>
    <w:p w:rsidR="001B04EF" w:rsidRDefault="001B04EF" w:rsidP="001B04EF">
      <w:pPr>
        <w:autoSpaceDE w:val="0"/>
        <w:autoSpaceDN w:val="0"/>
        <w:adjustRightInd w:val="0"/>
        <w:spacing w:after="0" w:line="360" w:lineRule="auto"/>
        <w:ind w:left="1418"/>
        <w:jc w:val="both"/>
        <w:rPr>
          <w:rFonts w:ascii="Arial" w:hAnsi="Arial" w:cs="Arial"/>
          <w:sz w:val="24"/>
          <w:szCs w:val="24"/>
        </w:rPr>
      </w:pPr>
    </w:p>
    <w:p w:rsidR="001B04EF" w:rsidRPr="00E82FAE" w:rsidRDefault="00D63781" w:rsidP="001B04EF">
      <w:pPr>
        <w:autoSpaceDE w:val="0"/>
        <w:autoSpaceDN w:val="0"/>
        <w:adjustRightInd w:val="0"/>
        <w:spacing w:after="0" w:line="360" w:lineRule="auto"/>
        <w:ind w:left="1418"/>
        <w:jc w:val="both"/>
        <w:rPr>
          <w:rFonts w:ascii="Arial" w:hAnsi="Arial" w:cs="Arial"/>
          <w:sz w:val="24"/>
          <w:szCs w:val="24"/>
        </w:rPr>
      </w:pPr>
      <w:r w:rsidRPr="00D63781">
        <w:rPr>
          <w:rFonts w:ascii="Arial" w:hAnsi="Arial" w:cs="Arial"/>
          <w:sz w:val="24"/>
          <w:szCs w:val="24"/>
        </w:rPr>
        <w:t>Franco, C.</w:t>
      </w:r>
      <w:r>
        <w:rPr>
          <w:rFonts w:ascii="Arial" w:hAnsi="Arial" w:cs="Arial"/>
          <w:sz w:val="24"/>
          <w:szCs w:val="24"/>
        </w:rPr>
        <w:t xml:space="preserve"> </w:t>
      </w:r>
      <w:r w:rsidR="00A062EC" w:rsidRPr="00E82FAE">
        <w:rPr>
          <w:rFonts w:ascii="Arial" w:hAnsi="Arial" w:cs="Arial"/>
          <w:sz w:val="24"/>
          <w:szCs w:val="24"/>
        </w:rPr>
        <w:t>(2006)</w:t>
      </w:r>
      <w:r w:rsidR="001B04EF" w:rsidRPr="00E82FAE">
        <w:rPr>
          <w:rFonts w:ascii="Arial" w:hAnsi="Arial" w:cs="Arial"/>
          <w:sz w:val="24"/>
          <w:szCs w:val="24"/>
        </w:rPr>
        <w:t xml:space="preserve"> en su investigación titulada “Relación entre las variables auto-concepto y creatividad en una muestra de alumnos de educación infantil” </w:t>
      </w:r>
      <w:r w:rsidR="00A062EC">
        <w:rPr>
          <w:rFonts w:ascii="Arial" w:hAnsi="Arial" w:cs="Arial"/>
          <w:sz w:val="24"/>
          <w:szCs w:val="24"/>
        </w:rPr>
        <w:t xml:space="preserve">en </w:t>
      </w:r>
      <w:r w:rsidR="001B04EF" w:rsidRPr="00E82FAE">
        <w:rPr>
          <w:rFonts w:ascii="Arial" w:hAnsi="Arial" w:cs="Arial"/>
          <w:sz w:val="24"/>
          <w:szCs w:val="24"/>
        </w:rPr>
        <w:t>México</w:t>
      </w:r>
      <w:r w:rsidR="00A062EC">
        <w:rPr>
          <w:rFonts w:ascii="Arial" w:hAnsi="Arial" w:cs="Arial"/>
          <w:sz w:val="24"/>
          <w:szCs w:val="24"/>
        </w:rPr>
        <w:t>; s</w:t>
      </w:r>
      <w:r w:rsidR="001B04EF" w:rsidRPr="00E82FAE">
        <w:rPr>
          <w:rFonts w:ascii="Arial" w:hAnsi="Arial" w:cs="Arial"/>
          <w:sz w:val="24"/>
          <w:szCs w:val="24"/>
        </w:rPr>
        <w:t xml:space="preserve">e llega a la conclusión que existe relación entre los factores afectivos ya la capacidad creativa de la </w:t>
      </w:r>
      <w:r w:rsidR="001B04EF" w:rsidRPr="00E82FAE">
        <w:rPr>
          <w:rFonts w:ascii="Arial" w:hAnsi="Arial" w:cs="Arial"/>
          <w:sz w:val="24"/>
          <w:szCs w:val="24"/>
        </w:rPr>
        <w:lastRenderedPageBreak/>
        <w:t>persona, a la vez estas influyen de forma positiva en la manifestación de auto-concepto.</w:t>
      </w:r>
    </w:p>
    <w:p w:rsidR="001B04EF" w:rsidRPr="00DB19E5" w:rsidRDefault="001B04EF" w:rsidP="001B04EF">
      <w:pPr>
        <w:pStyle w:val="Prrafodelista"/>
        <w:autoSpaceDE w:val="0"/>
        <w:autoSpaceDN w:val="0"/>
        <w:adjustRightInd w:val="0"/>
        <w:spacing w:after="0" w:line="360" w:lineRule="auto"/>
        <w:ind w:left="1418"/>
        <w:jc w:val="both"/>
        <w:rPr>
          <w:rFonts w:ascii="Arial" w:hAnsi="Arial" w:cs="Arial"/>
          <w:sz w:val="24"/>
          <w:szCs w:val="24"/>
        </w:rPr>
      </w:pPr>
    </w:p>
    <w:p w:rsidR="001B04EF" w:rsidRPr="00E82FAE" w:rsidRDefault="001B04EF" w:rsidP="001B04EF">
      <w:pPr>
        <w:autoSpaceDE w:val="0"/>
        <w:autoSpaceDN w:val="0"/>
        <w:adjustRightInd w:val="0"/>
        <w:spacing w:after="0" w:line="360" w:lineRule="auto"/>
        <w:ind w:left="1418"/>
        <w:jc w:val="both"/>
        <w:rPr>
          <w:rFonts w:ascii="Arial" w:hAnsi="Arial" w:cs="Arial"/>
          <w:sz w:val="24"/>
          <w:szCs w:val="24"/>
        </w:rPr>
      </w:pPr>
      <w:r w:rsidRPr="00E82FAE">
        <w:rPr>
          <w:rFonts w:ascii="Arial" w:hAnsi="Arial" w:cs="Arial"/>
          <w:sz w:val="24"/>
          <w:szCs w:val="24"/>
        </w:rPr>
        <w:t>Del párrafo anterior podemos deducir que es muy importante estimular desde temprana edad la creatividad, ya que esta influye positivamente en la formación del auto-concepto de la persona, utilizando diferentes estrategias, en este caso los cuentos infantiles.</w:t>
      </w:r>
    </w:p>
    <w:p w:rsidR="001B04EF" w:rsidRDefault="001B04EF" w:rsidP="001B04EF">
      <w:pPr>
        <w:spacing w:after="160" w:line="360" w:lineRule="auto"/>
        <w:ind w:left="1418"/>
        <w:jc w:val="both"/>
        <w:rPr>
          <w:rFonts w:ascii="Arial" w:hAnsi="Arial" w:cs="Arial"/>
          <w:sz w:val="24"/>
          <w:szCs w:val="24"/>
        </w:rPr>
      </w:pPr>
    </w:p>
    <w:p w:rsidR="001B04EF" w:rsidRPr="00E82FAE" w:rsidRDefault="001B04EF" w:rsidP="001B04EF">
      <w:pPr>
        <w:spacing w:after="160" w:line="360" w:lineRule="auto"/>
        <w:ind w:left="1418"/>
        <w:jc w:val="both"/>
        <w:rPr>
          <w:rFonts w:ascii="Arial" w:hAnsi="Arial" w:cs="Arial"/>
          <w:sz w:val="24"/>
          <w:szCs w:val="24"/>
        </w:rPr>
      </w:pPr>
      <w:r w:rsidRPr="00D63781">
        <w:rPr>
          <w:rFonts w:ascii="Arial" w:hAnsi="Arial" w:cs="Arial"/>
          <w:sz w:val="24"/>
          <w:szCs w:val="24"/>
        </w:rPr>
        <w:t>Prieto M., López O., Bermejeo R., Renzulli J., Castejón J.</w:t>
      </w:r>
      <w:r w:rsidR="00D63781">
        <w:rPr>
          <w:rFonts w:ascii="Arial" w:hAnsi="Arial" w:cs="Arial"/>
          <w:sz w:val="24"/>
          <w:szCs w:val="24"/>
        </w:rPr>
        <w:t xml:space="preserve"> (2014)</w:t>
      </w:r>
      <w:r w:rsidRPr="00E82FAE">
        <w:rPr>
          <w:rFonts w:ascii="Arial" w:hAnsi="Arial" w:cs="Arial"/>
          <w:sz w:val="24"/>
          <w:szCs w:val="24"/>
        </w:rPr>
        <w:t xml:space="preserve"> en su trabajo de investigación: “Evaluación de un programa de desarrollo de la creatividad” España. “Después de haber aplicado un programa de desarrollo de creatividad, utilizando las técnicas de Frainet (1993) los estudios demuestran que las pr</w:t>
      </w:r>
      <w:r w:rsidR="008C4705">
        <w:rPr>
          <w:rFonts w:ascii="Arial" w:hAnsi="Arial" w:cs="Arial"/>
          <w:sz w:val="24"/>
          <w:szCs w:val="24"/>
        </w:rPr>
        <w:t>á</w:t>
      </w:r>
      <w:r w:rsidRPr="00E82FAE">
        <w:rPr>
          <w:rFonts w:ascii="Arial" w:hAnsi="Arial" w:cs="Arial"/>
          <w:sz w:val="24"/>
          <w:szCs w:val="24"/>
        </w:rPr>
        <w:t>cticas creativas durante los años preescolares influyen en el desarrollo del potencial creativo, que más tarde mostraran los alumnos durante su vida”.  Aquí se muestra el rol importante que cumple la docente de educación inicial para el desarrollo de la creatividad del niño, proporcionando un clima de confianza, aplicando técnicas y estrategias que faciliten la actuación creativa, ofreciendo la oportunidad para que los niños y niñas elijan y aprendan por descubrimiento propio.</w:t>
      </w:r>
    </w:p>
    <w:p w:rsidR="00156416" w:rsidRPr="003C10E8" w:rsidRDefault="00156416" w:rsidP="00156416">
      <w:pPr>
        <w:spacing w:after="160" w:line="360" w:lineRule="auto"/>
        <w:jc w:val="both"/>
        <w:rPr>
          <w:rFonts w:ascii="Arial" w:eastAsia="Times New Roman" w:hAnsi="Arial" w:cs="Arial"/>
          <w:b/>
          <w:sz w:val="24"/>
          <w:szCs w:val="20"/>
          <w:lang w:val="es-ES_tradnl" w:eastAsia="es-ES"/>
        </w:rPr>
      </w:pPr>
    </w:p>
    <w:p w:rsidR="004C165A" w:rsidRPr="003C10E8" w:rsidRDefault="004C165A" w:rsidP="00301CCC">
      <w:pPr>
        <w:pStyle w:val="Ttulo2"/>
        <w:numPr>
          <w:ilvl w:val="0"/>
          <w:numId w:val="120"/>
        </w:numPr>
        <w:rPr>
          <w:rFonts w:ascii="Arial" w:hAnsi="Arial" w:cs="Arial"/>
        </w:rPr>
      </w:pPr>
      <w:bookmarkStart w:id="28" w:name="_Toc472517231"/>
      <w:r w:rsidRPr="003C10E8">
        <w:rPr>
          <w:rFonts w:ascii="Arial" w:hAnsi="Arial" w:cs="Arial"/>
        </w:rPr>
        <w:t>Teoría científica:</w:t>
      </w:r>
      <w:bookmarkEnd w:id="28"/>
    </w:p>
    <w:p w:rsidR="00213FDD" w:rsidRPr="00213FDD" w:rsidRDefault="00213FDD" w:rsidP="00213FDD">
      <w:pPr>
        <w:spacing w:after="0" w:line="360" w:lineRule="auto"/>
        <w:ind w:left="360"/>
        <w:jc w:val="both"/>
        <w:rPr>
          <w:rFonts w:ascii="Arial" w:hAnsi="Arial" w:cs="Arial"/>
          <w:b/>
          <w:sz w:val="24"/>
          <w:szCs w:val="24"/>
        </w:rPr>
      </w:pPr>
    </w:p>
    <w:p w:rsidR="004C165A" w:rsidRPr="003C10E8" w:rsidRDefault="004C165A" w:rsidP="00301CCC">
      <w:pPr>
        <w:pStyle w:val="Prrafodelista"/>
        <w:numPr>
          <w:ilvl w:val="1"/>
          <w:numId w:val="120"/>
        </w:numPr>
        <w:spacing w:after="0" w:line="240" w:lineRule="auto"/>
        <w:rPr>
          <w:rFonts w:ascii="Arial" w:eastAsia="Times New Roman" w:hAnsi="Arial" w:cs="Arial"/>
          <w:sz w:val="30"/>
          <w:szCs w:val="30"/>
        </w:rPr>
      </w:pPr>
      <w:bookmarkStart w:id="29" w:name="_Toc472517232"/>
      <w:r w:rsidRPr="003C10E8">
        <w:rPr>
          <w:rStyle w:val="Ttulo3Car"/>
          <w:rFonts w:ascii="Arial" w:hAnsi="Arial" w:cs="Arial"/>
          <w:b/>
          <w:color w:val="auto"/>
        </w:rPr>
        <w:t>Teoría de la transferencia de Guilford</w:t>
      </w:r>
      <w:bookmarkEnd w:id="29"/>
      <w:r w:rsidRPr="003C10E8">
        <w:rPr>
          <w:rFonts w:ascii="Arial" w:eastAsia="Times New Roman" w:hAnsi="Arial" w:cs="Arial"/>
          <w:b/>
          <w:sz w:val="24"/>
          <w:szCs w:val="30"/>
        </w:rPr>
        <w:t>:</w:t>
      </w:r>
    </w:p>
    <w:p w:rsidR="004C165A" w:rsidRDefault="004C165A" w:rsidP="004C165A">
      <w:pPr>
        <w:spacing w:after="0" w:line="240" w:lineRule="auto"/>
        <w:rPr>
          <w:rFonts w:ascii="Arial" w:eastAsia="Times New Roman" w:hAnsi="Arial" w:cs="Arial"/>
          <w:sz w:val="30"/>
          <w:szCs w:val="30"/>
        </w:rPr>
      </w:pPr>
    </w:p>
    <w:p w:rsidR="00B41E09" w:rsidRDefault="00B41E09" w:rsidP="00B41E09">
      <w:pPr>
        <w:spacing w:after="0" w:line="360" w:lineRule="auto"/>
        <w:ind w:left="1418"/>
        <w:jc w:val="both"/>
        <w:rPr>
          <w:rFonts w:ascii="Arial" w:eastAsia="Times New Roman" w:hAnsi="Arial" w:cs="Arial"/>
          <w:sz w:val="24"/>
          <w:szCs w:val="30"/>
        </w:rPr>
      </w:pPr>
      <w:r w:rsidRPr="00360A6D">
        <w:rPr>
          <w:rFonts w:ascii="Arial" w:eastAsia="Times New Roman" w:hAnsi="Arial" w:cs="Arial"/>
          <w:sz w:val="24"/>
          <w:szCs w:val="30"/>
        </w:rPr>
        <w:t>La teoría de transmisión o transferencia fue propuesta por el psicólogo estadoun</w:t>
      </w:r>
      <w:r>
        <w:rPr>
          <w:rFonts w:ascii="Arial" w:eastAsia="Times New Roman" w:hAnsi="Arial" w:cs="Arial"/>
          <w:sz w:val="24"/>
          <w:szCs w:val="30"/>
        </w:rPr>
        <w:t xml:space="preserve">idense Joy Paul </w:t>
      </w:r>
      <w:r w:rsidRPr="00D63781">
        <w:rPr>
          <w:rFonts w:ascii="Arial" w:eastAsia="Times New Roman" w:hAnsi="Arial" w:cs="Arial"/>
          <w:sz w:val="24"/>
          <w:szCs w:val="30"/>
        </w:rPr>
        <w:t>Guilford (1967),</w:t>
      </w:r>
      <w:r>
        <w:rPr>
          <w:rFonts w:ascii="Arial" w:eastAsia="Times New Roman" w:hAnsi="Arial" w:cs="Arial"/>
          <w:sz w:val="24"/>
          <w:szCs w:val="30"/>
        </w:rPr>
        <w:t xml:space="preserve"> quien defendía que la creatividad era un elemento de aprendizaje y de aprender, captando nueva información; además que el pensamiento creativo podía ser desarrollado a través de instrucciones directas.</w:t>
      </w:r>
    </w:p>
    <w:p w:rsidR="00B41E09" w:rsidRPr="00360A6D" w:rsidRDefault="00B41E09" w:rsidP="00B41E09">
      <w:pPr>
        <w:spacing w:after="0" w:line="360" w:lineRule="auto"/>
        <w:ind w:left="1418"/>
        <w:jc w:val="both"/>
        <w:rPr>
          <w:rFonts w:ascii="Arial" w:eastAsia="Times New Roman" w:hAnsi="Arial" w:cs="Arial"/>
          <w:sz w:val="24"/>
          <w:szCs w:val="30"/>
        </w:rPr>
      </w:pPr>
      <w:r w:rsidRPr="002C3C49">
        <w:rPr>
          <w:rFonts w:ascii="Arial" w:eastAsia="Times New Roman" w:hAnsi="Arial" w:cs="Arial"/>
          <w:sz w:val="24"/>
          <w:szCs w:val="24"/>
        </w:rPr>
        <w:lastRenderedPageBreak/>
        <w:t>Para Guilford la creatividad es un elemento del aprendizaje y aprender, es captar nuevas informaciones</w:t>
      </w:r>
      <w:r>
        <w:rPr>
          <w:rFonts w:ascii="Arial" w:eastAsia="Times New Roman" w:hAnsi="Arial" w:cs="Arial"/>
          <w:sz w:val="24"/>
          <w:szCs w:val="24"/>
        </w:rPr>
        <w:t xml:space="preserve"> y</w:t>
      </w:r>
      <w:r w:rsidRPr="002B5BA9">
        <w:rPr>
          <w:rFonts w:ascii="Arial" w:eastAsia="Times New Roman" w:hAnsi="Arial" w:cs="Arial"/>
          <w:sz w:val="24"/>
          <w:szCs w:val="24"/>
        </w:rPr>
        <w:t xml:space="preserve"> establecer relaciones con informaciones viejas</w:t>
      </w:r>
      <w:r w:rsidRPr="002C3C49">
        <w:rPr>
          <w:rFonts w:ascii="Arial" w:eastAsia="Times New Roman" w:hAnsi="Arial" w:cs="Arial"/>
          <w:sz w:val="24"/>
          <w:szCs w:val="24"/>
        </w:rPr>
        <w:t xml:space="preserve">. </w:t>
      </w:r>
    </w:p>
    <w:p w:rsidR="00B41E09" w:rsidRPr="00360A6D" w:rsidRDefault="00B41E09" w:rsidP="00B41E09">
      <w:pPr>
        <w:spacing w:before="100" w:beforeAutospacing="1" w:after="100" w:afterAutospacing="1" w:line="360" w:lineRule="auto"/>
        <w:ind w:left="1418"/>
        <w:jc w:val="both"/>
        <w:rPr>
          <w:rFonts w:ascii="Arial" w:eastAsia="Times New Roman" w:hAnsi="Arial" w:cs="Arial"/>
          <w:sz w:val="24"/>
          <w:szCs w:val="24"/>
        </w:rPr>
      </w:pPr>
      <w:r w:rsidRPr="006E3072">
        <w:rPr>
          <w:rFonts w:ascii="Arial" w:eastAsia="Times New Roman" w:hAnsi="Arial" w:cs="Arial"/>
          <w:sz w:val="24"/>
          <w:szCs w:val="24"/>
        </w:rPr>
        <w:t xml:space="preserve">Su teoría es una propuesta esencialmente intelectual que sostiene que el individuo creativo está motivado por el impulso intelectual de estudiar los problemas y encontrar soluciones a los mismos. </w:t>
      </w:r>
    </w:p>
    <w:p w:rsidR="00B41E09" w:rsidRPr="00DB19E5" w:rsidRDefault="00B41E09" w:rsidP="00301CCC">
      <w:pPr>
        <w:pStyle w:val="Prrafodelista"/>
        <w:numPr>
          <w:ilvl w:val="0"/>
          <w:numId w:val="9"/>
        </w:numPr>
        <w:spacing w:before="100" w:beforeAutospacing="1" w:after="100" w:afterAutospacing="1" w:line="360" w:lineRule="auto"/>
        <w:jc w:val="both"/>
        <w:rPr>
          <w:rFonts w:ascii="Arial" w:eastAsia="Times New Roman" w:hAnsi="Arial" w:cs="Arial"/>
          <w:b/>
          <w:sz w:val="24"/>
          <w:szCs w:val="24"/>
          <w:u w:val="single"/>
        </w:rPr>
      </w:pPr>
      <w:r w:rsidRPr="00DB19E5">
        <w:rPr>
          <w:rFonts w:ascii="Arial" w:eastAsia="Times New Roman" w:hAnsi="Arial" w:cs="Arial"/>
          <w:b/>
          <w:sz w:val="24"/>
          <w:szCs w:val="24"/>
          <w:u w:val="single"/>
        </w:rPr>
        <w:t>Estructura del Intelecto</w:t>
      </w:r>
    </w:p>
    <w:p w:rsidR="00B41E09" w:rsidRDefault="00B41E09" w:rsidP="00B41E09">
      <w:pPr>
        <w:spacing w:before="100" w:beforeAutospacing="1" w:after="100" w:afterAutospacing="1" w:line="360" w:lineRule="auto"/>
        <w:ind w:left="1418"/>
        <w:jc w:val="both"/>
        <w:rPr>
          <w:rFonts w:ascii="Arial" w:eastAsia="Times New Roman" w:hAnsi="Arial" w:cs="Arial"/>
          <w:sz w:val="24"/>
          <w:szCs w:val="24"/>
        </w:rPr>
      </w:pPr>
      <w:r w:rsidRPr="002B5BA9">
        <w:rPr>
          <w:rFonts w:ascii="Arial" w:eastAsia="Times New Roman" w:hAnsi="Arial" w:cs="Arial"/>
          <w:sz w:val="24"/>
          <w:szCs w:val="24"/>
        </w:rPr>
        <w:t xml:space="preserve">En los años 50, Paul Guilford, desarrolló un modelo de intelecto humano, basado en el desarrollo de las habilidades de pensamiento. </w:t>
      </w:r>
      <w:r>
        <w:rPr>
          <w:rFonts w:ascii="Arial" w:eastAsia="Times New Roman" w:hAnsi="Arial" w:cs="Arial"/>
          <w:sz w:val="24"/>
          <w:szCs w:val="24"/>
        </w:rPr>
        <w:t>E</w:t>
      </w:r>
      <w:r w:rsidRPr="002B5BA9">
        <w:rPr>
          <w:rFonts w:ascii="Arial" w:eastAsia="Times New Roman" w:hAnsi="Arial" w:cs="Arial"/>
          <w:sz w:val="24"/>
          <w:szCs w:val="24"/>
        </w:rPr>
        <w:t xml:space="preserve">n su modelo de estructura del intelecto incluye más de ciento veinte factores de la mente. </w:t>
      </w:r>
    </w:p>
    <w:p w:rsidR="00B41E09" w:rsidRDefault="00B41E09" w:rsidP="00B41E09">
      <w:pPr>
        <w:spacing w:line="360" w:lineRule="auto"/>
        <w:ind w:left="1418"/>
        <w:jc w:val="both"/>
        <w:rPr>
          <w:rFonts w:ascii="Arial" w:eastAsia="Times New Roman" w:hAnsi="Arial" w:cs="Arial"/>
          <w:sz w:val="24"/>
          <w:szCs w:val="24"/>
        </w:rPr>
      </w:pPr>
      <w:r w:rsidRPr="002B5BA9">
        <w:rPr>
          <w:rFonts w:ascii="Arial" w:eastAsia="Times New Roman" w:hAnsi="Arial" w:cs="Arial"/>
          <w:sz w:val="24"/>
          <w:szCs w:val="24"/>
        </w:rPr>
        <w:t xml:space="preserve">De acuerdo con Guilford, la inteligencia puede comprenderse en </w:t>
      </w:r>
      <w:r>
        <w:rPr>
          <w:rFonts w:ascii="Arial" w:eastAsia="Times New Roman" w:hAnsi="Arial" w:cs="Arial"/>
          <w:sz w:val="24"/>
          <w:szCs w:val="24"/>
        </w:rPr>
        <w:t>forma</w:t>
      </w:r>
      <w:r w:rsidRPr="002B5BA9">
        <w:rPr>
          <w:rFonts w:ascii="Arial" w:eastAsia="Times New Roman" w:hAnsi="Arial" w:cs="Arial"/>
          <w:sz w:val="24"/>
          <w:szCs w:val="24"/>
        </w:rPr>
        <w:t xml:space="preserve"> de un cu</w:t>
      </w:r>
      <w:r>
        <w:rPr>
          <w:rFonts w:ascii="Arial" w:eastAsia="Times New Roman" w:hAnsi="Arial" w:cs="Arial"/>
          <w:sz w:val="24"/>
          <w:szCs w:val="24"/>
        </w:rPr>
        <w:t>bo, el cual</w:t>
      </w:r>
      <w:r w:rsidRPr="002B5BA9">
        <w:rPr>
          <w:rFonts w:ascii="Arial" w:eastAsia="Times New Roman" w:hAnsi="Arial" w:cs="Arial"/>
          <w:sz w:val="24"/>
          <w:szCs w:val="24"/>
        </w:rPr>
        <w:t xml:space="preserve"> representa la intersección de tres dimensiones: </w:t>
      </w:r>
      <w:r w:rsidRPr="002B5BA9">
        <w:rPr>
          <w:rFonts w:ascii="Arial" w:eastAsia="Times New Roman" w:hAnsi="Arial" w:cs="Arial"/>
          <w:b/>
          <w:sz w:val="24"/>
          <w:szCs w:val="24"/>
        </w:rPr>
        <w:t>operaciones</w:t>
      </w:r>
      <w:r w:rsidRPr="002B5BA9">
        <w:rPr>
          <w:rFonts w:ascii="Arial" w:eastAsia="Times New Roman" w:hAnsi="Arial" w:cs="Arial"/>
          <w:sz w:val="24"/>
          <w:szCs w:val="24"/>
        </w:rPr>
        <w:t xml:space="preserve"> (procesos mentales</w:t>
      </w:r>
      <w:r w:rsidRPr="00447B17">
        <w:rPr>
          <w:rFonts w:ascii="Arial" w:eastAsia="Times New Roman" w:hAnsi="Arial" w:cs="Arial"/>
          <w:sz w:val="24"/>
          <w:szCs w:val="24"/>
        </w:rPr>
        <w:t xml:space="preserve"> </w:t>
      </w:r>
      <w:r w:rsidRPr="002C3C49">
        <w:rPr>
          <w:rFonts w:ascii="Arial" w:eastAsia="Times New Roman" w:hAnsi="Arial" w:cs="Arial"/>
          <w:sz w:val="24"/>
          <w:szCs w:val="24"/>
        </w:rPr>
        <w:t>que llevan los seres humanos.</w:t>
      </w:r>
      <w:r w:rsidRPr="002B5BA9">
        <w:rPr>
          <w:rFonts w:ascii="Arial" w:eastAsia="Times New Roman" w:hAnsi="Arial" w:cs="Arial"/>
          <w:sz w:val="24"/>
          <w:szCs w:val="24"/>
        </w:rPr>
        <w:t xml:space="preserve">), </w:t>
      </w:r>
      <w:r w:rsidRPr="002B5BA9">
        <w:rPr>
          <w:rFonts w:ascii="Arial" w:eastAsia="Times New Roman" w:hAnsi="Arial" w:cs="Arial"/>
          <w:b/>
          <w:sz w:val="24"/>
          <w:szCs w:val="24"/>
        </w:rPr>
        <w:t>contenidos</w:t>
      </w:r>
      <w:r w:rsidRPr="002B5BA9">
        <w:rPr>
          <w:rFonts w:ascii="Arial" w:eastAsia="Times New Roman" w:hAnsi="Arial" w:cs="Arial"/>
          <w:sz w:val="24"/>
          <w:szCs w:val="24"/>
        </w:rPr>
        <w:t xml:space="preserve"> (</w:t>
      </w:r>
      <w:r w:rsidRPr="002C3C49">
        <w:rPr>
          <w:rFonts w:ascii="Arial" w:eastAsia="Times New Roman" w:hAnsi="Arial" w:cs="Arial"/>
          <w:sz w:val="24"/>
          <w:szCs w:val="24"/>
        </w:rPr>
        <w:t>son las principales categorías que ajustan la información o material sobre la cual el ser humano trabaja</w:t>
      </w:r>
      <w:r>
        <w:rPr>
          <w:rFonts w:ascii="Arial" w:eastAsia="Times New Roman" w:hAnsi="Arial" w:cs="Arial"/>
          <w:sz w:val="24"/>
          <w:szCs w:val="24"/>
        </w:rPr>
        <w:t xml:space="preserve">: </w:t>
      </w:r>
      <w:r w:rsidRPr="002B5BA9">
        <w:rPr>
          <w:rFonts w:ascii="Arial" w:eastAsia="Times New Roman" w:hAnsi="Arial" w:cs="Arial"/>
          <w:sz w:val="24"/>
          <w:szCs w:val="24"/>
        </w:rPr>
        <w:t xml:space="preserve">semánticos, simbólicos, visuales y conductuales) y </w:t>
      </w:r>
      <w:r w:rsidRPr="002B5BA9">
        <w:rPr>
          <w:rFonts w:ascii="Arial" w:eastAsia="Times New Roman" w:hAnsi="Arial" w:cs="Arial"/>
          <w:b/>
          <w:sz w:val="24"/>
          <w:szCs w:val="24"/>
        </w:rPr>
        <w:t>productos</w:t>
      </w:r>
      <w:r w:rsidRPr="002B5BA9">
        <w:rPr>
          <w:rFonts w:ascii="Arial" w:eastAsia="Times New Roman" w:hAnsi="Arial" w:cs="Arial"/>
          <w:sz w:val="24"/>
          <w:szCs w:val="24"/>
        </w:rPr>
        <w:t xml:space="preserve"> (tipos de respuestas requeridas o forma de tomar la información procesada).</w:t>
      </w:r>
      <w:r w:rsidRPr="00447B17">
        <w:rPr>
          <w:rFonts w:ascii="Arial" w:eastAsia="Times New Roman" w:hAnsi="Arial" w:cs="Arial"/>
          <w:sz w:val="24"/>
          <w:szCs w:val="24"/>
        </w:rPr>
        <w:t xml:space="preserve"> </w:t>
      </w:r>
      <w:r w:rsidR="00600FA4">
        <w:rPr>
          <w:rFonts w:ascii="Arial" w:eastAsia="Times New Roman" w:hAnsi="Arial" w:cs="Arial"/>
          <w:sz w:val="24"/>
          <w:szCs w:val="24"/>
        </w:rPr>
        <w:t xml:space="preserve"> </w:t>
      </w:r>
    </w:p>
    <w:p w:rsidR="00F978AC" w:rsidRPr="00F978AC" w:rsidRDefault="00F978AC" w:rsidP="00F978AC">
      <w:pPr>
        <w:ind w:left="1276"/>
        <w:jc w:val="center"/>
        <w:rPr>
          <w:rFonts w:ascii="Arial" w:eastAsia="Times New Roman" w:hAnsi="Arial" w:cs="Arial"/>
          <w:szCs w:val="24"/>
          <w:u w:val="single"/>
        </w:rPr>
      </w:pPr>
      <w:r w:rsidRPr="00F978AC">
        <w:rPr>
          <w:rFonts w:ascii="Arial" w:eastAsia="Times New Roman" w:hAnsi="Arial" w:cs="Arial"/>
          <w:szCs w:val="24"/>
          <w:u w:val="single"/>
        </w:rPr>
        <w:t>Modelo de</w:t>
      </w:r>
      <w:r>
        <w:rPr>
          <w:rFonts w:ascii="Arial" w:eastAsia="Times New Roman" w:hAnsi="Arial" w:cs="Arial"/>
          <w:szCs w:val="24"/>
          <w:u w:val="single"/>
        </w:rPr>
        <w:t xml:space="preserve"> estructura de</w:t>
      </w:r>
      <w:r w:rsidRPr="00F978AC">
        <w:rPr>
          <w:rFonts w:ascii="Arial" w:eastAsia="Times New Roman" w:hAnsi="Arial" w:cs="Arial"/>
          <w:szCs w:val="24"/>
          <w:u w:val="single"/>
        </w:rPr>
        <w:t xml:space="preserve"> intelecto de Guilford</w:t>
      </w:r>
    </w:p>
    <w:p w:rsidR="00A062EC" w:rsidRDefault="00B41E09" w:rsidP="00A062EC">
      <w:pPr>
        <w:spacing w:line="360" w:lineRule="auto"/>
        <w:ind w:left="2345"/>
        <w:jc w:val="center"/>
        <w:rPr>
          <w:rFonts w:ascii="Arial" w:hAnsi="Arial"/>
        </w:rPr>
      </w:pPr>
      <w:r>
        <w:rPr>
          <w:noProof/>
          <w:lang w:eastAsia="es-PE"/>
        </w:rPr>
        <w:drawing>
          <wp:inline distT="0" distB="0" distL="0" distR="0" wp14:anchorId="61FB3482" wp14:editId="7D1A3C95">
            <wp:extent cx="2565135" cy="2000250"/>
            <wp:effectExtent l="0" t="0" r="6985" b="0"/>
            <wp:docPr id="2" name="Imagen 2" descr="https://natalialarraz.files.wordpress.com/2011/07/intelectocu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talialarraz.files.wordpress.com/2011/07/intelectocub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9678" cy="2042782"/>
                    </a:xfrm>
                    <a:prstGeom prst="rect">
                      <a:avLst/>
                    </a:prstGeom>
                    <a:noFill/>
                    <a:ln>
                      <a:noFill/>
                    </a:ln>
                  </pic:spPr>
                </pic:pic>
              </a:graphicData>
            </a:graphic>
          </wp:inline>
        </w:drawing>
      </w:r>
    </w:p>
    <w:p w:rsidR="00A062EC" w:rsidRPr="00A062EC" w:rsidRDefault="00A062EC" w:rsidP="00A062EC">
      <w:pPr>
        <w:spacing w:line="360" w:lineRule="auto"/>
        <w:ind w:left="1418"/>
        <w:jc w:val="center"/>
        <w:rPr>
          <w:rFonts w:ascii="Arial" w:eastAsia="Times New Roman" w:hAnsi="Arial" w:cs="Arial"/>
          <w:b/>
          <w:i/>
          <w:szCs w:val="24"/>
          <w:u w:val="single"/>
        </w:rPr>
      </w:pPr>
      <w:r w:rsidRPr="00A062EC">
        <w:rPr>
          <w:rFonts w:ascii="Arial" w:hAnsi="Arial"/>
          <w:b/>
          <w:i/>
          <w:sz w:val="20"/>
        </w:rPr>
        <w:t>Guevara, N. (2009</w:t>
      </w:r>
      <w:r w:rsidR="00FA4989">
        <w:rPr>
          <w:rFonts w:ascii="Arial" w:hAnsi="Arial"/>
          <w:b/>
          <w:i/>
          <w:sz w:val="20"/>
        </w:rPr>
        <w:t>.</w:t>
      </w:r>
      <w:r w:rsidRPr="00A062EC">
        <w:rPr>
          <w:rFonts w:ascii="Arial" w:hAnsi="Arial"/>
          <w:b/>
          <w:i/>
          <w:sz w:val="20"/>
        </w:rPr>
        <w:t>) Joy Paul Guilford: Estructura del Intelecto</w:t>
      </w:r>
      <w:r w:rsidRPr="00A062EC">
        <w:rPr>
          <w:rFonts w:ascii="Arial" w:eastAsia="Times New Roman" w:hAnsi="Arial" w:cs="Arial"/>
          <w:b/>
          <w:i/>
          <w:sz w:val="20"/>
          <w:szCs w:val="24"/>
          <w:u w:val="single"/>
        </w:rPr>
        <w:t xml:space="preserve"> </w:t>
      </w:r>
    </w:p>
    <w:p w:rsidR="00B41E09" w:rsidRPr="00A062EC" w:rsidRDefault="00B41E09" w:rsidP="00301CCC">
      <w:pPr>
        <w:pStyle w:val="Prrafodelista"/>
        <w:numPr>
          <w:ilvl w:val="0"/>
          <w:numId w:val="34"/>
        </w:numPr>
        <w:spacing w:line="360" w:lineRule="auto"/>
        <w:ind w:left="2127"/>
        <w:jc w:val="both"/>
        <w:rPr>
          <w:rFonts w:ascii="Arial" w:eastAsia="Times New Roman" w:hAnsi="Arial" w:cs="Arial"/>
          <w:b/>
          <w:i/>
          <w:sz w:val="18"/>
          <w:szCs w:val="24"/>
        </w:rPr>
      </w:pPr>
      <w:r w:rsidRPr="00A062EC">
        <w:rPr>
          <w:rFonts w:ascii="Arial" w:eastAsia="Times New Roman" w:hAnsi="Arial" w:cs="Arial"/>
          <w:b/>
          <w:sz w:val="24"/>
          <w:szCs w:val="24"/>
          <w:u w:val="single"/>
        </w:rPr>
        <w:lastRenderedPageBreak/>
        <w:t>Operaciones mentales:</w:t>
      </w:r>
      <w:r w:rsidRPr="00A062EC">
        <w:rPr>
          <w:rFonts w:ascii="Arial" w:eastAsia="Times New Roman" w:hAnsi="Arial" w:cs="Arial"/>
          <w:sz w:val="24"/>
          <w:szCs w:val="24"/>
        </w:rPr>
        <w:t xml:space="preserve"> Proceso intelectual que el organismo realiza con la información que recibe.</w:t>
      </w:r>
    </w:p>
    <w:p w:rsidR="00B41E09" w:rsidRPr="002B5BA9" w:rsidRDefault="00B41E09" w:rsidP="00301CCC">
      <w:pPr>
        <w:pStyle w:val="Prrafodelista"/>
        <w:numPr>
          <w:ilvl w:val="0"/>
          <w:numId w:val="5"/>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Cognición: Descubrir, conocer o comprender ítems de información. Extracción de significado de la información recibida.</w:t>
      </w:r>
    </w:p>
    <w:p w:rsidR="00B41E09" w:rsidRPr="002B5BA9" w:rsidRDefault="00B41E09" w:rsidP="00301CCC">
      <w:pPr>
        <w:pStyle w:val="Prrafodelista"/>
        <w:numPr>
          <w:ilvl w:val="0"/>
          <w:numId w:val="5"/>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Memoria: Almacenamiento de la información en la memoria. Habitualmente, se da un texto al sujeto que lo estudia y después de un intervalo corto de tiempo, el sujeto deberá recordar todo aquello que pueda.</w:t>
      </w:r>
    </w:p>
    <w:p w:rsidR="00B41E09" w:rsidRPr="002B5BA9" w:rsidRDefault="00B41E09" w:rsidP="00301CCC">
      <w:pPr>
        <w:pStyle w:val="Prrafodelista"/>
        <w:numPr>
          <w:ilvl w:val="0"/>
          <w:numId w:val="5"/>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Producción divergente: Creación de alternativas nuevas y lógicas. Esta actividad es considerada por muchos autores como el auténtico núcleo cognitivo de la creatividad.</w:t>
      </w:r>
    </w:p>
    <w:p w:rsidR="00B41E09" w:rsidRPr="002B5BA9" w:rsidRDefault="00B41E09" w:rsidP="00301CCC">
      <w:pPr>
        <w:pStyle w:val="Prrafodelista"/>
        <w:numPr>
          <w:ilvl w:val="0"/>
          <w:numId w:val="5"/>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Producción Convergente: Creación de información a partir de información dada. Consiste en recuperar de la memoria un elemento (idea u objeto) que cumpla una serie de requisitos.</w:t>
      </w:r>
    </w:p>
    <w:p w:rsidR="00B41E09" w:rsidRPr="002B5BA9" w:rsidRDefault="00B41E09" w:rsidP="00301CCC">
      <w:pPr>
        <w:pStyle w:val="Prrafodelista"/>
        <w:numPr>
          <w:ilvl w:val="0"/>
          <w:numId w:val="5"/>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Evaluación: Operación por la cual decidimos “si” o “no”, o en qué grado acerca de una determinada proposición.</w:t>
      </w:r>
      <w:r>
        <w:rPr>
          <w:rFonts w:ascii="Arial" w:eastAsia="Times New Roman" w:hAnsi="Arial" w:cs="Arial"/>
          <w:sz w:val="24"/>
          <w:szCs w:val="24"/>
        </w:rPr>
        <w:t xml:space="preserve"> S</w:t>
      </w:r>
      <w:r w:rsidRPr="006E3072">
        <w:rPr>
          <w:rFonts w:ascii="Arial" w:eastAsia="Times New Roman" w:hAnsi="Arial" w:cs="Arial"/>
          <w:sz w:val="24"/>
          <w:szCs w:val="24"/>
        </w:rPr>
        <w:t>uministra la información acerca de la mejor idea o la que más se acerca a la verdad.</w:t>
      </w:r>
    </w:p>
    <w:p w:rsidR="00B41E09" w:rsidRDefault="00B41E09" w:rsidP="00B41E09">
      <w:pPr>
        <w:spacing w:after="0" w:line="360" w:lineRule="auto"/>
        <w:ind w:left="1418"/>
        <w:jc w:val="both"/>
        <w:rPr>
          <w:rFonts w:ascii="Arial" w:eastAsia="Times New Roman" w:hAnsi="Arial" w:cs="Arial"/>
          <w:b/>
          <w:sz w:val="24"/>
          <w:szCs w:val="24"/>
          <w:u w:val="single"/>
        </w:rPr>
      </w:pPr>
    </w:p>
    <w:p w:rsidR="00B41E09" w:rsidRPr="00A062EC" w:rsidRDefault="00B41E09" w:rsidP="00301CCC">
      <w:pPr>
        <w:pStyle w:val="Prrafodelista"/>
        <w:numPr>
          <w:ilvl w:val="0"/>
          <w:numId w:val="34"/>
        </w:numPr>
        <w:spacing w:after="0" w:line="360" w:lineRule="auto"/>
        <w:ind w:left="2127"/>
        <w:jc w:val="both"/>
        <w:rPr>
          <w:rFonts w:ascii="Arial" w:eastAsia="Times New Roman" w:hAnsi="Arial" w:cs="Arial"/>
          <w:sz w:val="24"/>
          <w:szCs w:val="24"/>
        </w:rPr>
      </w:pPr>
      <w:r w:rsidRPr="00A062EC">
        <w:rPr>
          <w:rFonts w:ascii="Arial" w:eastAsia="Times New Roman" w:hAnsi="Arial" w:cs="Arial"/>
          <w:b/>
          <w:sz w:val="24"/>
          <w:szCs w:val="24"/>
          <w:u w:val="single"/>
        </w:rPr>
        <w:t>Contenidos</w:t>
      </w:r>
      <w:r w:rsidRPr="00A062EC">
        <w:rPr>
          <w:rFonts w:ascii="Arial" w:eastAsia="Times New Roman" w:hAnsi="Arial" w:cs="Arial"/>
          <w:sz w:val="24"/>
          <w:szCs w:val="24"/>
        </w:rPr>
        <w:t>: Tipos de información</w:t>
      </w:r>
    </w:p>
    <w:p w:rsidR="00B41E09" w:rsidRPr="002B5BA9" w:rsidRDefault="00B41E09" w:rsidP="00B41E09">
      <w:pPr>
        <w:spacing w:after="0" w:line="360" w:lineRule="auto"/>
        <w:ind w:left="1418"/>
        <w:jc w:val="both"/>
        <w:rPr>
          <w:rFonts w:ascii="Arial" w:eastAsia="Times New Roman" w:hAnsi="Arial" w:cs="Arial"/>
          <w:sz w:val="24"/>
          <w:szCs w:val="24"/>
        </w:rPr>
      </w:pPr>
    </w:p>
    <w:p w:rsidR="00B41E09" w:rsidRPr="002B5BA9" w:rsidRDefault="00B41E09" w:rsidP="00301CCC">
      <w:pPr>
        <w:pStyle w:val="Prrafodelista"/>
        <w:numPr>
          <w:ilvl w:val="0"/>
          <w:numId w:val="6"/>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Figurativo: Información que se percibe directamente del exterior (o bien se recupera de la memoria) en forma de imagen.</w:t>
      </w:r>
    </w:p>
    <w:p w:rsidR="00B41E09" w:rsidRPr="002B5BA9" w:rsidRDefault="00B41E09" w:rsidP="00301CCC">
      <w:pPr>
        <w:pStyle w:val="Prrafodelista"/>
        <w:numPr>
          <w:ilvl w:val="0"/>
          <w:numId w:val="6"/>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Simbólico: Información que es tratada en forma de signos indicativos que no tienen significado por sí mismos. Son informaciones que se manejan como monedas o fichas que se pueden combinar entre sí.</w:t>
      </w:r>
    </w:p>
    <w:p w:rsidR="00B41E09" w:rsidRPr="002B5BA9" w:rsidRDefault="00B41E09" w:rsidP="00301CCC">
      <w:pPr>
        <w:pStyle w:val="Prrafodelista"/>
        <w:numPr>
          <w:ilvl w:val="0"/>
          <w:numId w:val="6"/>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Semánticas: Significados relaciones con símbolos principalmente contenidos en el lenguaje verbal.</w:t>
      </w:r>
    </w:p>
    <w:p w:rsidR="00B41E09" w:rsidRDefault="00B41E09" w:rsidP="00301CCC">
      <w:pPr>
        <w:pStyle w:val="Prrafodelista"/>
        <w:numPr>
          <w:ilvl w:val="0"/>
          <w:numId w:val="6"/>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lastRenderedPageBreak/>
        <w:t>Conductual: Información implicada en las interacciones entre individuos, en los gestos o expresiones, intenciones, etc.</w:t>
      </w:r>
    </w:p>
    <w:p w:rsidR="00B41E09" w:rsidRPr="002B5BA9" w:rsidRDefault="00B41E09" w:rsidP="00B41E09">
      <w:pPr>
        <w:pStyle w:val="Prrafodelista"/>
        <w:spacing w:after="0" w:line="360" w:lineRule="auto"/>
        <w:ind w:left="2552"/>
        <w:jc w:val="both"/>
        <w:rPr>
          <w:rFonts w:ascii="Arial" w:eastAsia="Times New Roman" w:hAnsi="Arial" w:cs="Arial"/>
          <w:sz w:val="24"/>
          <w:szCs w:val="24"/>
        </w:rPr>
      </w:pPr>
    </w:p>
    <w:p w:rsidR="00B41E09" w:rsidRPr="00903D42" w:rsidRDefault="00B41E09" w:rsidP="00301CCC">
      <w:pPr>
        <w:pStyle w:val="Prrafodelista"/>
        <w:numPr>
          <w:ilvl w:val="0"/>
          <w:numId w:val="34"/>
        </w:numPr>
        <w:spacing w:after="0" w:line="360" w:lineRule="auto"/>
        <w:ind w:left="2268"/>
        <w:jc w:val="both"/>
        <w:rPr>
          <w:rFonts w:ascii="Arial" w:eastAsia="Times New Roman" w:hAnsi="Arial" w:cs="Arial"/>
          <w:sz w:val="24"/>
          <w:szCs w:val="24"/>
        </w:rPr>
      </w:pPr>
      <w:r w:rsidRPr="00903D42">
        <w:rPr>
          <w:rFonts w:ascii="Arial" w:eastAsia="Times New Roman" w:hAnsi="Arial" w:cs="Arial"/>
          <w:b/>
          <w:sz w:val="24"/>
          <w:szCs w:val="24"/>
          <w:u w:val="single"/>
        </w:rPr>
        <w:t>Productos:</w:t>
      </w:r>
      <w:r w:rsidRPr="00903D42">
        <w:rPr>
          <w:rFonts w:ascii="Arial" w:eastAsia="Times New Roman" w:hAnsi="Arial" w:cs="Arial"/>
          <w:sz w:val="24"/>
          <w:szCs w:val="24"/>
        </w:rPr>
        <w:t xml:space="preserve"> Todas las formas en que se puede expresar el individuo a partir de las informaciones procesadas por distintas operaciones.</w:t>
      </w:r>
    </w:p>
    <w:p w:rsidR="00B41E09" w:rsidRPr="002B5BA9" w:rsidRDefault="00B41E09" w:rsidP="00B41E09">
      <w:pPr>
        <w:spacing w:after="0" w:line="360" w:lineRule="auto"/>
        <w:ind w:left="1418"/>
        <w:jc w:val="both"/>
        <w:rPr>
          <w:rFonts w:ascii="Arial" w:eastAsia="Times New Roman" w:hAnsi="Arial" w:cs="Arial"/>
          <w:sz w:val="24"/>
          <w:szCs w:val="24"/>
        </w:rPr>
      </w:pPr>
    </w:p>
    <w:p w:rsidR="00B41E09" w:rsidRPr="002B5BA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Unidades: Una entidad como puede ser un objeto, una palabra, una idea, un dibujo, etc.</w:t>
      </w:r>
    </w:p>
    <w:p w:rsidR="00B41E09" w:rsidRPr="002B5BA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Clases: Es un producto formado por un conjunto de unidades que son similares, son conjuntos de ítems que se agrupan, ya que comparten atributos entre ellos.</w:t>
      </w:r>
    </w:p>
    <w:p w:rsidR="00B41E09" w:rsidRPr="002B5BA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Relaciones: Una conexión observable entre elementos, por ejemplo, dos nombres que están ordenados alfabéticamente, la relación familiar entre parientes, etc.</w:t>
      </w:r>
    </w:p>
    <w:p w:rsidR="00B41E09" w:rsidRPr="002B5BA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Sistema: Conjuntos de tres o más elementos de información organizados de forma interactiva.</w:t>
      </w:r>
    </w:p>
    <w:p w:rsidR="00B41E09" w:rsidRPr="002B5BA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Transformaciones: Cualquier cambio en un elementos de información ya dado.</w:t>
      </w:r>
    </w:p>
    <w:p w:rsidR="00B41E09" w:rsidRDefault="00B41E09" w:rsidP="00301CCC">
      <w:pPr>
        <w:pStyle w:val="Prrafodelista"/>
        <w:numPr>
          <w:ilvl w:val="0"/>
          <w:numId w:val="7"/>
        </w:numPr>
        <w:spacing w:after="0" w:line="360" w:lineRule="auto"/>
        <w:ind w:left="2552"/>
        <w:jc w:val="both"/>
        <w:rPr>
          <w:rFonts w:ascii="Arial" w:eastAsia="Times New Roman" w:hAnsi="Arial" w:cs="Arial"/>
          <w:sz w:val="24"/>
          <w:szCs w:val="24"/>
        </w:rPr>
      </w:pPr>
      <w:r w:rsidRPr="002B5BA9">
        <w:rPr>
          <w:rFonts w:ascii="Arial" w:eastAsia="Times New Roman" w:hAnsi="Arial" w:cs="Arial"/>
          <w:sz w:val="24"/>
          <w:szCs w:val="24"/>
        </w:rPr>
        <w:t>Implicaciones: Elementos de información que son sugeridos por otros elementos de información dados.</w:t>
      </w:r>
    </w:p>
    <w:p w:rsidR="00B41E09" w:rsidRPr="002B5BA9" w:rsidRDefault="00B41E09" w:rsidP="00B41E09">
      <w:pPr>
        <w:pStyle w:val="Prrafodelista"/>
        <w:spacing w:after="0" w:line="360" w:lineRule="auto"/>
        <w:ind w:left="2552"/>
        <w:jc w:val="both"/>
        <w:rPr>
          <w:rFonts w:ascii="Arial" w:eastAsia="Times New Roman" w:hAnsi="Arial" w:cs="Arial"/>
          <w:sz w:val="24"/>
          <w:szCs w:val="24"/>
        </w:rPr>
      </w:pPr>
    </w:p>
    <w:p w:rsidR="00B41E09" w:rsidRPr="00DB19E5" w:rsidRDefault="00B41E09" w:rsidP="00301CCC">
      <w:pPr>
        <w:pStyle w:val="Prrafodelista"/>
        <w:numPr>
          <w:ilvl w:val="0"/>
          <w:numId w:val="9"/>
        </w:numPr>
        <w:ind w:left="1985" w:hanging="437"/>
        <w:rPr>
          <w:rFonts w:ascii="Arial" w:eastAsia="Times New Roman" w:hAnsi="Arial" w:cs="Arial"/>
          <w:b/>
          <w:sz w:val="24"/>
          <w:szCs w:val="24"/>
        </w:rPr>
      </w:pPr>
      <w:r w:rsidRPr="00DB19E5">
        <w:rPr>
          <w:rFonts w:ascii="Arial" w:eastAsia="Times New Roman" w:hAnsi="Arial" w:cs="Arial"/>
          <w:b/>
          <w:sz w:val="24"/>
          <w:szCs w:val="24"/>
        </w:rPr>
        <w:t xml:space="preserve">Pensamiento divergente </w:t>
      </w:r>
    </w:p>
    <w:p w:rsidR="00B41E09" w:rsidRDefault="00B41E09" w:rsidP="00B41E09">
      <w:pPr>
        <w:spacing w:line="360" w:lineRule="auto"/>
        <w:ind w:left="1985"/>
        <w:jc w:val="both"/>
        <w:rPr>
          <w:rFonts w:ascii="Arial" w:eastAsia="Times New Roman" w:hAnsi="Arial" w:cs="Arial"/>
          <w:sz w:val="24"/>
          <w:szCs w:val="24"/>
        </w:rPr>
      </w:pPr>
      <w:r>
        <w:rPr>
          <w:rFonts w:ascii="Arial" w:eastAsia="Times New Roman" w:hAnsi="Arial" w:cs="Arial"/>
          <w:sz w:val="24"/>
          <w:szCs w:val="24"/>
        </w:rPr>
        <w:t>Para Guilford, una persona creativa debe desarrollar y usar su pensamiento divergente.</w:t>
      </w:r>
    </w:p>
    <w:p w:rsidR="00B41E09" w:rsidRPr="002C3C49" w:rsidRDefault="00B41E09" w:rsidP="00B41E09">
      <w:pPr>
        <w:spacing w:line="360" w:lineRule="auto"/>
        <w:ind w:left="1985"/>
        <w:jc w:val="both"/>
        <w:rPr>
          <w:rFonts w:ascii="Arial" w:eastAsia="Times New Roman" w:hAnsi="Arial" w:cs="Arial"/>
          <w:sz w:val="24"/>
          <w:szCs w:val="24"/>
        </w:rPr>
      </w:pPr>
      <w:r w:rsidRPr="002C3C49">
        <w:rPr>
          <w:rFonts w:ascii="Arial" w:eastAsia="Times New Roman" w:hAnsi="Arial" w:cs="Arial"/>
          <w:sz w:val="24"/>
          <w:szCs w:val="24"/>
        </w:rPr>
        <w:t xml:space="preserve">El pensamiento divergente es el proceso intelectual que se forma a partir de cierta información proporcionada pero es capaz de generar una cantidad y variación de información con alternativas lógicas que buscan algo nuevo. Este puede ser evaluado con el tipo de contenido del resultado del producto y el tipo de producto que resultó de este proceso mental. </w:t>
      </w:r>
    </w:p>
    <w:p w:rsidR="00B41E09" w:rsidRPr="002C3C49" w:rsidRDefault="00B41E09" w:rsidP="00B41E09">
      <w:pPr>
        <w:spacing w:line="360" w:lineRule="auto"/>
        <w:ind w:left="1985"/>
        <w:jc w:val="both"/>
        <w:rPr>
          <w:rFonts w:ascii="Arial" w:eastAsia="Times New Roman" w:hAnsi="Arial" w:cs="Arial"/>
          <w:sz w:val="24"/>
          <w:szCs w:val="24"/>
        </w:rPr>
      </w:pPr>
      <w:r w:rsidRPr="002C3C49">
        <w:rPr>
          <w:rFonts w:ascii="Arial" w:eastAsia="Times New Roman" w:hAnsi="Arial" w:cs="Arial"/>
          <w:sz w:val="24"/>
          <w:szCs w:val="24"/>
        </w:rPr>
        <w:lastRenderedPageBreak/>
        <w:t xml:space="preserve">Se mueve en varias direcciones en busca de la mejor solución para resolver problemas a los que siempre enfrenta como nuevos. Al pensamiento divergente también se le conoce como pensamiento horizontal. </w:t>
      </w:r>
    </w:p>
    <w:p w:rsidR="00B41E09" w:rsidRDefault="00B41E09" w:rsidP="00B41E09">
      <w:pPr>
        <w:spacing w:line="360" w:lineRule="auto"/>
        <w:ind w:left="1985"/>
        <w:jc w:val="both"/>
        <w:rPr>
          <w:rFonts w:ascii="Arial" w:eastAsia="Times New Roman" w:hAnsi="Arial" w:cs="Arial"/>
          <w:sz w:val="24"/>
          <w:szCs w:val="24"/>
        </w:rPr>
      </w:pPr>
      <w:r w:rsidRPr="002C3C49">
        <w:rPr>
          <w:rFonts w:ascii="Arial" w:eastAsia="Times New Roman" w:hAnsi="Arial" w:cs="Arial"/>
          <w:sz w:val="24"/>
          <w:szCs w:val="24"/>
        </w:rPr>
        <w:t xml:space="preserve">La creatividad divergente, según </w:t>
      </w:r>
      <w:r w:rsidRPr="00A062EC">
        <w:rPr>
          <w:rFonts w:ascii="Arial" w:eastAsia="Times New Roman" w:hAnsi="Arial" w:cs="Arial"/>
          <w:sz w:val="24"/>
          <w:szCs w:val="24"/>
        </w:rPr>
        <w:t xml:space="preserve">Guilford </w:t>
      </w:r>
      <w:r w:rsidR="00D45D67" w:rsidRPr="00A062EC">
        <w:rPr>
          <w:rFonts w:ascii="Arial" w:eastAsia="Times New Roman" w:hAnsi="Arial" w:cs="Arial"/>
          <w:sz w:val="24"/>
          <w:szCs w:val="24"/>
        </w:rPr>
        <w:t>(</w:t>
      </w:r>
      <w:r w:rsidR="00A062EC" w:rsidRPr="00A062EC">
        <w:rPr>
          <w:rFonts w:ascii="Arial" w:eastAsia="Times New Roman" w:hAnsi="Arial" w:cs="Arial"/>
          <w:sz w:val="24"/>
          <w:szCs w:val="24"/>
        </w:rPr>
        <w:t>1967</w:t>
      </w:r>
      <w:r w:rsidR="00D45D67" w:rsidRPr="00A062EC">
        <w:rPr>
          <w:rFonts w:ascii="Arial" w:eastAsia="Times New Roman" w:hAnsi="Arial" w:cs="Arial"/>
          <w:sz w:val="24"/>
          <w:szCs w:val="24"/>
        </w:rPr>
        <w:t xml:space="preserve">) </w:t>
      </w:r>
      <w:r w:rsidRPr="002C3C49">
        <w:rPr>
          <w:rFonts w:ascii="Arial" w:eastAsia="Times New Roman" w:hAnsi="Arial" w:cs="Arial"/>
          <w:sz w:val="24"/>
          <w:szCs w:val="24"/>
        </w:rPr>
        <w:t>estaba vincu</w:t>
      </w:r>
      <w:r>
        <w:rPr>
          <w:rFonts w:ascii="Arial" w:eastAsia="Times New Roman" w:hAnsi="Arial" w:cs="Arial"/>
          <w:sz w:val="24"/>
          <w:szCs w:val="24"/>
        </w:rPr>
        <w:t xml:space="preserve">lada con ciertas habilidades: </w:t>
      </w:r>
    </w:p>
    <w:p w:rsidR="00B41E09" w:rsidRPr="002C3C4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La fluidez para genera un número de ideas de manera rápida y permanente.</w:t>
      </w:r>
    </w:p>
    <w:p w:rsidR="00B41E09" w:rsidRPr="002C3C4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 xml:space="preserve">La sensibilidad para descubrir las diferencias e imperfecciones en los planteamientos de problemas. </w:t>
      </w:r>
    </w:p>
    <w:p w:rsidR="00B41E09" w:rsidRPr="002C3C4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 xml:space="preserve">Originalidad de producir ideas nuevas e inusuales. </w:t>
      </w:r>
    </w:p>
    <w:p w:rsidR="00B41E09" w:rsidRPr="002C3C4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 xml:space="preserve">La flexibilidad de transformar su panorama o replantear hipótesis. </w:t>
      </w:r>
    </w:p>
    <w:p w:rsidR="00B41E09" w:rsidRPr="002C3C4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La elaboración de detalles y desarrollo de las ideas creativas.</w:t>
      </w:r>
    </w:p>
    <w:p w:rsidR="00B41E09" w:rsidRDefault="00B41E09" w:rsidP="00301CCC">
      <w:pPr>
        <w:pStyle w:val="Prrafodelista"/>
        <w:numPr>
          <w:ilvl w:val="0"/>
          <w:numId w:val="4"/>
        </w:numPr>
        <w:spacing w:line="360" w:lineRule="auto"/>
        <w:ind w:left="2552"/>
        <w:jc w:val="both"/>
        <w:rPr>
          <w:rFonts w:ascii="Arial" w:eastAsia="Times New Roman" w:hAnsi="Arial" w:cs="Arial"/>
          <w:sz w:val="24"/>
          <w:szCs w:val="24"/>
        </w:rPr>
      </w:pPr>
      <w:r w:rsidRPr="002C3C49">
        <w:rPr>
          <w:rFonts w:ascii="Arial" w:eastAsia="Times New Roman" w:hAnsi="Arial" w:cs="Arial"/>
          <w:sz w:val="24"/>
          <w:szCs w:val="24"/>
        </w:rPr>
        <w:t xml:space="preserve">Iniciativa para emprender esas nuevas ideas. </w:t>
      </w:r>
    </w:p>
    <w:p w:rsidR="00B41E09" w:rsidRDefault="00B41E09" w:rsidP="00B41E09">
      <w:pPr>
        <w:spacing w:line="360" w:lineRule="auto"/>
        <w:ind w:left="1985"/>
        <w:jc w:val="both"/>
        <w:rPr>
          <w:rFonts w:ascii="Arial" w:eastAsia="Times New Roman" w:hAnsi="Arial" w:cs="Arial"/>
          <w:sz w:val="24"/>
          <w:szCs w:val="24"/>
        </w:rPr>
      </w:pPr>
      <w:r>
        <w:rPr>
          <w:rFonts w:ascii="Arial" w:eastAsia="Times New Roman" w:hAnsi="Arial" w:cs="Arial"/>
          <w:sz w:val="24"/>
          <w:szCs w:val="24"/>
        </w:rPr>
        <w:t xml:space="preserve">Guilford </w:t>
      </w:r>
      <w:r w:rsidR="00D45D67" w:rsidRPr="00A062EC">
        <w:rPr>
          <w:rFonts w:ascii="Arial" w:eastAsia="Times New Roman" w:hAnsi="Arial" w:cs="Arial"/>
          <w:sz w:val="24"/>
          <w:szCs w:val="24"/>
        </w:rPr>
        <w:t>(</w:t>
      </w:r>
      <w:r w:rsidR="00A062EC" w:rsidRPr="00A062EC">
        <w:rPr>
          <w:rFonts w:ascii="Arial" w:eastAsia="Times New Roman" w:hAnsi="Arial" w:cs="Arial"/>
          <w:sz w:val="24"/>
          <w:szCs w:val="24"/>
        </w:rPr>
        <w:t>1967</w:t>
      </w:r>
      <w:r w:rsidR="00D45D67" w:rsidRPr="00A062EC">
        <w:rPr>
          <w:rFonts w:ascii="Arial" w:eastAsia="Times New Roman" w:hAnsi="Arial" w:cs="Arial"/>
          <w:sz w:val="24"/>
          <w:szCs w:val="24"/>
        </w:rPr>
        <w:t xml:space="preserve">) </w:t>
      </w:r>
      <w:r>
        <w:rPr>
          <w:rFonts w:ascii="Arial" w:eastAsia="Times New Roman" w:hAnsi="Arial" w:cs="Arial"/>
          <w:sz w:val="24"/>
          <w:szCs w:val="24"/>
        </w:rPr>
        <w:t>presenta cinco fases que sigue el pensamiento en la solución de problemas combinándolas con las operaciones mentales:</w:t>
      </w:r>
    </w:p>
    <w:p w:rsidR="00B41E09" w:rsidRDefault="00B41E09" w:rsidP="00301CCC">
      <w:pPr>
        <w:pStyle w:val="Prrafodelista"/>
        <w:numPr>
          <w:ilvl w:val="0"/>
          <w:numId w:val="8"/>
        </w:numPr>
        <w:spacing w:line="360" w:lineRule="auto"/>
        <w:jc w:val="both"/>
        <w:rPr>
          <w:rFonts w:ascii="Arial" w:eastAsia="Times New Roman" w:hAnsi="Arial" w:cs="Arial"/>
          <w:sz w:val="24"/>
          <w:szCs w:val="24"/>
        </w:rPr>
      </w:pPr>
      <w:r w:rsidRPr="00447B17">
        <w:rPr>
          <w:rFonts w:ascii="Arial" w:eastAsia="Times New Roman" w:hAnsi="Arial" w:cs="Arial"/>
          <w:sz w:val="24"/>
          <w:szCs w:val="24"/>
        </w:rPr>
        <w:t>Input de Información: empieza cuando el Input entra en el sistema de comunicación procedente del medio o d</w:t>
      </w:r>
      <w:r>
        <w:rPr>
          <w:rFonts w:ascii="Arial" w:eastAsia="Times New Roman" w:hAnsi="Arial" w:cs="Arial"/>
          <w:sz w:val="24"/>
          <w:szCs w:val="24"/>
        </w:rPr>
        <w:t>el interior de la persona. Podrí</w:t>
      </w:r>
      <w:r w:rsidRPr="00447B17">
        <w:rPr>
          <w:rFonts w:ascii="Arial" w:eastAsia="Times New Roman" w:hAnsi="Arial" w:cs="Arial"/>
          <w:sz w:val="24"/>
          <w:szCs w:val="24"/>
        </w:rPr>
        <w:t>a incluir sentimientos y emocione</w:t>
      </w:r>
      <w:r>
        <w:rPr>
          <w:rFonts w:ascii="Arial" w:eastAsia="Times New Roman" w:hAnsi="Arial" w:cs="Arial"/>
          <w:sz w:val="24"/>
          <w:szCs w:val="24"/>
        </w:rPr>
        <w:t>s.</w:t>
      </w:r>
    </w:p>
    <w:p w:rsidR="00B41E09" w:rsidRDefault="00B41E09" w:rsidP="00301CCC">
      <w:pPr>
        <w:pStyle w:val="Prrafodelista"/>
        <w:numPr>
          <w:ilvl w:val="0"/>
          <w:numId w:val="8"/>
        </w:numPr>
        <w:spacing w:line="360" w:lineRule="auto"/>
        <w:jc w:val="both"/>
        <w:rPr>
          <w:rFonts w:ascii="Arial" w:eastAsia="Times New Roman" w:hAnsi="Arial" w:cs="Arial"/>
          <w:sz w:val="24"/>
          <w:szCs w:val="24"/>
        </w:rPr>
      </w:pPr>
      <w:r w:rsidRPr="00447B17">
        <w:rPr>
          <w:rFonts w:ascii="Arial" w:eastAsia="Times New Roman" w:hAnsi="Arial" w:cs="Arial"/>
          <w:sz w:val="24"/>
          <w:szCs w:val="24"/>
        </w:rPr>
        <w:t>Filtro de le información (activación y dirección de la atención): la información procedente del medio</w:t>
      </w:r>
      <w:r>
        <w:rPr>
          <w:rFonts w:ascii="Arial" w:eastAsia="Times New Roman" w:hAnsi="Arial" w:cs="Arial"/>
          <w:sz w:val="24"/>
          <w:szCs w:val="24"/>
        </w:rPr>
        <w:t xml:space="preserve"> pasa a través de un filtro.</w:t>
      </w:r>
    </w:p>
    <w:p w:rsidR="00B41E09" w:rsidRDefault="00B41E09" w:rsidP="00301CCC">
      <w:pPr>
        <w:pStyle w:val="Prrafodelista"/>
        <w:numPr>
          <w:ilvl w:val="0"/>
          <w:numId w:val="8"/>
        </w:numPr>
        <w:spacing w:line="360" w:lineRule="auto"/>
        <w:jc w:val="both"/>
        <w:rPr>
          <w:rFonts w:ascii="Arial" w:eastAsia="Times New Roman" w:hAnsi="Arial" w:cs="Arial"/>
          <w:sz w:val="24"/>
          <w:szCs w:val="24"/>
        </w:rPr>
      </w:pPr>
      <w:r w:rsidRPr="00447B17">
        <w:rPr>
          <w:rFonts w:ascii="Arial" w:eastAsia="Times New Roman" w:hAnsi="Arial" w:cs="Arial"/>
          <w:sz w:val="24"/>
          <w:szCs w:val="24"/>
        </w:rPr>
        <w:t>Cognición (percepción del problema y estructuración): la información llega a la cognición. Este paso incluye dos hechos: conocimiento de que el problema existe y conocimiento de su naturaleza.</w:t>
      </w:r>
    </w:p>
    <w:p w:rsidR="00B41E09" w:rsidRDefault="00B41E09" w:rsidP="00301CCC">
      <w:pPr>
        <w:pStyle w:val="Prrafode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P</w:t>
      </w:r>
      <w:r w:rsidRPr="00447B17">
        <w:rPr>
          <w:rFonts w:ascii="Arial" w:eastAsia="Times New Roman" w:hAnsi="Arial" w:cs="Arial"/>
          <w:sz w:val="24"/>
          <w:szCs w:val="24"/>
        </w:rPr>
        <w:t>roducción (generación de respuestas): consiste en encontrar la solución al., problema, que puede ser de tipo convergente o divergente. En el pensamiento convergente, la conclusión viene determinada por la información previa y en el divérgete cabe una diversidad de soluciones todas ellas viables según la Infor</w:t>
      </w:r>
      <w:r>
        <w:rPr>
          <w:rFonts w:ascii="Arial" w:eastAsia="Times New Roman" w:hAnsi="Arial" w:cs="Arial"/>
          <w:sz w:val="24"/>
          <w:szCs w:val="24"/>
        </w:rPr>
        <w:t xml:space="preserve">mación de la que se dispone. </w:t>
      </w:r>
    </w:p>
    <w:p w:rsidR="00B41E09" w:rsidRDefault="00B41E09" w:rsidP="00301CCC">
      <w:pPr>
        <w:pStyle w:val="Prrafodelista"/>
        <w:numPr>
          <w:ilvl w:val="0"/>
          <w:numId w:val="8"/>
        </w:numPr>
        <w:spacing w:line="360" w:lineRule="auto"/>
        <w:jc w:val="both"/>
        <w:rPr>
          <w:rFonts w:ascii="Arial" w:eastAsia="Times New Roman" w:hAnsi="Arial" w:cs="Arial"/>
          <w:sz w:val="24"/>
          <w:szCs w:val="24"/>
        </w:rPr>
      </w:pPr>
      <w:r w:rsidRPr="00447B17">
        <w:rPr>
          <w:rFonts w:ascii="Arial" w:eastAsia="Times New Roman" w:hAnsi="Arial" w:cs="Arial"/>
          <w:sz w:val="24"/>
          <w:szCs w:val="24"/>
        </w:rPr>
        <w:t>Verificación. Implica evaluación de la respuesta final. SI la respuesta resuelve el problema, el proceso termina. Si no resuelve el problema</w:t>
      </w:r>
      <w:r>
        <w:rPr>
          <w:rFonts w:ascii="Arial" w:eastAsia="Times New Roman" w:hAnsi="Arial" w:cs="Arial"/>
          <w:sz w:val="24"/>
          <w:szCs w:val="24"/>
        </w:rPr>
        <w:t xml:space="preserve"> se empieza desde el principio.</w:t>
      </w:r>
    </w:p>
    <w:p w:rsidR="00B41E09" w:rsidRPr="001B04EF" w:rsidRDefault="001B04EF" w:rsidP="001B04EF">
      <w:pPr>
        <w:spacing w:line="360" w:lineRule="auto"/>
        <w:ind w:left="2345"/>
        <w:jc w:val="both"/>
        <w:rPr>
          <w:rFonts w:ascii="Arial" w:eastAsia="Times New Roman" w:hAnsi="Arial" w:cs="Arial"/>
          <w:sz w:val="24"/>
          <w:szCs w:val="24"/>
        </w:rPr>
      </w:pPr>
      <w:r>
        <w:rPr>
          <w:rFonts w:ascii="Arial" w:eastAsia="Times New Roman" w:hAnsi="Arial" w:cs="Arial"/>
          <w:noProof/>
          <w:sz w:val="24"/>
          <w:szCs w:val="24"/>
          <w:lang w:eastAsia="es-PE"/>
        </w:rPr>
        <mc:AlternateContent>
          <mc:Choice Requires="wps">
            <w:drawing>
              <wp:anchor distT="0" distB="0" distL="114300" distR="114300" simplePos="0" relativeHeight="251675648" behindDoc="1" locked="0" layoutInCell="1" allowOverlap="1" wp14:anchorId="5468178A" wp14:editId="385BFE65">
                <wp:simplePos x="0" y="0"/>
                <wp:positionH relativeFrom="margin">
                  <wp:posOffset>1111051</wp:posOffset>
                </wp:positionH>
                <wp:positionV relativeFrom="paragraph">
                  <wp:posOffset>155594</wp:posOffset>
                </wp:positionV>
                <wp:extent cx="4505325" cy="3467100"/>
                <wp:effectExtent l="57150" t="38100" r="85725" b="95250"/>
                <wp:wrapNone/>
                <wp:docPr id="16" name="Rectángulo 16"/>
                <wp:cNvGraphicFramePr/>
                <a:graphic xmlns:a="http://schemas.openxmlformats.org/drawingml/2006/main">
                  <a:graphicData uri="http://schemas.microsoft.com/office/word/2010/wordprocessingShape">
                    <wps:wsp>
                      <wps:cNvSpPr/>
                      <wps:spPr>
                        <a:xfrm>
                          <a:off x="0" y="0"/>
                          <a:ext cx="4505325" cy="34671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E790B" id="Rectángulo 16" o:spid="_x0000_s1026" style="position:absolute;margin-left:87.5pt;margin-top:12.25pt;width:354.75pt;height:273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" fillcolor="#cdddac [1622]" strokecolor="#94b64e [3046]">
                <v:fill color2="#f0f4e6 [502]" rotate="t" angle="180" colors="0 #dafda7;22938f #e4fdc2;1 #f5ffe6" focus="100%" type="gradient"/>
                <v:shadow on="t" color="black" opacity="24903f" origin=",.5" offset="0,.55556mm"/>
                <w10:wrap anchorx="margin"/>
              </v:rect>
            </w:pict>
          </mc:Fallback>
        </mc:AlternateContent>
      </w:r>
      <w:r w:rsidR="00B41E09">
        <w:rPr>
          <w:rFonts w:eastAsia="Times New Roman"/>
          <w:noProof/>
          <w:sz w:val="24"/>
          <w:szCs w:val="24"/>
          <w:lang w:eastAsia="es-PE"/>
        </w:rPr>
        <w:drawing>
          <wp:inline distT="0" distB="0" distL="0" distR="0" wp14:anchorId="49FDFB5C" wp14:editId="2FA0DCAD">
            <wp:extent cx="4133850" cy="3124200"/>
            <wp:effectExtent l="0" t="0" r="1905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Pr>
          <w:rFonts w:ascii="Arial" w:eastAsia="Times New Roman" w:hAnsi="Arial" w:cs="Arial"/>
          <w:b/>
          <w:i/>
          <w:sz w:val="18"/>
          <w:szCs w:val="24"/>
        </w:rPr>
        <w:t xml:space="preserve">1. </w:t>
      </w:r>
      <w:r w:rsidR="00B41E09" w:rsidRPr="001B04EF">
        <w:rPr>
          <w:rFonts w:ascii="Arial" w:eastAsia="Times New Roman" w:hAnsi="Arial" w:cs="Arial"/>
          <w:b/>
          <w:i/>
          <w:sz w:val="18"/>
          <w:szCs w:val="24"/>
        </w:rPr>
        <w:t>Gráfico: pensamiento divergente:</w:t>
      </w:r>
      <w:r w:rsidR="00B41E09" w:rsidRPr="001B04EF">
        <w:rPr>
          <w:rFonts w:ascii="Arial" w:hAnsi="Arial" w:cs="Arial"/>
          <w:b/>
          <w:i/>
          <w:sz w:val="18"/>
        </w:rPr>
        <w:t xml:space="preserve"> Guilford J.P.- “La naturaleza de la inteligencia humana”.- </w:t>
      </w:r>
      <w:r w:rsidR="00293615" w:rsidRPr="001B04EF">
        <w:rPr>
          <w:rFonts w:ascii="Arial" w:hAnsi="Arial" w:cs="Arial"/>
          <w:b/>
          <w:i/>
          <w:sz w:val="18"/>
        </w:rPr>
        <w:t>Paidós</w:t>
      </w:r>
      <w:r w:rsidR="00B41E09" w:rsidRPr="001B04EF">
        <w:rPr>
          <w:rFonts w:ascii="Arial" w:hAnsi="Arial" w:cs="Arial"/>
          <w:b/>
          <w:i/>
          <w:sz w:val="18"/>
        </w:rPr>
        <w:t>.- Buenos Aires.- 1977</w:t>
      </w:r>
    </w:p>
    <w:p w:rsidR="00D63781" w:rsidRDefault="00D63781" w:rsidP="00B41E09">
      <w:pPr>
        <w:spacing w:line="360" w:lineRule="auto"/>
        <w:ind w:left="1418"/>
        <w:jc w:val="both"/>
        <w:rPr>
          <w:rFonts w:ascii="Arial" w:eastAsia="Times New Roman" w:hAnsi="Arial" w:cs="Arial"/>
          <w:sz w:val="24"/>
          <w:szCs w:val="24"/>
        </w:rPr>
      </w:pPr>
    </w:p>
    <w:p w:rsidR="00B41E09" w:rsidRPr="00447B17" w:rsidRDefault="00B41E09" w:rsidP="00B41E09">
      <w:pPr>
        <w:spacing w:line="360" w:lineRule="auto"/>
        <w:ind w:left="1418"/>
        <w:jc w:val="both"/>
        <w:rPr>
          <w:rFonts w:ascii="Arial" w:eastAsia="Times New Roman" w:hAnsi="Arial" w:cs="Arial"/>
          <w:sz w:val="24"/>
          <w:szCs w:val="24"/>
        </w:rPr>
      </w:pPr>
      <w:r w:rsidRPr="00447B17">
        <w:rPr>
          <w:rFonts w:ascii="Arial" w:eastAsia="Times New Roman" w:hAnsi="Arial" w:cs="Arial"/>
          <w:sz w:val="24"/>
          <w:szCs w:val="24"/>
        </w:rPr>
        <w:t>El modelo de Gu</w:t>
      </w:r>
      <w:r w:rsidR="00293615">
        <w:rPr>
          <w:rFonts w:ascii="Arial" w:eastAsia="Times New Roman" w:hAnsi="Arial" w:cs="Arial"/>
          <w:sz w:val="24"/>
          <w:szCs w:val="24"/>
        </w:rPr>
        <w:t>i</w:t>
      </w:r>
      <w:r w:rsidRPr="00447B17">
        <w:rPr>
          <w:rFonts w:ascii="Arial" w:eastAsia="Times New Roman" w:hAnsi="Arial" w:cs="Arial"/>
          <w:sz w:val="24"/>
          <w:szCs w:val="24"/>
        </w:rPr>
        <w:t>lford presenta la novedad de Incluir el papel de la memoria para indicar que todo el proceso puede verse Influido por la Información que el sujeto tiene almacenada en su memoria.</w:t>
      </w:r>
    </w:p>
    <w:p w:rsidR="00B41E09" w:rsidRPr="002C3C49" w:rsidRDefault="00B41E09" w:rsidP="00B41E09">
      <w:pPr>
        <w:spacing w:line="360" w:lineRule="auto"/>
        <w:ind w:left="1418"/>
        <w:jc w:val="both"/>
        <w:rPr>
          <w:rFonts w:ascii="Arial" w:eastAsia="Times New Roman" w:hAnsi="Arial" w:cs="Arial"/>
          <w:sz w:val="24"/>
          <w:szCs w:val="24"/>
        </w:rPr>
      </w:pPr>
      <w:r w:rsidRPr="002C3C49">
        <w:rPr>
          <w:rFonts w:ascii="Arial" w:eastAsia="Times New Roman" w:hAnsi="Arial" w:cs="Arial"/>
          <w:sz w:val="24"/>
          <w:szCs w:val="24"/>
        </w:rPr>
        <w:t xml:space="preserve">Las implicaciones que tuvo esta teoría dentro del ámbito docente es el desarrollo de la creatividad por medio de un pensamiento divergente en donde el conocimiento previo de los alumnos lleva a </w:t>
      </w:r>
      <w:r w:rsidRPr="002C3C49">
        <w:rPr>
          <w:rFonts w:ascii="Arial" w:eastAsia="Times New Roman" w:hAnsi="Arial" w:cs="Arial"/>
          <w:sz w:val="24"/>
          <w:szCs w:val="24"/>
        </w:rPr>
        <w:lastRenderedPageBreak/>
        <w:t xml:space="preserve">que, cuando se les implementa un problema, estos sean capaces de proporcionar varias posibles soluciones. </w:t>
      </w:r>
    </w:p>
    <w:p w:rsidR="00B41E09" w:rsidRDefault="00B41E09" w:rsidP="00B41E09">
      <w:pPr>
        <w:spacing w:line="360" w:lineRule="auto"/>
        <w:ind w:left="1418"/>
        <w:jc w:val="both"/>
        <w:rPr>
          <w:rFonts w:ascii="Arial" w:eastAsia="Times New Roman" w:hAnsi="Arial" w:cs="Arial"/>
          <w:sz w:val="24"/>
          <w:szCs w:val="24"/>
        </w:rPr>
      </w:pPr>
      <w:r w:rsidRPr="002C3C49">
        <w:rPr>
          <w:rFonts w:ascii="Arial" w:eastAsia="Times New Roman" w:hAnsi="Arial" w:cs="Arial"/>
          <w:sz w:val="24"/>
          <w:szCs w:val="24"/>
        </w:rPr>
        <w:t>Para esto un docente debe estar capacitado para desarrollar en los alumnos la posibilidad de explorar nuevas y diferentes opciones, promoviendo el diálogo y la independencia en ellos. Pero ante todo deben ser un verdadero ejemplo a seguir.</w:t>
      </w:r>
    </w:p>
    <w:p w:rsidR="00BE6610" w:rsidRDefault="00BE6610" w:rsidP="00BE6610">
      <w:pPr>
        <w:spacing w:after="0" w:line="360" w:lineRule="auto"/>
        <w:jc w:val="both"/>
        <w:rPr>
          <w:rFonts w:ascii="Arial" w:eastAsia="Times New Roman" w:hAnsi="Arial" w:cs="Arial"/>
          <w:sz w:val="24"/>
          <w:szCs w:val="24"/>
        </w:rPr>
      </w:pPr>
    </w:p>
    <w:p w:rsidR="00BE6610" w:rsidRPr="003C10E8" w:rsidRDefault="00BE6610" w:rsidP="00301CCC">
      <w:pPr>
        <w:pStyle w:val="Ttulo2"/>
        <w:numPr>
          <w:ilvl w:val="0"/>
          <w:numId w:val="120"/>
        </w:numPr>
        <w:ind w:left="709"/>
        <w:rPr>
          <w:rFonts w:ascii="Arial" w:hAnsi="Arial" w:cs="Arial"/>
        </w:rPr>
      </w:pPr>
      <w:bookmarkStart w:id="30" w:name="_Toc472517233"/>
      <w:r w:rsidRPr="003C10E8">
        <w:rPr>
          <w:rFonts w:ascii="Arial" w:hAnsi="Arial" w:cs="Arial"/>
        </w:rPr>
        <w:t>Enfoques teóricos:</w:t>
      </w:r>
      <w:bookmarkEnd w:id="30"/>
    </w:p>
    <w:p w:rsidR="00BE6610" w:rsidRDefault="00BE6610" w:rsidP="00BE6610">
      <w:pPr>
        <w:pStyle w:val="Prrafodelista"/>
        <w:spacing w:after="0" w:line="360" w:lineRule="auto"/>
        <w:jc w:val="both"/>
        <w:rPr>
          <w:rFonts w:ascii="Arial" w:eastAsia="Times New Roman" w:hAnsi="Arial" w:cs="Arial"/>
          <w:b/>
          <w:sz w:val="24"/>
          <w:szCs w:val="24"/>
        </w:rPr>
      </w:pPr>
    </w:p>
    <w:p w:rsidR="00BE6610" w:rsidRPr="003C10E8" w:rsidRDefault="00BE6610" w:rsidP="00301CCC">
      <w:pPr>
        <w:pStyle w:val="Prrafodelista"/>
        <w:numPr>
          <w:ilvl w:val="1"/>
          <w:numId w:val="120"/>
        </w:numPr>
        <w:spacing w:after="0" w:line="240" w:lineRule="auto"/>
        <w:rPr>
          <w:rFonts w:ascii="Arial" w:eastAsia="Times New Roman" w:hAnsi="Arial" w:cs="Arial"/>
          <w:b/>
          <w:sz w:val="24"/>
          <w:szCs w:val="30"/>
        </w:rPr>
      </w:pPr>
      <w:bookmarkStart w:id="31" w:name="_Toc472517234"/>
      <w:r w:rsidRPr="003C10E8">
        <w:rPr>
          <w:rStyle w:val="Ttulo3Car"/>
          <w:rFonts w:ascii="Arial" w:hAnsi="Arial" w:cs="Arial"/>
          <w:b/>
          <w:color w:val="auto"/>
        </w:rPr>
        <w:t>La creatividad</w:t>
      </w:r>
      <w:bookmarkEnd w:id="31"/>
      <w:r w:rsidRPr="003C10E8">
        <w:rPr>
          <w:rFonts w:ascii="Arial" w:eastAsia="Times New Roman" w:hAnsi="Arial" w:cs="Arial"/>
          <w:b/>
          <w:sz w:val="24"/>
          <w:szCs w:val="30"/>
        </w:rPr>
        <w:t>:</w:t>
      </w:r>
    </w:p>
    <w:p w:rsidR="00BE6610" w:rsidRDefault="00BE6610" w:rsidP="00BE6610">
      <w:pPr>
        <w:pStyle w:val="Prrafodelista"/>
        <w:spacing w:after="0" w:line="240" w:lineRule="auto"/>
        <w:rPr>
          <w:rFonts w:ascii="Arial" w:eastAsia="Times New Roman" w:hAnsi="Arial" w:cs="Arial"/>
          <w:b/>
          <w:sz w:val="24"/>
          <w:szCs w:val="30"/>
        </w:rPr>
      </w:pP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La creatividad es la facultad de crear o la capacidad de creación.</w:t>
      </w:r>
      <w:r>
        <w:rPr>
          <w:rFonts w:ascii="Arial" w:hAnsi="Arial" w:cs="Arial"/>
          <w:sz w:val="24"/>
        </w:rPr>
        <w:t xml:space="preserve"> </w:t>
      </w:r>
      <w:r w:rsidRPr="00F25730">
        <w:rPr>
          <w:rFonts w:ascii="Arial" w:hAnsi="Arial" w:cs="Arial"/>
          <w:sz w:val="24"/>
        </w:rPr>
        <w:t>Consiste en encontrar métodos u objetos para realizar tareas de manera nueva o distinta, con la intención de satisfacer un propósito. La generación de nuevas ideas y conceptos también se conoce como: inventiva, pensamiento original, pensamiento divergente o imaginación constructiva.</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Se trata de conceptos que supone el acto de inventar cualquier cosa nueva (es decir, utilizar el ingenio), la capacidad de encontrar soluciones y la voluntad de modificar el mundo. En rasgos generales, puede afirmarse que un sujeto creativo tiene confianza en sí mismo, fineza de percepción, capacidad intuitiva, imaginación, entusiasmo y curiosidad intelectual.</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 xml:space="preserve">La creatividad es la capacidad para intentar algo nuevo, </w:t>
      </w:r>
      <w:r>
        <w:rPr>
          <w:rFonts w:ascii="Arial" w:hAnsi="Arial" w:cs="Arial"/>
          <w:sz w:val="24"/>
        </w:rPr>
        <w:t xml:space="preserve">un modo de enfocar la realidad. </w:t>
      </w:r>
      <w:r w:rsidRPr="00F25730">
        <w:rPr>
          <w:rFonts w:ascii="Arial" w:hAnsi="Arial" w:cs="Arial"/>
          <w:sz w:val="24"/>
        </w:rPr>
        <w:t>La creatividad nos impulsa a salirse de los cauces trillados, a romper convenciones, las ideas estereotipadas, los modos generalizados de pensar y actuar.</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 xml:space="preserve">Teniendo en cuenta esto, definiríamos el término creatividad como una actitud que todos los individuos poseemos, unos más o menos desarrollada, para producir ideas y soluciones nuevas. Siendo por tanto la creatividad el proceso de presentar un problema a la mente con claridad (ya sea imaginándolo, visualizándolo, suponiéndolo, </w:t>
      </w:r>
      <w:r w:rsidRPr="00F25730">
        <w:rPr>
          <w:rFonts w:ascii="Arial" w:hAnsi="Arial" w:cs="Arial"/>
          <w:sz w:val="24"/>
        </w:rPr>
        <w:lastRenderedPageBreak/>
        <w:t>meditando, etc.) y luego originar o inventar una idea, concepto, noción o esquema según líneas nuevas no convencionales.</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 xml:space="preserve">No obstante es necesario tener en cuenta que el término creatividad ha suscitado el interés de numerosos investigadores, no consiguiendo una definición exacta, lo que confirma la amplitud y profundidad del complejo mundo de la creatividad. </w:t>
      </w:r>
    </w:p>
    <w:p w:rsidR="001B04EF" w:rsidRPr="00A062EC" w:rsidRDefault="001B04EF" w:rsidP="00A062EC">
      <w:pPr>
        <w:spacing w:line="360" w:lineRule="auto"/>
        <w:ind w:left="1418"/>
        <w:jc w:val="both"/>
        <w:rPr>
          <w:rFonts w:ascii="Arial" w:hAnsi="Arial" w:cs="Arial"/>
          <w:b/>
          <w:color w:val="FF0000"/>
          <w:sz w:val="24"/>
          <w:highlight w:val="yellow"/>
        </w:rPr>
      </w:pPr>
      <w:r w:rsidRPr="00F25730">
        <w:rPr>
          <w:rFonts w:ascii="Arial" w:hAnsi="Arial" w:cs="Arial"/>
          <w:sz w:val="24"/>
        </w:rPr>
        <w:t xml:space="preserve">Para </w:t>
      </w:r>
      <w:r w:rsidRPr="00F25730">
        <w:rPr>
          <w:rFonts w:ascii="Arial" w:hAnsi="Arial" w:cs="Arial"/>
          <w:b/>
          <w:sz w:val="24"/>
        </w:rPr>
        <w:t xml:space="preserve">Guilford </w:t>
      </w:r>
      <w:r w:rsidR="00D45D67" w:rsidRPr="00D63781">
        <w:rPr>
          <w:rFonts w:ascii="Arial" w:hAnsi="Arial" w:cs="Arial"/>
          <w:b/>
          <w:sz w:val="24"/>
        </w:rPr>
        <w:t>(</w:t>
      </w:r>
      <w:r w:rsidR="00A062EC" w:rsidRPr="00D63781">
        <w:rPr>
          <w:rFonts w:ascii="Arial" w:hAnsi="Arial" w:cs="Arial"/>
          <w:b/>
          <w:sz w:val="24"/>
        </w:rPr>
        <w:t>1967</w:t>
      </w:r>
      <w:r w:rsidR="00D45D67" w:rsidRPr="00D63781">
        <w:rPr>
          <w:rFonts w:ascii="Arial" w:hAnsi="Arial" w:cs="Arial"/>
          <w:b/>
          <w:sz w:val="24"/>
        </w:rPr>
        <w:t xml:space="preserve">) </w:t>
      </w:r>
      <w:r w:rsidRPr="00F25730">
        <w:rPr>
          <w:rFonts w:ascii="Arial" w:hAnsi="Arial" w:cs="Arial"/>
          <w:sz w:val="24"/>
        </w:rPr>
        <w:t>la creatividad implica huir de lo obvio, lo seguro y lo previsible para producir algo que, al menos para el niño, resulta novedoso. Dice que la creatividad en sentido limitado, se refiere a las aptitudes que son características de los individuos creadores, como la fluidez, la flexibilidad, la originalidad y el pensamiento divergente. Por otra parte, demostró que la creatividad y la inteligencia son cualidades diferentes. También plantea, que la creatividad no es el don de unos pocos escogidos, si</w:t>
      </w:r>
      <w:r w:rsidR="00A062EC">
        <w:rPr>
          <w:rFonts w:ascii="Arial" w:hAnsi="Arial" w:cs="Arial"/>
          <w:sz w:val="24"/>
        </w:rPr>
        <w:t xml:space="preserve">no que es, una propiedad </w:t>
      </w:r>
      <w:r w:rsidRPr="00F25730">
        <w:rPr>
          <w:rFonts w:ascii="Arial" w:hAnsi="Arial" w:cs="Arial"/>
          <w:sz w:val="24"/>
        </w:rPr>
        <w:t xml:space="preserve">compartida por toda la humanidad en mayor o menor grado. </w:t>
      </w:r>
    </w:p>
    <w:p w:rsidR="001B04EF" w:rsidRDefault="001B04EF" w:rsidP="001B04EF">
      <w:pPr>
        <w:spacing w:line="360" w:lineRule="auto"/>
        <w:ind w:left="1418"/>
        <w:jc w:val="both"/>
        <w:rPr>
          <w:rFonts w:ascii="Arial" w:hAnsi="Arial" w:cs="Arial"/>
          <w:sz w:val="24"/>
        </w:rPr>
      </w:pPr>
      <w:r w:rsidRPr="00F25730">
        <w:rPr>
          <w:rFonts w:ascii="Arial" w:hAnsi="Arial" w:cs="Arial"/>
          <w:sz w:val="24"/>
        </w:rPr>
        <w:t xml:space="preserve">Según </w:t>
      </w:r>
      <w:r w:rsidRPr="00D63781">
        <w:rPr>
          <w:rFonts w:ascii="Arial" w:hAnsi="Arial" w:cs="Arial"/>
          <w:b/>
          <w:sz w:val="24"/>
        </w:rPr>
        <w:t>Beltrán y Bueno</w:t>
      </w:r>
      <w:r w:rsidRPr="00D63781">
        <w:rPr>
          <w:rFonts w:ascii="Arial" w:hAnsi="Arial" w:cs="Arial"/>
          <w:sz w:val="24"/>
        </w:rPr>
        <w:t xml:space="preserve">, </w:t>
      </w:r>
      <w:r w:rsidRPr="00D63781">
        <w:rPr>
          <w:rFonts w:ascii="Arial" w:hAnsi="Arial" w:cs="Arial"/>
          <w:b/>
          <w:sz w:val="24"/>
        </w:rPr>
        <w:t>(1995)</w:t>
      </w:r>
      <w:r w:rsidRPr="007854BD">
        <w:rPr>
          <w:rFonts w:ascii="Arial" w:hAnsi="Arial" w:cs="Arial"/>
          <w:sz w:val="24"/>
        </w:rPr>
        <w:t xml:space="preserve"> </w:t>
      </w:r>
      <w:r w:rsidRPr="00F25730">
        <w:rPr>
          <w:rFonts w:ascii="Arial" w:hAnsi="Arial" w:cs="Arial"/>
          <w:sz w:val="24"/>
        </w:rPr>
        <w:t xml:space="preserve">la creatividad sería la capacidad esencial del ser inteligente que le permite producir una especie de obras que se llaman “creaciones” u obra creada. Estos autores hacen una distinción entre la noción ontológica de la creatividad y su noción psicológica. </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 xml:space="preserve">La creatividad según su noción ontológica sería “aquella presente en la existencia por el creador, sacándola de la nada, de tal forma que en su producción no tiene que echar mano usando algo preexistente. Los hombres también son creadores y su acción consiste en hacer algo nuevo y original, pero de algo ya existente”. </w:t>
      </w:r>
    </w:p>
    <w:p w:rsidR="001B04EF" w:rsidRPr="00F25730" w:rsidRDefault="001B04EF" w:rsidP="001B04EF">
      <w:pPr>
        <w:spacing w:line="360" w:lineRule="auto"/>
        <w:ind w:left="1418"/>
        <w:jc w:val="both"/>
        <w:rPr>
          <w:rFonts w:ascii="Arial" w:hAnsi="Arial" w:cs="Arial"/>
          <w:sz w:val="24"/>
        </w:rPr>
      </w:pPr>
      <w:r>
        <w:rPr>
          <w:rFonts w:ascii="Arial" w:hAnsi="Arial" w:cs="Arial"/>
          <w:sz w:val="24"/>
        </w:rPr>
        <w:t xml:space="preserve">La </w:t>
      </w:r>
      <w:r w:rsidRPr="00F25730">
        <w:rPr>
          <w:rFonts w:ascii="Arial" w:hAnsi="Arial" w:cs="Arial"/>
          <w:sz w:val="24"/>
        </w:rPr>
        <w:t>creatividad según su noción psicológica, se refiere a un ser que existía, pero que en virtud de la acción del ser inteligente, que es el creador, recibe un nuevo modo de ser; y esto es lo que les otorga la consideración de “verdaderas creaciones”. Se desprenderían tambi</w:t>
      </w:r>
      <w:r>
        <w:rPr>
          <w:rFonts w:ascii="Arial" w:hAnsi="Arial" w:cs="Arial"/>
          <w:sz w:val="24"/>
        </w:rPr>
        <w:t>én varios rasgos de la creación.</w:t>
      </w:r>
    </w:p>
    <w:p w:rsidR="001B04EF" w:rsidRPr="00F25730" w:rsidRDefault="001B04EF" w:rsidP="001B04EF">
      <w:pPr>
        <w:spacing w:line="360" w:lineRule="auto"/>
        <w:ind w:left="1418"/>
        <w:jc w:val="both"/>
        <w:rPr>
          <w:rFonts w:ascii="Arial" w:hAnsi="Arial" w:cs="Arial"/>
          <w:sz w:val="24"/>
        </w:rPr>
      </w:pPr>
      <w:r w:rsidRPr="00D63781">
        <w:rPr>
          <w:rFonts w:ascii="Arial" w:hAnsi="Arial" w:cs="Arial"/>
          <w:b/>
          <w:sz w:val="24"/>
        </w:rPr>
        <w:lastRenderedPageBreak/>
        <w:t>H.G.Gough (1962)</w:t>
      </w:r>
      <w:r w:rsidRPr="007854BD">
        <w:rPr>
          <w:rFonts w:ascii="Arial" w:hAnsi="Arial" w:cs="Arial"/>
          <w:b/>
          <w:sz w:val="24"/>
        </w:rPr>
        <w:t xml:space="preserve"> </w:t>
      </w:r>
      <w:r w:rsidRPr="00F25730">
        <w:rPr>
          <w:rFonts w:ascii="Arial" w:hAnsi="Arial" w:cs="Arial"/>
          <w:sz w:val="24"/>
        </w:rPr>
        <w:t>define la creatividad en ocho clases distintas de personalidad innovadora:</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Fanáticos (incansables)</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Iniciadores (estimuladores)</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Diagnosticadores</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Eruditos (memoria, detalle y orden)</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Mañosos (hábiles en dar forma)</w:t>
      </w:r>
    </w:p>
    <w:p w:rsidR="001B04EF" w:rsidRPr="00F25730"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Estetas (analíticos, formales)</w:t>
      </w:r>
    </w:p>
    <w:p w:rsidR="001B04EF" w:rsidRDefault="001B04EF" w:rsidP="00301CCC">
      <w:pPr>
        <w:pStyle w:val="Prrafodelista"/>
        <w:numPr>
          <w:ilvl w:val="0"/>
          <w:numId w:val="10"/>
        </w:numPr>
        <w:spacing w:line="360" w:lineRule="auto"/>
        <w:jc w:val="both"/>
        <w:rPr>
          <w:rFonts w:ascii="Arial" w:hAnsi="Arial" w:cs="Arial"/>
          <w:sz w:val="24"/>
        </w:rPr>
      </w:pPr>
      <w:r w:rsidRPr="00F25730">
        <w:rPr>
          <w:rFonts w:ascii="Arial" w:hAnsi="Arial" w:cs="Arial"/>
          <w:sz w:val="24"/>
        </w:rPr>
        <w:t>Metodólogos (conceptualizadores, analistas formales y matemáticos) Independientes</w:t>
      </w:r>
    </w:p>
    <w:p w:rsidR="001B04EF" w:rsidRDefault="001B04EF" w:rsidP="001B04EF">
      <w:pPr>
        <w:pStyle w:val="Prrafodelista"/>
        <w:spacing w:line="360" w:lineRule="auto"/>
        <w:ind w:left="2138"/>
        <w:jc w:val="both"/>
        <w:rPr>
          <w:rFonts w:ascii="Arial" w:hAnsi="Arial" w:cs="Arial"/>
          <w:sz w:val="24"/>
        </w:rPr>
      </w:pPr>
    </w:p>
    <w:p w:rsidR="001B04EF" w:rsidRPr="002C3C49" w:rsidRDefault="001B04EF" w:rsidP="00301CCC">
      <w:pPr>
        <w:pStyle w:val="Prrafodelista"/>
        <w:numPr>
          <w:ilvl w:val="0"/>
          <w:numId w:val="9"/>
        </w:numPr>
        <w:spacing w:line="360" w:lineRule="auto"/>
        <w:ind w:left="1418"/>
        <w:jc w:val="both"/>
        <w:rPr>
          <w:rFonts w:ascii="Arial" w:hAnsi="Arial" w:cs="Arial"/>
          <w:b/>
          <w:sz w:val="24"/>
          <w:u w:val="single"/>
        </w:rPr>
      </w:pPr>
      <w:r w:rsidRPr="002C3C49">
        <w:rPr>
          <w:rFonts w:ascii="Arial" w:hAnsi="Arial" w:cs="Arial"/>
          <w:b/>
          <w:sz w:val="24"/>
          <w:u w:val="single"/>
        </w:rPr>
        <w:t>Niveles de la creatividad</w:t>
      </w:r>
    </w:p>
    <w:p w:rsidR="001B04EF" w:rsidRPr="00F25730" w:rsidRDefault="001B04EF" w:rsidP="001B04EF">
      <w:pPr>
        <w:spacing w:line="360" w:lineRule="auto"/>
        <w:ind w:left="1418"/>
        <w:jc w:val="both"/>
        <w:rPr>
          <w:rFonts w:ascii="Arial" w:hAnsi="Arial" w:cs="Arial"/>
          <w:sz w:val="24"/>
        </w:rPr>
      </w:pPr>
      <w:r w:rsidRPr="00F25730">
        <w:rPr>
          <w:rFonts w:ascii="Arial" w:hAnsi="Arial" w:cs="Arial"/>
          <w:sz w:val="24"/>
        </w:rPr>
        <w:t xml:space="preserve">Por otra parte, según </w:t>
      </w:r>
      <w:r w:rsidRPr="00D63781">
        <w:rPr>
          <w:rFonts w:ascii="Arial" w:hAnsi="Arial" w:cs="Arial"/>
          <w:b/>
          <w:sz w:val="24"/>
        </w:rPr>
        <w:t>Taylor (1901)</w:t>
      </w:r>
      <w:r w:rsidRPr="00D63781">
        <w:rPr>
          <w:rFonts w:ascii="Arial" w:hAnsi="Arial" w:cs="Arial"/>
          <w:sz w:val="24"/>
        </w:rPr>
        <w:t>,</w:t>
      </w:r>
      <w:r w:rsidRPr="00B761CB">
        <w:rPr>
          <w:rFonts w:ascii="Arial" w:hAnsi="Arial" w:cs="Arial"/>
          <w:sz w:val="24"/>
        </w:rPr>
        <w:t xml:space="preserve"> la</w:t>
      </w:r>
      <w:r w:rsidRPr="00F25730">
        <w:rPr>
          <w:rFonts w:ascii="Arial" w:hAnsi="Arial" w:cs="Arial"/>
          <w:sz w:val="24"/>
        </w:rPr>
        <w:t xml:space="preserve"> creatividad se evidencia a través de distintos niveles:</w:t>
      </w:r>
    </w:p>
    <w:p w:rsidR="001B04EF" w:rsidRPr="00577564" w:rsidRDefault="001B04EF" w:rsidP="00301CCC">
      <w:pPr>
        <w:pStyle w:val="Prrafodelista"/>
        <w:numPr>
          <w:ilvl w:val="0"/>
          <w:numId w:val="11"/>
        </w:numPr>
        <w:spacing w:line="360" w:lineRule="auto"/>
        <w:jc w:val="both"/>
        <w:rPr>
          <w:rFonts w:ascii="Arial" w:hAnsi="Arial" w:cs="Arial"/>
          <w:sz w:val="24"/>
        </w:rPr>
      </w:pPr>
      <w:r w:rsidRPr="00577564">
        <w:rPr>
          <w:rFonts w:ascii="Arial" w:hAnsi="Arial" w:cs="Arial"/>
          <w:sz w:val="24"/>
          <w:u w:val="single"/>
        </w:rPr>
        <w:t>Nivel expresivo</w:t>
      </w:r>
      <w:r w:rsidRPr="00577564">
        <w:rPr>
          <w:rFonts w:ascii="Arial" w:hAnsi="Arial" w:cs="Arial"/>
          <w:sz w:val="24"/>
        </w:rPr>
        <w:t>: representa la forma más elemental de transformación, caracterizándose por la improvisación y la espontaneidad. El hombre es capaz de descubrir nuevas formas de manifestarse, que le permiten por una parte, una auto identificación y por otra, una mejor comunicación con los demás y con el ambiente. Estas nuevas formas de expresión permiten la captación e inclusión de la vida afectiva, de múltiples matices y relaciones no repetidas.</w:t>
      </w:r>
    </w:p>
    <w:p w:rsidR="001B04EF" w:rsidRPr="00577564" w:rsidRDefault="001B04EF" w:rsidP="00301CCC">
      <w:pPr>
        <w:pStyle w:val="Prrafodelista"/>
        <w:numPr>
          <w:ilvl w:val="0"/>
          <w:numId w:val="11"/>
        </w:numPr>
        <w:spacing w:line="360" w:lineRule="auto"/>
        <w:jc w:val="both"/>
        <w:rPr>
          <w:rFonts w:ascii="Arial" w:hAnsi="Arial" w:cs="Arial"/>
          <w:sz w:val="24"/>
        </w:rPr>
      </w:pPr>
      <w:r w:rsidRPr="00577564">
        <w:rPr>
          <w:rFonts w:ascii="Arial" w:hAnsi="Arial" w:cs="Arial"/>
          <w:sz w:val="24"/>
          <w:u w:val="single"/>
        </w:rPr>
        <w:t>Nivel productivo</w:t>
      </w:r>
      <w:r w:rsidRPr="00577564">
        <w:rPr>
          <w:rFonts w:ascii="Arial" w:hAnsi="Arial" w:cs="Arial"/>
          <w:sz w:val="24"/>
        </w:rPr>
        <w:t>: se caracteriza por la acentuación del carácter técnico. Su orientación hacia la productividad permite el incremento numérico del producto, el afinamiento de detalles que lo hacen más apto y atractivo. En otras palabras, la improvisación es sustituida por la aplicación de técnicas y estrategias pertinentes y adecuadas al resultado perseguido. Se fija el objetivo a alcanzar, y el resultado es una realización valiosa por su originalidad.</w:t>
      </w:r>
    </w:p>
    <w:p w:rsidR="001B04EF" w:rsidRPr="00577564" w:rsidRDefault="001B04EF" w:rsidP="00301CCC">
      <w:pPr>
        <w:pStyle w:val="Prrafodelista"/>
        <w:numPr>
          <w:ilvl w:val="0"/>
          <w:numId w:val="11"/>
        </w:numPr>
        <w:spacing w:line="360" w:lineRule="auto"/>
        <w:jc w:val="both"/>
        <w:rPr>
          <w:rFonts w:ascii="Arial" w:hAnsi="Arial" w:cs="Arial"/>
          <w:sz w:val="24"/>
        </w:rPr>
      </w:pPr>
      <w:r w:rsidRPr="00577564">
        <w:rPr>
          <w:rFonts w:ascii="Arial" w:hAnsi="Arial" w:cs="Arial"/>
          <w:sz w:val="24"/>
          <w:u w:val="single"/>
        </w:rPr>
        <w:t>Nivel inventivo</w:t>
      </w:r>
      <w:r w:rsidRPr="00577564">
        <w:rPr>
          <w:rFonts w:ascii="Arial" w:hAnsi="Arial" w:cs="Arial"/>
          <w:sz w:val="24"/>
        </w:rPr>
        <w:t xml:space="preserve">: tiene lugar cuando, superadas las expectativas lógicas, se  llegan a manipular determinados </w:t>
      </w:r>
      <w:r w:rsidRPr="00577564">
        <w:rPr>
          <w:rFonts w:ascii="Arial" w:hAnsi="Arial" w:cs="Arial"/>
          <w:sz w:val="24"/>
        </w:rPr>
        <w:lastRenderedPageBreak/>
        <w:t>elementos del medio. Este nivel de creatividad con valor social, se manifiesta en descubrimientos científicos.</w:t>
      </w:r>
    </w:p>
    <w:p w:rsidR="001B04EF" w:rsidRPr="00577564" w:rsidRDefault="001B04EF" w:rsidP="00301CCC">
      <w:pPr>
        <w:pStyle w:val="Prrafodelista"/>
        <w:numPr>
          <w:ilvl w:val="0"/>
          <w:numId w:val="11"/>
        </w:numPr>
        <w:spacing w:line="360" w:lineRule="auto"/>
        <w:jc w:val="both"/>
        <w:rPr>
          <w:rFonts w:ascii="Arial" w:hAnsi="Arial" w:cs="Arial"/>
          <w:sz w:val="24"/>
        </w:rPr>
      </w:pPr>
      <w:r w:rsidRPr="00577564">
        <w:rPr>
          <w:rFonts w:ascii="Arial" w:hAnsi="Arial" w:cs="Arial"/>
          <w:sz w:val="24"/>
          <w:u w:val="single"/>
        </w:rPr>
        <w:t>Nivel innovador</w:t>
      </w:r>
      <w:r w:rsidRPr="00577564">
        <w:rPr>
          <w:rFonts w:ascii="Arial" w:hAnsi="Arial" w:cs="Arial"/>
          <w:sz w:val="24"/>
        </w:rPr>
        <w:t>: supone un buen nivel de flexibilidad ideacional y un alto grado de originalidad. El sujeto transforma el medio comunicando resultados únicos y relevantes. Debe captar las implicaciones y las relaciones existentes entre los elementos. Puede darse en la creación de actitudes hacia el cambio y traslado de cierta información a otros contextos.</w:t>
      </w:r>
    </w:p>
    <w:p w:rsidR="001B04EF" w:rsidRDefault="001B04EF" w:rsidP="00301CCC">
      <w:pPr>
        <w:pStyle w:val="Prrafodelista"/>
        <w:numPr>
          <w:ilvl w:val="0"/>
          <w:numId w:val="11"/>
        </w:numPr>
        <w:spacing w:line="360" w:lineRule="auto"/>
        <w:jc w:val="both"/>
        <w:rPr>
          <w:rFonts w:ascii="Arial" w:hAnsi="Arial" w:cs="Arial"/>
          <w:sz w:val="24"/>
        </w:rPr>
      </w:pPr>
      <w:r w:rsidRPr="00577564">
        <w:rPr>
          <w:rFonts w:ascii="Arial" w:hAnsi="Arial" w:cs="Arial"/>
          <w:sz w:val="24"/>
          <w:u w:val="single"/>
        </w:rPr>
        <w:t>Nivel emergente</w:t>
      </w:r>
      <w:r w:rsidRPr="00577564">
        <w:rPr>
          <w:rFonts w:ascii="Arial" w:hAnsi="Arial" w:cs="Arial"/>
          <w:sz w:val="24"/>
        </w:rPr>
        <w:t>: la fuerza creativa irrumpe con tal fuerza que ya no se trata de modificar, sino de proponer algo nuevo. Los sujetos aportan ideas radicalmente nuevas. En general se presenta en el lenguaje abstracto. Es el nivel que caracteriza al talento y al ingenio. Como se ha visto, los niveles de creatividad planteados por Taylor, están fundamentalmente orientados hacia una escala de menor a mayor riqueza de la creatividad, aunque este criterio utilizado no es absoluto.</w:t>
      </w:r>
    </w:p>
    <w:p w:rsidR="00431E49" w:rsidRDefault="00431E49" w:rsidP="00431E49">
      <w:pPr>
        <w:pStyle w:val="Prrafodelista"/>
        <w:spacing w:line="360" w:lineRule="auto"/>
        <w:ind w:left="2138"/>
        <w:jc w:val="both"/>
        <w:rPr>
          <w:rFonts w:ascii="Arial" w:hAnsi="Arial" w:cs="Arial"/>
          <w:sz w:val="24"/>
        </w:rPr>
      </w:pPr>
    </w:p>
    <w:p w:rsidR="001B04EF" w:rsidRPr="00031884" w:rsidRDefault="001B04EF" w:rsidP="00301CCC">
      <w:pPr>
        <w:pStyle w:val="Ttulo2"/>
        <w:numPr>
          <w:ilvl w:val="0"/>
          <w:numId w:val="9"/>
        </w:numPr>
        <w:spacing w:line="360" w:lineRule="auto"/>
        <w:ind w:left="1418"/>
        <w:rPr>
          <w:rFonts w:ascii="Arial" w:hAnsi="Arial" w:cs="Arial"/>
          <w:color w:val="000000"/>
          <w:szCs w:val="22"/>
          <w:u w:val="single"/>
        </w:rPr>
      </w:pPr>
      <w:bookmarkStart w:id="32" w:name="_Toc473636338"/>
      <w:bookmarkStart w:id="33" w:name="_Toc473641068"/>
      <w:bookmarkStart w:id="34" w:name="_Toc473641242"/>
      <w:bookmarkStart w:id="35" w:name="_Toc473641419"/>
      <w:bookmarkStart w:id="36" w:name="_Toc465165184"/>
      <w:bookmarkStart w:id="37" w:name="_Toc472517235"/>
      <w:r w:rsidRPr="00031884">
        <w:rPr>
          <w:rFonts w:ascii="Arial" w:hAnsi="Arial" w:cs="Arial"/>
          <w:color w:val="000000"/>
          <w:szCs w:val="22"/>
          <w:u w:val="single"/>
        </w:rPr>
        <w:t>Factores de la creatividad</w:t>
      </w:r>
      <w:bookmarkEnd w:id="32"/>
      <w:bookmarkEnd w:id="33"/>
      <w:bookmarkEnd w:id="34"/>
      <w:bookmarkEnd w:id="35"/>
      <w:bookmarkEnd w:id="36"/>
      <w:bookmarkEnd w:id="37"/>
    </w:p>
    <w:p w:rsidR="001B04EF" w:rsidRPr="00031884" w:rsidRDefault="001B04EF" w:rsidP="001B04EF">
      <w:pPr>
        <w:spacing w:line="360" w:lineRule="auto"/>
        <w:ind w:left="1418"/>
        <w:jc w:val="both"/>
        <w:rPr>
          <w:rFonts w:ascii="Arial" w:hAnsi="Arial" w:cs="Arial"/>
          <w:color w:val="000000"/>
          <w:sz w:val="24"/>
        </w:rPr>
      </w:pPr>
      <w:r w:rsidRPr="00031884">
        <w:rPr>
          <w:rFonts w:ascii="Arial" w:hAnsi="Arial" w:cs="Arial"/>
          <w:color w:val="000000"/>
          <w:sz w:val="24"/>
        </w:rPr>
        <w:t>Una vez que se han definido los factores de la persona</w:t>
      </w:r>
      <w:r>
        <w:rPr>
          <w:rFonts w:ascii="Arial" w:hAnsi="Arial" w:cs="Arial"/>
          <w:color w:val="000000"/>
          <w:sz w:val="24"/>
        </w:rPr>
        <w:t xml:space="preserve"> </w:t>
      </w:r>
      <w:r w:rsidRPr="00031884">
        <w:rPr>
          <w:rFonts w:ascii="Arial" w:hAnsi="Arial" w:cs="Arial"/>
          <w:color w:val="000000"/>
          <w:sz w:val="24"/>
        </w:rPr>
        <w:t xml:space="preserve">creativa </w:t>
      </w:r>
      <w:r>
        <w:rPr>
          <w:rFonts w:ascii="Arial" w:hAnsi="Arial" w:cs="Arial"/>
          <w:color w:val="000000"/>
          <w:sz w:val="24"/>
        </w:rPr>
        <w:t xml:space="preserve">según </w:t>
      </w:r>
      <w:r w:rsidRPr="00D63781">
        <w:rPr>
          <w:rFonts w:ascii="Arial" w:hAnsi="Arial" w:cs="Arial"/>
          <w:color w:val="000000"/>
          <w:sz w:val="24"/>
        </w:rPr>
        <w:t>Guilford</w:t>
      </w:r>
      <w:r w:rsidRPr="00D63781">
        <w:rPr>
          <w:rFonts w:ascii="Arial" w:hAnsi="Arial" w:cs="Arial"/>
          <w:sz w:val="24"/>
        </w:rPr>
        <w:t xml:space="preserve"> (1950)</w:t>
      </w:r>
      <w:r w:rsidRPr="007854BD">
        <w:rPr>
          <w:rFonts w:ascii="Arial" w:hAnsi="Arial" w:cs="Arial"/>
          <w:sz w:val="24"/>
        </w:rPr>
        <w:t xml:space="preserve"> </w:t>
      </w:r>
      <w:r w:rsidRPr="00031884">
        <w:rPr>
          <w:rFonts w:ascii="Arial" w:hAnsi="Arial" w:cs="Arial"/>
          <w:color w:val="000000"/>
          <w:sz w:val="24"/>
        </w:rPr>
        <w:t>se han definido a su vez los factores de la creatividad. Si bien es necesario un tratamiento más amplio que el que anteriormente se ha dado.</w:t>
      </w: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Fluidez:</w:t>
      </w:r>
      <w:r w:rsidRPr="00031884">
        <w:rPr>
          <w:rFonts w:ascii="Arial" w:hAnsi="Arial" w:cs="Arial"/>
          <w:color w:val="000000"/>
          <w:sz w:val="24"/>
        </w:rPr>
        <w:t xml:space="preserve"> Capacidad para evocar una gran cantidad de ideas, palabras, respuestas... </w:t>
      </w:r>
      <w:r w:rsidRPr="00D63781">
        <w:rPr>
          <w:rFonts w:ascii="Arial" w:hAnsi="Arial" w:cs="Arial"/>
          <w:color w:val="000000"/>
          <w:sz w:val="24"/>
        </w:rPr>
        <w:t xml:space="preserve">Según Guilford </w:t>
      </w:r>
      <w:r w:rsidRPr="00D63781">
        <w:rPr>
          <w:rFonts w:ascii="Arial" w:hAnsi="Arial" w:cs="Arial"/>
          <w:sz w:val="24"/>
        </w:rPr>
        <w:t>(1950)</w:t>
      </w:r>
      <w:r w:rsidRPr="007854BD">
        <w:rPr>
          <w:rFonts w:ascii="Arial" w:hAnsi="Arial" w:cs="Arial"/>
          <w:sz w:val="24"/>
        </w:rPr>
        <w:t xml:space="preserve"> </w:t>
      </w:r>
      <w:r w:rsidRPr="00031884">
        <w:rPr>
          <w:rFonts w:ascii="Arial" w:hAnsi="Arial" w:cs="Arial"/>
          <w:color w:val="000000"/>
          <w:sz w:val="24"/>
        </w:rPr>
        <w:t>está “consiste en gran medida en la capacidad de recuperar información del caudal de la propia memoria, y se encuentra dentro del concepto histórico de recordación de información aprendida”.</w:t>
      </w:r>
    </w:p>
    <w:p w:rsidR="001B04EF" w:rsidRPr="00031884" w:rsidRDefault="001B04EF" w:rsidP="001B04EF">
      <w:pPr>
        <w:spacing w:line="360" w:lineRule="auto"/>
        <w:ind w:left="2127"/>
        <w:jc w:val="both"/>
        <w:rPr>
          <w:rFonts w:ascii="Arial" w:hAnsi="Arial" w:cs="Arial"/>
          <w:color w:val="000000"/>
          <w:sz w:val="24"/>
        </w:rPr>
      </w:pPr>
      <w:r w:rsidRPr="00031884">
        <w:rPr>
          <w:rFonts w:ascii="Arial" w:hAnsi="Arial" w:cs="Arial"/>
          <w:color w:val="000000"/>
          <w:sz w:val="24"/>
        </w:rPr>
        <w:t>El mismo Guilford distribuye este factor en clases:</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t>Fluidez ideacional: producción cualitativa de ideas.</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lastRenderedPageBreak/>
        <w:t>Fluidez figurativa: las distintas formas que se pueden crear en un tiempo determinado.</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t>Fluidez asociativa: establecimiento de relaciones.</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t>Fluidez de expresión: facilidad en la construcción de frases.</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t>Fluidez verbal</w:t>
      </w:r>
    </w:p>
    <w:p w:rsidR="001B04EF" w:rsidRPr="00031884" w:rsidRDefault="001B04EF" w:rsidP="00301CCC">
      <w:pPr>
        <w:pStyle w:val="Prrafodelista"/>
        <w:numPr>
          <w:ilvl w:val="0"/>
          <w:numId w:val="13"/>
        </w:numPr>
        <w:spacing w:line="360" w:lineRule="auto"/>
        <w:ind w:left="2410" w:firstLine="0"/>
        <w:jc w:val="both"/>
        <w:rPr>
          <w:rFonts w:ascii="Arial" w:hAnsi="Arial" w:cs="Arial"/>
          <w:color w:val="000000"/>
          <w:sz w:val="24"/>
        </w:rPr>
      </w:pPr>
      <w:r w:rsidRPr="00031884">
        <w:rPr>
          <w:rFonts w:ascii="Arial" w:hAnsi="Arial" w:cs="Arial"/>
          <w:color w:val="000000"/>
          <w:sz w:val="24"/>
        </w:rPr>
        <w:t>Fluidez de las inferencias: presentada una hipótesis han de imaginarse las consecuencias en un determinado tiempo.</w:t>
      </w:r>
    </w:p>
    <w:p w:rsidR="001B04EF" w:rsidRPr="00031884" w:rsidRDefault="001B04EF" w:rsidP="001B04EF">
      <w:pPr>
        <w:pStyle w:val="Prrafodelista"/>
        <w:spacing w:line="360" w:lineRule="auto"/>
        <w:ind w:left="2410"/>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Flexibilidad</w:t>
      </w:r>
      <w:r w:rsidRPr="00031884">
        <w:rPr>
          <w:rFonts w:ascii="Arial" w:hAnsi="Arial" w:cs="Arial"/>
          <w:color w:val="000000"/>
          <w:sz w:val="24"/>
        </w:rPr>
        <w:t>: Capacidad de adaptación, de cambiar una idea por otra, de modificarla. Mira a los aspectos cualitativos de la producción. Existen dos clases:</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4"/>
        </w:numPr>
        <w:spacing w:line="360" w:lineRule="auto"/>
        <w:ind w:left="2552"/>
        <w:jc w:val="both"/>
        <w:rPr>
          <w:rFonts w:ascii="Arial" w:hAnsi="Arial" w:cs="Arial"/>
          <w:color w:val="000000"/>
          <w:sz w:val="24"/>
        </w:rPr>
      </w:pPr>
      <w:r w:rsidRPr="00031884">
        <w:rPr>
          <w:rFonts w:ascii="Arial" w:hAnsi="Arial" w:cs="Arial"/>
          <w:color w:val="000000"/>
          <w:sz w:val="24"/>
          <w:u w:val="single"/>
        </w:rPr>
        <w:t>Flexibilidad Espontánea</w:t>
      </w:r>
      <w:r w:rsidRPr="00031884">
        <w:rPr>
          <w:rFonts w:ascii="Arial" w:hAnsi="Arial" w:cs="Arial"/>
          <w:color w:val="000000"/>
          <w:sz w:val="24"/>
        </w:rPr>
        <w:t>: es aquella, que aun sin ponérselo, utiliza el individuo cuando varía la clase de respuestas a una pregunta de un test.</w:t>
      </w:r>
    </w:p>
    <w:p w:rsidR="001B04EF" w:rsidRPr="00031884" w:rsidRDefault="001B04EF" w:rsidP="00301CCC">
      <w:pPr>
        <w:pStyle w:val="Prrafodelista"/>
        <w:numPr>
          <w:ilvl w:val="0"/>
          <w:numId w:val="14"/>
        </w:numPr>
        <w:spacing w:line="360" w:lineRule="auto"/>
        <w:ind w:left="2552"/>
        <w:jc w:val="both"/>
        <w:rPr>
          <w:rFonts w:ascii="Arial" w:hAnsi="Arial" w:cs="Arial"/>
          <w:color w:val="000000"/>
          <w:sz w:val="24"/>
        </w:rPr>
      </w:pPr>
      <w:r w:rsidRPr="00031884">
        <w:rPr>
          <w:rFonts w:ascii="Arial" w:hAnsi="Arial" w:cs="Arial"/>
          <w:color w:val="000000"/>
          <w:sz w:val="24"/>
          <w:u w:val="single"/>
        </w:rPr>
        <w:t>Flexibilidad de adaptación</w:t>
      </w:r>
      <w:r w:rsidRPr="00031884">
        <w:rPr>
          <w:rFonts w:ascii="Arial" w:hAnsi="Arial" w:cs="Arial"/>
          <w:color w:val="000000"/>
          <w:sz w:val="24"/>
        </w:rPr>
        <w:t>: cuando el sujeto realiza ciertos cambios de interpretación de la tarea, de planteamiento o estrategia, o de solución posible.</w:t>
      </w:r>
    </w:p>
    <w:p w:rsidR="001B04EF" w:rsidRPr="0024422F" w:rsidRDefault="001B04EF" w:rsidP="001B04EF">
      <w:pPr>
        <w:tabs>
          <w:tab w:val="left" w:pos="2985"/>
        </w:tabs>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Originalidad</w:t>
      </w:r>
      <w:r w:rsidRPr="00031884">
        <w:rPr>
          <w:rFonts w:ascii="Arial" w:hAnsi="Arial" w:cs="Arial"/>
          <w:color w:val="000000"/>
          <w:sz w:val="24"/>
        </w:rPr>
        <w:t>: Tiene un carácter de novedad. Mira a las soluciones nuevas, inhabituales que aparecen en una escasa proporción en una población determinada.</w:t>
      </w:r>
    </w:p>
    <w:p w:rsidR="001B04EF" w:rsidRPr="00031884" w:rsidRDefault="001B04EF" w:rsidP="001B04EF">
      <w:pPr>
        <w:pStyle w:val="Prrafodelista"/>
        <w:spacing w:line="360" w:lineRule="auto"/>
        <w:ind w:left="2138"/>
        <w:jc w:val="both"/>
        <w:rPr>
          <w:rFonts w:ascii="Arial" w:hAnsi="Arial" w:cs="Arial"/>
          <w:color w:val="000000"/>
          <w:sz w:val="24"/>
        </w:rPr>
      </w:pPr>
      <w:r w:rsidRPr="00031884">
        <w:rPr>
          <w:rFonts w:ascii="Arial" w:hAnsi="Arial" w:cs="Arial"/>
          <w:color w:val="000000"/>
          <w:sz w:val="24"/>
        </w:rPr>
        <w:t>Es el factor más determinante de la capacidad creadora.</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Elaboración:</w:t>
      </w:r>
      <w:r w:rsidRPr="00031884">
        <w:rPr>
          <w:rFonts w:ascii="Arial" w:hAnsi="Arial" w:cs="Arial"/>
          <w:color w:val="000000"/>
          <w:sz w:val="24"/>
        </w:rPr>
        <w:t xml:space="preserve"> Torrance lo define como el número de detalles necesarios para que lo dibujado se exprese por sí mismo.</w:t>
      </w:r>
    </w:p>
    <w:p w:rsidR="001B04EF" w:rsidRPr="00031884" w:rsidRDefault="001B04EF" w:rsidP="001B04EF">
      <w:pPr>
        <w:spacing w:after="0" w:line="360" w:lineRule="auto"/>
        <w:ind w:left="2127"/>
        <w:jc w:val="both"/>
        <w:rPr>
          <w:rFonts w:ascii="Arial" w:hAnsi="Arial" w:cs="Arial"/>
          <w:color w:val="000000"/>
          <w:sz w:val="24"/>
        </w:rPr>
      </w:pPr>
      <w:r w:rsidRPr="00031884">
        <w:rPr>
          <w:rFonts w:ascii="Arial" w:hAnsi="Arial" w:cs="Arial"/>
          <w:color w:val="000000"/>
          <w:sz w:val="24"/>
        </w:rPr>
        <w:t>Guilford lo define como la “producción de implicaciones”.</w:t>
      </w:r>
      <w:r w:rsidR="00600FA4">
        <w:rPr>
          <w:rFonts w:ascii="Arial" w:hAnsi="Arial" w:cs="Arial"/>
          <w:color w:val="000000"/>
          <w:sz w:val="24"/>
        </w:rPr>
        <w:t xml:space="preserve"> </w:t>
      </w:r>
      <w:r w:rsidRPr="00031884">
        <w:rPr>
          <w:rFonts w:ascii="Arial" w:hAnsi="Arial" w:cs="Arial"/>
          <w:color w:val="000000"/>
          <w:sz w:val="24"/>
        </w:rPr>
        <w:t>La elaboración hace que la obra sea lo más perfecta posible.</w:t>
      </w:r>
    </w:p>
    <w:p w:rsidR="001B04EF" w:rsidRPr="00031884" w:rsidRDefault="001B04EF" w:rsidP="001B04EF">
      <w:pPr>
        <w:pStyle w:val="Prrafodelista"/>
        <w:spacing w:after="0"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lastRenderedPageBreak/>
        <w:t>Redefinición:</w:t>
      </w:r>
      <w:r w:rsidRPr="00031884">
        <w:rPr>
          <w:rFonts w:ascii="Arial" w:hAnsi="Arial" w:cs="Arial"/>
          <w:color w:val="000000"/>
          <w:sz w:val="24"/>
        </w:rPr>
        <w:t xml:space="preserve"> La solución de un problema desde diversas perspectivas. Sería reacomodar ideas, conceptos, gente, cosas para transponer las funciones de los objetos y utilizarlas de maneras nuevas.</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Análisis</w:t>
      </w:r>
      <w:r w:rsidRPr="00031884">
        <w:rPr>
          <w:rFonts w:ascii="Arial" w:hAnsi="Arial" w:cs="Arial"/>
          <w:color w:val="000000"/>
          <w:sz w:val="24"/>
        </w:rPr>
        <w:t>: Capacidad para desintegrar un todo en sus partes. Mediante este factor se estudian las partes de un conjunto. Permite descubrir nuevos sentidos y relaciones entre los elementos de un conjunto.</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Síntesis:</w:t>
      </w:r>
      <w:r w:rsidRPr="00031884">
        <w:rPr>
          <w:rFonts w:ascii="Arial" w:hAnsi="Arial" w:cs="Arial"/>
          <w:color w:val="000000"/>
          <w:sz w:val="24"/>
        </w:rPr>
        <w:t xml:space="preserve"> Mediante esto se pueden combinar varios elementos para conformar un todo. Es mucho más que un simple resumen, es una “síntesis mental”.</w:t>
      </w:r>
    </w:p>
    <w:p w:rsidR="001B04EF" w:rsidRPr="00031884" w:rsidRDefault="001B04EF" w:rsidP="001B04EF">
      <w:pPr>
        <w:spacing w:after="0" w:line="360" w:lineRule="auto"/>
        <w:ind w:left="2127"/>
        <w:jc w:val="both"/>
        <w:rPr>
          <w:rFonts w:ascii="Arial" w:hAnsi="Arial" w:cs="Arial"/>
          <w:color w:val="000000"/>
          <w:sz w:val="24"/>
        </w:rPr>
      </w:pPr>
      <w:r w:rsidRPr="00D63781">
        <w:rPr>
          <w:rFonts w:ascii="Arial" w:hAnsi="Arial" w:cs="Arial"/>
          <w:color w:val="000000"/>
          <w:sz w:val="24"/>
        </w:rPr>
        <w:t>Guilford (1950)</w:t>
      </w:r>
      <w:r>
        <w:rPr>
          <w:rFonts w:ascii="Arial" w:hAnsi="Arial" w:cs="Arial"/>
          <w:color w:val="000000"/>
          <w:sz w:val="24"/>
        </w:rPr>
        <w:t xml:space="preserve"> </w:t>
      </w:r>
      <w:r w:rsidRPr="00031884">
        <w:rPr>
          <w:rFonts w:ascii="Arial" w:hAnsi="Arial" w:cs="Arial"/>
          <w:color w:val="000000"/>
          <w:sz w:val="24"/>
        </w:rPr>
        <w:t>acepta estos dos últimos factores como hipótesis, afirmando “las estructuras simbólicas frecuentemente deben romperse antes de que puedan construirse otras. Es pues, deseable explorar diversas formas de actividades de síntesis y análisis en el terreno de la percepción, y de la conceptualización, con el fin de determinar la existencia de esos factores”.</w:t>
      </w:r>
    </w:p>
    <w:p w:rsidR="001B04EF" w:rsidRPr="00031884" w:rsidRDefault="001B04EF" w:rsidP="001B04EF">
      <w:pPr>
        <w:spacing w:after="0" w:line="360" w:lineRule="auto"/>
        <w:ind w:left="2127"/>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Sensibilidad ante los problemas</w:t>
      </w:r>
      <w:r w:rsidRPr="00031884">
        <w:rPr>
          <w:rFonts w:ascii="Arial" w:hAnsi="Arial" w:cs="Arial"/>
          <w:color w:val="000000"/>
          <w:sz w:val="24"/>
        </w:rPr>
        <w:t>: El sujeto creador es sensible para percibir los problemas, necesidades, actitudes y sentimientos de los otros. Tiene una aguda percepción de todo lo extraño o inusual o prometedor que posee la persona, material o situación con los que trabaja.</w:t>
      </w:r>
    </w:p>
    <w:p w:rsidR="001B04EF" w:rsidRPr="00031884" w:rsidRDefault="001B04EF" w:rsidP="001B04EF">
      <w:pPr>
        <w:spacing w:line="360" w:lineRule="auto"/>
        <w:ind w:left="2127"/>
        <w:jc w:val="both"/>
        <w:rPr>
          <w:rFonts w:ascii="Arial" w:hAnsi="Arial" w:cs="Arial"/>
          <w:color w:val="000000"/>
          <w:sz w:val="24"/>
        </w:rPr>
      </w:pPr>
      <w:r w:rsidRPr="00031884">
        <w:rPr>
          <w:rFonts w:ascii="Arial" w:hAnsi="Arial" w:cs="Arial"/>
          <w:color w:val="000000"/>
          <w:sz w:val="24"/>
        </w:rPr>
        <w:t>El creador siente una especie de vacío, de necesidad de completar lo incompleto, de organizar lo desordenado, de dotar de sentido a las cosas.</w:t>
      </w:r>
    </w:p>
    <w:p w:rsidR="001B04EF" w:rsidRPr="00031884" w:rsidRDefault="001B04EF" w:rsidP="001B04EF">
      <w:pPr>
        <w:spacing w:line="360" w:lineRule="auto"/>
        <w:ind w:left="2127"/>
        <w:jc w:val="both"/>
        <w:rPr>
          <w:rFonts w:ascii="Arial" w:hAnsi="Arial" w:cs="Arial"/>
          <w:color w:val="000000"/>
          <w:sz w:val="24"/>
        </w:rPr>
      </w:pPr>
      <w:r w:rsidRPr="00031884">
        <w:rPr>
          <w:rFonts w:ascii="Arial" w:hAnsi="Arial" w:cs="Arial"/>
          <w:color w:val="000000"/>
          <w:sz w:val="24"/>
        </w:rPr>
        <w:t>Moles lo define como “la afición a explicar lo insólito”.</w:t>
      </w:r>
    </w:p>
    <w:p w:rsidR="001B04EF" w:rsidRDefault="001B04EF" w:rsidP="001B04EF">
      <w:pPr>
        <w:spacing w:line="360" w:lineRule="auto"/>
        <w:ind w:left="2127"/>
        <w:jc w:val="both"/>
        <w:rPr>
          <w:rFonts w:ascii="Arial" w:hAnsi="Arial" w:cs="Arial"/>
          <w:color w:val="000000"/>
          <w:sz w:val="24"/>
        </w:rPr>
      </w:pPr>
      <w:r w:rsidRPr="00031884">
        <w:rPr>
          <w:rFonts w:ascii="Arial" w:hAnsi="Arial" w:cs="Arial"/>
          <w:color w:val="000000"/>
          <w:sz w:val="24"/>
        </w:rPr>
        <w:t xml:space="preserve">La explicación de lo insólito es un reto para el auténtico creador. Está muy relacionada con otras dos grandes </w:t>
      </w:r>
      <w:r w:rsidRPr="00031884">
        <w:rPr>
          <w:rFonts w:ascii="Arial" w:hAnsi="Arial" w:cs="Arial"/>
          <w:color w:val="000000"/>
          <w:sz w:val="24"/>
        </w:rPr>
        <w:lastRenderedPageBreak/>
        <w:t>aficiones y tendencias del ser humano, como son la curiosidad, deseo de conocer las cosas de alguna manera secreta y su capacidad de admiración, de sorpresa.</w:t>
      </w: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Facultad de evaluación</w:t>
      </w:r>
      <w:r w:rsidRPr="00031884">
        <w:rPr>
          <w:rFonts w:ascii="Arial" w:hAnsi="Arial" w:cs="Arial"/>
          <w:color w:val="000000"/>
          <w:sz w:val="24"/>
        </w:rPr>
        <w:t>: La valoración es imprescindible para el proceso creativo, conocido y valorado el producto puede ser considerado como válido el objeto alcanzado.</w:t>
      </w:r>
    </w:p>
    <w:p w:rsidR="001B04EF" w:rsidRPr="00031884" w:rsidRDefault="001B04EF" w:rsidP="001B04EF">
      <w:pPr>
        <w:pStyle w:val="Prrafodelista"/>
        <w:spacing w:line="360" w:lineRule="auto"/>
        <w:ind w:left="2138"/>
        <w:jc w:val="both"/>
        <w:rPr>
          <w:rFonts w:ascii="Arial" w:hAnsi="Arial" w:cs="Arial"/>
          <w:color w:val="000000"/>
          <w:sz w:val="24"/>
        </w:rPr>
      </w:pPr>
      <w:r w:rsidRPr="00031884">
        <w:rPr>
          <w:rFonts w:ascii="Arial" w:hAnsi="Arial" w:cs="Arial"/>
          <w:color w:val="000000"/>
          <w:sz w:val="24"/>
        </w:rPr>
        <w:t>Existen otros factores a tener en cuenta, aunque no hayan sido tratados con tanta profundidad, estos han sido tratados por autores como Moles que hablan de la aptitud creativa, la motivación y la memoria. Guilford no comenta nada sobre la autoevaluación y la motivación pero otros autores incluyen la intuición y la justificación.</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La memoria</w:t>
      </w:r>
      <w:r w:rsidRPr="00031884">
        <w:rPr>
          <w:rFonts w:ascii="Arial" w:hAnsi="Arial" w:cs="Arial"/>
          <w:color w:val="000000"/>
          <w:sz w:val="24"/>
        </w:rPr>
        <w:t>: Recoge datos y elementos, los conserva, los tiene en disposición de poder ser relacionados, y éstos en un momento dado hacen saltar la chispa de la imaginación (insight).</w:t>
      </w:r>
    </w:p>
    <w:p w:rsidR="001B04EF" w:rsidRPr="00031884" w:rsidRDefault="001B04EF" w:rsidP="001B04EF">
      <w:pPr>
        <w:pStyle w:val="Prrafodelista"/>
        <w:spacing w:line="360" w:lineRule="auto"/>
        <w:ind w:left="2138"/>
        <w:jc w:val="both"/>
        <w:rPr>
          <w:rFonts w:ascii="Arial" w:hAnsi="Arial" w:cs="Arial"/>
          <w:b/>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La motivación</w:t>
      </w:r>
      <w:r w:rsidRPr="00031884">
        <w:rPr>
          <w:rFonts w:ascii="Arial" w:hAnsi="Arial" w:cs="Arial"/>
          <w:color w:val="000000"/>
          <w:sz w:val="24"/>
        </w:rPr>
        <w:t>: Tiene una influencia cierta y definitiva sobre el proceso creador. Influye sobre el recuerdo, el insight y la elaboración. Es la impulsora de la acción, la que mantiene el esfuerzo permanentemente. Esta es individual y por tanto subjetiva.</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Pr="00031884"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La justificación</w:t>
      </w:r>
      <w:r w:rsidRPr="00031884">
        <w:rPr>
          <w:rFonts w:ascii="Arial" w:hAnsi="Arial" w:cs="Arial"/>
          <w:color w:val="000000"/>
          <w:sz w:val="24"/>
        </w:rPr>
        <w:t>: Se trata de hallar una razón a la invención, para que sea útil a la humanidad.</w:t>
      </w:r>
    </w:p>
    <w:p w:rsidR="001B04EF" w:rsidRPr="00031884" w:rsidRDefault="001B04EF" w:rsidP="001B04EF">
      <w:pPr>
        <w:pStyle w:val="Prrafodelista"/>
        <w:spacing w:line="360" w:lineRule="auto"/>
        <w:ind w:left="2138"/>
        <w:jc w:val="both"/>
        <w:rPr>
          <w:rFonts w:ascii="Arial" w:hAnsi="Arial" w:cs="Arial"/>
          <w:color w:val="000000"/>
          <w:sz w:val="24"/>
        </w:rPr>
      </w:pPr>
    </w:p>
    <w:p w:rsidR="001B04EF" w:rsidRDefault="001B04EF" w:rsidP="00301CCC">
      <w:pPr>
        <w:pStyle w:val="Prrafodelista"/>
        <w:numPr>
          <w:ilvl w:val="0"/>
          <w:numId w:val="12"/>
        </w:numPr>
        <w:spacing w:line="360" w:lineRule="auto"/>
        <w:jc w:val="both"/>
        <w:rPr>
          <w:rFonts w:ascii="Arial" w:hAnsi="Arial" w:cs="Arial"/>
          <w:color w:val="000000"/>
          <w:sz w:val="24"/>
        </w:rPr>
      </w:pPr>
      <w:r w:rsidRPr="00031884">
        <w:rPr>
          <w:rFonts w:ascii="Arial" w:hAnsi="Arial" w:cs="Arial"/>
          <w:b/>
          <w:color w:val="000000"/>
          <w:sz w:val="24"/>
        </w:rPr>
        <w:t>La organización coherente</w:t>
      </w:r>
      <w:r w:rsidRPr="00031884">
        <w:rPr>
          <w:rFonts w:ascii="Arial" w:hAnsi="Arial" w:cs="Arial"/>
          <w:color w:val="000000"/>
          <w:sz w:val="24"/>
        </w:rPr>
        <w:t>: Es la capacidad de organizar un proyecto, expresar una idea o crear un diseño de modo tal que nada sea superfluo. En otras palabras, “obtener el máximo de lo que se tiene para trabajar”.</w:t>
      </w:r>
    </w:p>
    <w:p w:rsidR="001B04EF" w:rsidRPr="00031884" w:rsidRDefault="001B04EF" w:rsidP="001B04EF">
      <w:pPr>
        <w:pStyle w:val="Prrafodelista"/>
        <w:ind w:left="2694"/>
        <w:rPr>
          <w:rFonts w:ascii="Arial" w:hAnsi="Arial" w:cs="Arial"/>
          <w:color w:val="000000"/>
          <w:sz w:val="24"/>
        </w:rPr>
      </w:pPr>
    </w:p>
    <w:p w:rsidR="001B04EF" w:rsidRPr="006E2F4A" w:rsidRDefault="001B04EF" w:rsidP="00301CCC">
      <w:pPr>
        <w:pStyle w:val="Ttulo2"/>
        <w:numPr>
          <w:ilvl w:val="0"/>
          <w:numId w:val="9"/>
        </w:numPr>
        <w:spacing w:line="360" w:lineRule="auto"/>
        <w:ind w:left="1418"/>
        <w:rPr>
          <w:rFonts w:ascii="Arial" w:hAnsi="Arial" w:cs="Arial"/>
          <w:color w:val="000000"/>
          <w:szCs w:val="22"/>
          <w:u w:val="single"/>
        </w:rPr>
      </w:pPr>
      <w:bookmarkStart w:id="38" w:name="_Toc473636348"/>
      <w:bookmarkStart w:id="39" w:name="_Toc473641075"/>
      <w:bookmarkStart w:id="40" w:name="_Toc473641249"/>
      <w:bookmarkStart w:id="41" w:name="_Toc473641426"/>
      <w:bookmarkStart w:id="42" w:name="_Toc465165185"/>
      <w:bookmarkStart w:id="43" w:name="_Toc472517236"/>
      <w:r w:rsidRPr="006E2F4A">
        <w:rPr>
          <w:rFonts w:ascii="Arial" w:hAnsi="Arial" w:cs="Arial"/>
          <w:color w:val="000000"/>
          <w:szCs w:val="22"/>
          <w:u w:val="single"/>
        </w:rPr>
        <w:lastRenderedPageBreak/>
        <w:t>Factores que influyen en la creatividad del niño</w:t>
      </w:r>
      <w:bookmarkEnd w:id="38"/>
      <w:bookmarkEnd w:id="39"/>
      <w:bookmarkEnd w:id="40"/>
      <w:bookmarkEnd w:id="41"/>
      <w:bookmarkEnd w:id="42"/>
      <w:bookmarkEnd w:id="43"/>
    </w:p>
    <w:p w:rsidR="001B04EF" w:rsidRDefault="001B04EF" w:rsidP="001B04EF">
      <w:pPr>
        <w:spacing w:after="0" w:line="360" w:lineRule="auto"/>
        <w:ind w:left="1418"/>
        <w:rPr>
          <w:rFonts w:ascii="Arial" w:hAnsi="Arial" w:cs="Arial"/>
          <w:sz w:val="24"/>
          <w:szCs w:val="24"/>
          <w:lang w:val="es-ES_tradnl" w:eastAsia="es-ES"/>
        </w:rPr>
      </w:pPr>
    </w:p>
    <w:p w:rsidR="001B04EF" w:rsidRPr="00B761CB" w:rsidRDefault="001B04EF" w:rsidP="001B04EF">
      <w:pPr>
        <w:spacing w:line="360" w:lineRule="auto"/>
        <w:ind w:left="1418"/>
        <w:jc w:val="both"/>
        <w:rPr>
          <w:rFonts w:ascii="Arial" w:hAnsi="Arial" w:cs="Arial"/>
          <w:sz w:val="24"/>
          <w:szCs w:val="24"/>
          <w:lang w:val="es-ES_tradnl" w:eastAsia="es-ES"/>
        </w:rPr>
      </w:pPr>
      <w:r w:rsidRPr="00B761CB">
        <w:rPr>
          <w:rFonts w:ascii="Arial" w:hAnsi="Arial" w:cs="Arial"/>
          <w:sz w:val="24"/>
          <w:szCs w:val="24"/>
          <w:lang w:val="es-ES_tradnl" w:eastAsia="es-ES"/>
        </w:rPr>
        <w:t xml:space="preserve">Algunos factores que influyen en la creatividad de los niños y niñas según </w:t>
      </w:r>
      <w:r w:rsidRPr="00D63781">
        <w:rPr>
          <w:rFonts w:ascii="Arial" w:hAnsi="Arial" w:cs="Arial"/>
          <w:sz w:val="24"/>
          <w:szCs w:val="24"/>
          <w:lang w:val="es-ES_tradnl" w:eastAsia="es-ES"/>
        </w:rPr>
        <w:t>Dacey (1989)</w:t>
      </w:r>
      <w:r w:rsidRPr="00B761CB">
        <w:rPr>
          <w:rFonts w:ascii="Arial" w:hAnsi="Arial" w:cs="Arial"/>
          <w:sz w:val="24"/>
          <w:szCs w:val="24"/>
          <w:lang w:val="es-ES_tradnl" w:eastAsia="es-ES"/>
        </w:rPr>
        <w:t xml:space="preserve"> son:</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b/>
          <w:color w:val="000000"/>
          <w:sz w:val="24"/>
          <w:szCs w:val="22"/>
        </w:rPr>
        <w:t>Influencia del medio en la creatividad.</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color w:val="000000"/>
          <w:sz w:val="24"/>
          <w:szCs w:val="22"/>
        </w:rPr>
        <w:t>La forma en que se desarrollan las minúsculas neuronas que conforman el intelecto de cada ser humano, depende en forma determinante de las condiciones del medio a las</w:t>
      </w:r>
      <w:r>
        <w:rPr>
          <w:rFonts w:ascii="Arial" w:hAnsi="Arial" w:cs="Arial"/>
          <w:color w:val="000000"/>
          <w:sz w:val="24"/>
          <w:szCs w:val="22"/>
        </w:rPr>
        <w:t xml:space="preserve"> que se ve expuesto el infante</w:t>
      </w:r>
      <w:r w:rsidRPr="007712F7">
        <w:rPr>
          <w:rFonts w:ascii="Arial" w:hAnsi="Arial" w:cs="Arial"/>
          <w:color w:val="000000"/>
          <w:sz w:val="24"/>
          <w:szCs w:val="22"/>
        </w:rPr>
        <w:t>, por lo que deben ser explicadas en términos de éste y evitar valorar a un sujeto que pertenece a un entorno, con los parámetros de otro.</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color w:val="000000"/>
          <w:sz w:val="24"/>
          <w:szCs w:val="22"/>
        </w:rPr>
        <w:t>Un modelo interaccionista del comportamiento creativo implica una interrelación entre: antecedentes del sujeto la situación fáctica, la conducta del individuo y sus consecuencias en relación con situaciones físicas, sociales y culturales particulares.</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b/>
          <w:color w:val="000000"/>
          <w:sz w:val="24"/>
          <w:szCs w:val="22"/>
        </w:rPr>
        <w:t>El primer aspecto importante pro analizar se refiere al sujeto mismo</w:t>
      </w:r>
      <w:r w:rsidRPr="007712F7">
        <w:rPr>
          <w:rFonts w:ascii="Arial" w:hAnsi="Arial" w:cs="Arial"/>
          <w:color w:val="000000"/>
          <w:sz w:val="24"/>
          <w:szCs w:val="22"/>
        </w:rPr>
        <w:t>; características personales potencialidades, habilidades y limitaciones.</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b/>
          <w:color w:val="000000"/>
          <w:sz w:val="24"/>
          <w:szCs w:val="22"/>
        </w:rPr>
        <w:t>En cuanto al medio Físico</w:t>
      </w:r>
      <w:r w:rsidRPr="007712F7">
        <w:rPr>
          <w:rFonts w:ascii="Arial" w:hAnsi="Arial" w:cs="Arial"/>
          <w:color w:val="000000"/>
          <w:sz w:val="24"/>
          <w:szCs w:val="22"/>
        </w:rPr>
        <w:t>, se pueden distinguir tanto la organización de los espacios en los que el sujeto vive cotidianamente, como las circunstancias ambientales del país al que pertenece. En relación con las influencias sociales se pueden distinguir las facilidades de educación y de expresión, los modelos, la orientación motivacional, las expectativas, las oportunidades de elección relacionadas con el trabajo, etc. Los elementos culturales se refieren a la historia, costumbres, actitudes y creencias de la comunidad a la que pertenece el sujeto, las cuales también afectan las formas y posibilidades de la expresión y desarrollo de la creatividad del mismo.</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color w:val="000000"/>
          <w:sz w:val="24"/>
          <w:szCs w:val="22"/>
        </w:rPr>
        <w:t xml:space="preserve">El niño comienza a </w:t>
      </w:r>
      <w:r w:rsidRPr="007712F7">
        <w:rPr>
          <w:rFonts w:ascii="Arial" w:hAnsi="Arial" w:cs="Arial"/>
          <w:b/>
          <w:color w:val="000000"/>
          <w:sz w:val="24"/>
          <w:szCs w:val="22"/>
        </w:rPr>
        <w:t xml:space="preserve">expresarse </w:t>
      </w:r>
      <w:r w:rsidRPr="007712F7">
        <w:rPr>
          <w:rFonts w:ascii="Arial" w:hAnsi="Arial" w:cs="Arial"/>
          <w:color w:val="000000"/>
          <w:sz w:val="24"/>
          <w:szCs w:val="22"/>
        </w:rPr>
        <w:t xml:space="preserve">desde el nacimiento. Ya en las primeras semanas de su vida se puede distinguir entre la expresión dirigida hacia un fin específico y la expresión sin fin aparente en el </w:t>
      </w:r>
      <w:r w:rsidRPr="007712F7">
        <w:rPr>
          <w:rFonts w:ascii="Arial" w:hAnsi="Arial" w:cs="Arial"/>
          <w:color w:val="000000"/>
          <w:sz w:val="24"/>
          <w:szCs w:val="22"/>
        </w:rPr>
        <w:lastRenderedPageBreak/>
        <w:t>lenguaje verbal; se puede decir que la forma de expresar los sentimientos varía incluso en un lactante. Se establece la distinción entre la manifestación de un sentimiento y un estado de ánimo; desde edades muy tempranas se muestran formas originales de comunicar éstos en su entorno, lo que se podría identificar como parte de un juego de expresión entre el niño y su medio, entre la pulsión y la educación.</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b/>
          <w:color w:val="000000"/>
          <w:sz w:val="24"/>
          <w:szCs w:val="22"/>
        </w:rPr>
        <w:t>Posición del niño en la sociedad</w:t>
      </w:r>
    </w:p>
    <w:p w:rsidR="001B04EF" w:rsidRPr="007712F7"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color w:val="000000"/>
          <w:sz w:val="24"/>
          <w:szCs w:val="22"/>
        </w:rPr>
        <w:t>En la primera infancia, el niño debe vivir ya en el orden social que viene dado por nuestro círculo cultural moderno. Frecuentemente su adaptación a este orden se consigue si dificultad, aunque no pueda comprender todavía las normas de la sociedad.</w:t>
      </w:r>
    </w:p>
    <w:p w:rsidR="001B04EF" w:rsidRPr="005E2C56" w:rsidRDefault="001B04EF" w:rsidP="001B04EF">
      <w:pPr>
        <w:pStyle w:val="Textoindependiente"/>
        <w:spacing w:line="360" w:lineRule="auto"/>
        <w:ind w:left="1418"/>
        <w:jc w:val="both"/>
        <w:rPr>
          <w:rFonts w:ascii="Arial" w:hAnsi="Arial" w:cs="Arial"/>
          <w:color w:val="000000"/>
          <w:sz w:val="24"/>
          <w:szCs w:val="22"/>
        </w:rPr>
      </w:pPr>
      <w:r w:rsidRPr="007712F7">
        <w:rPr>
          <w:rFonts w:ascii="Arial" w:hAnsi="Arial" w:cs="Arial"/>
          <w:color w:val="000000"/>
          <w:sz w:val="24"/>
          <w:szCs w:val="22"/>
        </w:rPr>
        <w:t xml:space="preserve">En general, el niño de cuatro a cinco años, alcanza un estado de desarrollo que le permite hacerse cargo de que está junto a otros niños y que debe vivir en esta colectividad y adaptarse de un modo razonable. Es precisamente la edad del jardín de infancia, la edad en que los niños necesitan compañeros tanto para sus juegos como para su evolución ulterior. En el caso de que no existan hermanos, es muy conveniente para que jueguen introducirlos en otros grupos infantiles, preferiblemente del mismo jardín de infancia. </w:t>
      </w:r>
    </w:p>
    <w:p w:rsidR="001B04EF" w:rsidRDefault="001B04EF" w:rsidP="001B04EF">
      <w:pPr>
        <w:pStyle w:val="Prrafodelista"/>
        <w:spacing w:after="0" w:line="360" w:lineRule="auto"/>
        <w:ind w:left="1418"/>
        <w:jc w:val="both"/>
        <w:rPr>
          <w:rFonts w:ascii="Arial" w:hAnsi="Arial" w:cs="Arial"/>
          <w:b/>
          <w:sz w:val="24"/>
          <w:u w:val="single"/>
        </w:rPr>
      </w:pPr>
    </w:p>
    <w:p w:rsidR="001B04EF" w:rsidRPr="00934407" w:rsidRDefault="001B04EF" w:rsidP="00301CCC">
      <w:pPr>
        <w:pStyle w:val="Prrafodelista"/>
        <w:numPr>
          <w:ilvl w:val="0"/>
          <w:numId w:val="9"/>
        </w:numPr>
        <w:spacing w:after="0" w:line="360" w:lineRule="auto"/>
        <w:ind w:left="1418"/>
        <w:jc w:val="both"/>
        <w:rPr>
          <w:rFonts w:ascii="Arial" w:hAnsi="Arial" w:cs="Arial"/>
          <w:b/>
          <w:sz w:val="24"/>
          <w:u w:val="single"/>
        </w:rPr>
      </w:pPr>
      <w:r w:rsidRPr="00934407">
        <w:rPr>
          <w:rFonts w:ascii="Arial" w:hAnsi="Arial" w:cs="Arial"/>
          <w:b/>
          <w:sz w:val="24"/>
          <w:u w:val="single"/>
        </w:rPr>
        <w:t>Fases evolutivas de la creatividad (Borthwick -1982):</w:t>
      </w:r>
    </w:p>
    <w:p w:rsidR="001B04EF" w:rsidRDefault="001B04EF" w:rsidP="001B04EF">
      <w:pPr>
        <w:spacing w:after="0" w:line="360" w:lineRule="auto"/>
        <w:ind w:left="1418"/>
        <w:jc w:val="both"/>
        <w:rPr>
          <w:rFonts w:ascii="Arial" w:hAnsi="Arial" w:cs="Arial"/>
          <w:b/>
          <w:sz w:val="24"/>
          <w:u w:val="single"/>
        </w:rPr>
      </w:pPr>
    </w:p>
    <w:p w:rsidR="001B04EF" w:rsidRPr="00D656BF" w:rsidRDefault="001B04EF" w:rsidP="00301CCC">
      <w:pPr>
        <w:pStyle w:val="Prrafodelista"/>
        <w:numPr>
          <w:ilvl w:val="0"/>
          <w:numId w:val="15"/>
        </w:numPr>
        <w:spacing w:line="360" w:lineRule="auto"/>
        <w:ind w:left="1843"/>
        <w:jc w:val="both"/>
        <w:rPr>
          <w:rFonts w:ascii="Arial" w:hAnsi="Arial" w:cs="Arial"/>
          <w:sz w:val="24"/>
        </w:rPr>
      </w:pPr>
      <w:r w:rsidRPr="00D656BF">
        <w:rPr>
          <w:rFonts w:ascii="Arial" w:hAnsi="Arial" w:cs="Arial"/>
          <w:b/>
          <w:sz w:val="24"/>
        </w:rPr>
        <w:t>Fase multisensorial (0-3 años)</w:t>
      </w:r>
      <w:r>
        <w:rPr>
          <w:rFonts w:ascii="Arial" w:hAnsi="Arial" w:cs="Arial"/>
          <w:b/>
          <w:sz w:val="24"/>
        </w:rPr>
        <w:t xml:space="preserve">: </w:t>
      </w:r>
      <w:r w:rsidRPr="00D656BF">
        <w:rPr>
          <w:rFonts w:ascii="Arial" w:hAnsi="Arial" w:cs="Arial"/>
          <w:sz w:val="24"/>
        </w:rPr>
        <w:t xml:space="preserve">En esta primera fase la estimulación de los sentidos ocupa la atención preferente ya que estos son los canales que el niño utiliza para alcanzar su progreso madurativo. </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La variable que influye esencialmente en este período es la curiosidad (impulso primario) que es una capacidad natural del niño que debe desarrollarse a lo largo de todo su período evolutivo, hasta conseguir la sensación de admirarse por las cosas, y un deseo de saber más.</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 xml:space="preserve"> Todo esto implica inquietud crítica, hacer preguntas, plantear problemas, en definitiva ser creativo. </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Las actividades más idóneas para desarrollar en esta fase se centran en los sentidos. Todo lo que programemos para realizar con los alumnos y alumnas de estas edades tiene que estar necesariamente fundamentado y apoyado en los sentidos, cómo palpa, como escucha y oye, cómo ve, diferencia de colores, distinción de los olores, identificación de elementos de su entorno por el olor.</w:t>
      </w:r>
    </w:p>
    <w:p w:rsidR="001B04EF" w:rsidRPr="00D656BF" w:rsidRDefault="001B04EF" w:rsidP="001B04EF">
      <w:pPr>
        <w:pStyle w:val="Prrafodelista"/>
        <w:spacing w:line="360" w:lineRule="auto"/>
        <w:ind w:left="1843"/>
        <w:jc w:val="both"/>
        <w:rPr>
          <w:rFonts w:ascii="Arial" w:hAnsi="Arial" w:cs="Arial"/>
          <w:sz w:val="24"/>
        </w:rPr>
      </w:pPr>
    </w:p>
    <w:p w:rsidR="001B04EF" w:rsidRPr="00D656BF" w:rsidRDefault="001B04EF" w:rsidP="00301CCC">
      <w:pPr>
        <w:pStyle w:val="Prrafodelista"/>
        <w:numPr>
          <w:ilvl w:val="0"/>
          <w:numId w:val="15"/>
        </w:numPr>
        <w:spacing w:line="360" w:lineRule="auto"/>
        <w:ind w:left="1843"/>
        <w:jc w:val="both"/>
        <w:rPr>
          <w:rFonts w:ascii="Arial" w:hAnsi="Arial" w:cs="Arial"/>
          <w:sz w:val="24"/>
        </w:rPr>
      </w:pPr>
      <w:r w:rsidRPr="00D656BF">
        <w:rPr>
          <w:rFonts w:ascii="Arial" w:hAnsi="Arial" w:cs="Arial"/>
          <w:b/>
          <w:sz w:val="24"/>
          <w:u w:val="single"/>
        </w:rPr>
        <w:t>Fase simbólica (3-5 años)</w:t>
      </w:r>
      <w:r>
        <w:rPr>
          <w:rFonts w:ascii="Arial" w:hAnsi="Arial" w:cs="Arial"/>
          <w:b/>
          <w:sz w:val="24"/>
          <w:u w:val="single"/>
        </w:rPr>
        <w:t>:</w:t>
      </w:r>
      <w:r w:rsidRPr="00D656BF">
        <w:rPr>
          <w:rFonts w:ascii="Arial" w:hAnsi="Arial" w:cs="Arial"/>
          <w:sz w:val="24"/>
        </w:rPr>
        <w:t xml:space="preserve"> En esta segunda fase aparece la percepción, entendida como posibilidad de seleccionar la información significativa a expensas de la menos importante. </w:t>
      </w: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La variable más eficaz para estimular la percepción, aparte del desarrollo de los sentidos, es la observación. Tenemos que enseñar a los pequeños a observar y retener lo que ven, oyen, tocan.</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 xml:space="preserve">La observación es una fuente de conocimiento y a través de ella el niño descubre su entorno y desarrolla asociaciones, juicios y actitudes de seguridad que le conducen a una madurez progresiva. </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El elemento fundamental en esta fase es la espontaneidad, considerada como la producción libre de asociaciones. Los ejercicios que pueden ayudar a desarrollar la percepción pueden ir desde el juego más simple hasta el más complejo, en el que el niño trata de representar la realidad mediante símbolos (palabras, dibujos, gestos,).</w:t>
      </w:r>
    </w:p>
    <w:p w:rsidR="001B04EF" w:rsidRPr="00D656BF" w:rsidRDefault="001B04EF" w:rsidP="001B04EF">
      <w:pPr>
        <w:pStyle w:val="Prrafodelista"/>
        <w:spacing w:line="360" w:lineRule="auto"/>
        <w:ind w:left="1843"/>
        <w:jc w:val="both"/>
        <w:rPr>
          <w:rFonts w:ascii="Arial" w:hAnsi="Arial" w:cs="Arial"/>
          <w:sz w:val="24"/>
        </w:rPr>
      </w:pPr>
    </w:p>
    <w:p w:rsidR="001B04EF" w:rsidRPr="00D656BF" w:rsidRDefault="001B04EF" w:rsidP="00301CCC">
      <w:pPr>
        <w:pStyle w:val="Prrafodelista"/>
        <w:numPr>
          <w:ilvl w:val="0"/>
          <w:numId w:val="15"/>
        </w:numPr>
        <w:spacing w:line="360" w:lineRule="auto"/>
        <w:ind w:left="1843"/>
        <w:jc w:val="both"/>
        <w:rPr>
          <w:rFonts w:ascii="Arial" w:hAnsi="Arial" w:cs="Arial"/>
          <w:sz w:val="24"/>
        </w:rPr>
      </w:pPr>
      <w:r w:rsidRPr="00D656BF">
        <w:rPr>
          <w:rFonts w:ascii="Arial" w:hAnsi="Arial" w:cs="Arial"/>
          <w:b/>
          <w:sz w:val="24"/>
          <w:u w:val="single"/>
        </w:rPr>
        <w:t>Fase intuitiva (5-7 años)</w:t>
      </w:r>
      <w:r w:rsidRPr="00D656BF">
        <w:rPr>
          <w:rFonts w:ascii="Arial" w:hAnsi="Arial" w:cs="Arial"/>
          <w:b/>
          <w:sz w:val="24"/>
        </w:rPr>
        <w:t xml:space="preserve">: </w:t>
      </w:r>
      <w:r w:rsidRPr="00D656BF">
        <w:rPr>
          <w:rFonts w:ascii="Arial" w:hAnsi="Arial" w:cs="Arial"/>
          <w:sz w:val="24"/>
        </w:rPr>
        <w:t xml:space="preserve">En esta fase debemos desarrollar la imaginación del niño, ésta es entendida como la habilidad que </w:t>
      </w:r>
      <w:r w:rsidRPr="00D656BF">
        <w:rPr>
          <w:rFonts w:ascii="Arial" w:hAnsi="Arial" w:cs="Arial"/>
          <w:sz w:val="24"/>
        </w:rPr>
        <w:lastRenderedPageBreak/>
        <w:t xml:space="preserve">tiene el sujeto para traer a su mente objetos, individuos o situaciones que no están presentes para combinarlos de forma subjetiva. En este período es de gran necesidad enseñar al niño a pensar. </w:t>
      </w:r>
    </w:p>
    <w:p w:rsidR="001B04EF" w:rsidRDefault="001B04EF" w:rsidP="001B04EF">
      <w:pPr>
        <w:pStyle w:val="Prrafodelista"/>
        <w:spacing w:line="360" w:lineRule="auto"/>
        <w:ind w:left="1843"/>
        <w:jc w:val="both"/>
        <w:rPr>
          <w:rFonts w:ascii="Arial" w:hAnsi="Arial" w:cs="Arial"/>
          <w:sz w:val="24"/>
        </w:rPr>
      </w:pPr>
    </w:p>
    <w:p w:rsidR="001B04EF" w:rsidRPr="00D656B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Pensar es un proceso evolutivo, que como tal exige maduración, pero también es susceptible de aprendizaje. El niño pasa de un pensamiento egocéntrico a otro más descentralizado, analítico y abstracto. En esta etapa podemos llevar a cabo actividades que desarrollen la imaginación: Cuentos incompletos, adivinanzas, series simples, método de preguntas, a las que el niño tiene que encontrar respuestas.</w:t>
      </w:r>
    </w:p>
    <w:p w:rsidR="001B04EF" w:rsidRPr="00D656BF" w:rsidRDefault="001B04EF" w:rsidP="001B04EF">
      <w:pPr>
        <w:pStyle w:val="Prrafodelista"/>
        <w:spacing w:line="360" w:lineRule="auto"/>
        <w:ind w:left="1843"/>
        <w:jc w:val="both"/>
        <w:rPr>
          <w:rFonts w:ascii="Arial" w:hAnsi="Arial" w:cs="Arial"/>
          <w:sz w:val="24"/>
        </w:rPr>
      </w:pPr>
    </w:p>
    <w:p w:rsidR="001B04EF" w:rsidRPr="00D656BF" w:rsidRDefault="001B04EF" w:rsidP="00301CCC">
      <w:pPr>
        <w:pStyle w:val="Prrafodelista"/>
        <w:numPr>
          <w:ilvl w:val="0"/>
          <w:numId w:val="15"/>
        </w:numPr>
        <w:spacing w:line="360" w:lineRule="auto"/>
        <w:ind w:left="1843"/>
        <w:jc w:val="both"/>
        <w:rPr>
          <w:rFonts w:ascii="Arial" w:hAnsi="Arial" w:cs="Arial"/>
          <w:b/>
          <w:sz w:val="28"/>
          <w:u w:val="single"/>
        </w:rPr>
      </w:pPr>
      <w:r w:rsidRPr="00D656BF">
        <w:rPr>
          <w:rFonts w:ascii="Arial" w:hAnsi="Arial" w:cs="Arial"/>
          <w:b/>
          <w:sz w:val="24"/>
          <w:u w:val="single"/>
        </w:rPr>
        <w:t>Fase creativa (7-10 años</w:t>
      </w:r>
      <w:r>
        <w:rPr>
          <w:rFonts w:ascii="Arial" w:hAnsi="Arial" w:cs="Arial"/>
          <w:b/>
          <w:sz w:val="24"/>
          <w:u w:val="single"/>
        </w:rPr>
        <w:t>):</w:t>
      </w:r>
      <w:r w:rsidRPr="00D656BF">
        <w:rPr>
          <w:rFonts w:ascii="Arial" w:hAnsi="Arial" w:cs="Arial"/>
          <w:b/>
          <w:sz w:val="24"/>
        </w:rPr>
        <w:t xml:space="preserve"> </w:t>
      </w:r>
      <w:r w:rsidRPr="00D656BF">
        <w:rPr>
          <w:rFonts w:ascii="Arial" w:hAnsi="Arial" w:cs="Arial"/>
          <w:sz w:val="24"/>
        </w:rPr>
        <w:t xml:space="preserve">Siguiendo a Piaget esta etapa coincide con la aparición de las operaciones reversibles que exigen al niño interpretar las cosas de distinto modo. </w:t>
      </w:r>
    </w:p>
    <w:p w:rsidR="001B04EF" w:rsidRDefault="001B04EF" w:rsidP="001B04EF">
      <w:pPr>
        <w:pStyle w:val="Prrafodelista"/>
        <w:spacing w:line="360" w:lineRule="auto"/>
        <w:ind w:left="1843"/>
        <w:jc w:val="both"/>
        <w:rPr>
          <w:rFonts w:ascii="Arial" w:hAnsi="Arial" w:cs="Arial"/>
          <w:b/>
          <w:sz w:val="24"/>
          <w:u w:val="single"/>
        </w:rPr>
      </w:pPr>
    </w:p>
    <w:p w:rsidR="001B04EF" w:rsidRDefault="001B04EF" w:rsidP="001B04EF">
      <w:pPr>
        <w:pStyle w:val="Prrafodelista"/>
        <w:spacing w:line="360" w:lineRule="auto"/>
        <w:ind w:left="1843"/>
        <w:jc w:val="both"/>
        <w:rPr>
          <w:rFonts w:ascii="Arial" w:hAnsi="Arial" w:cs="Arial"/>
          <w:sz w:val="24"/>
        </w:rPr>
      </w:pPr>
      <w:r w:rsidRPr="00D656BF">
        <w:rPr>
          <w:rFonts w:ascii="Arial" w:hAnsi="Arial" w:cs="Arial"/>
          <w:sz w:val="24"/>
        </w:rPr>
        <w:t>Es evidente que para ser creativo es necesario cultivar la creatividad. Uno de los elementos básicos y primordiales que hace que la creatividad florezca es la capacidad de relajación del niño. Los procesos creativos no se desarrollan en un clima afectivamente neutro. Trabajaremos en ejercicios basados en: series, clasificaciones, analogías, que ayudarán a estimular el pensamiento múltiple.</w:t>
      </w:r>
    </w:p>
    <w:p w:rsidR="001B04EF" w:rsidRDefault="001B04EF" w:rsidP="001B04EF">
      <w:pPr>
        <w:pStyle w:val="Prrafodelista"/>
        <w:spacing w:line="360" w:lineRule="auto"/>
        <w:ind w:left="1843"/>
        <w:jc w:val="both"/>
        <w:rPr>
          <w:rFonts w:ascii="Arial" w:hAnsi="Arial" w:cs="Arial"/>
          <w:sz w:val="24"/>
        </w:rPr>
      </w:pPr>
    </w:p>
    <w:p w:rsidR="001B04EF" w:rsidRDefault="001B04EF" w:rsidP="001B04EF">
      <w:pPr>
        <w:pStyle w:val="Prrafodelista"/>
        <w:spacing w:line="360" w:lineRule="auto"/>
        <w:ind w:left="1843"/>
        <w:jc w:val="both"/>
        <w:rPr>
          <w:rFonts w:ascii="Arial" w:hAnsi="Arial" w:cs="Arial"/>
          <w:sz w:val="24"/>
        </w:rPr>
      </w:pPr>
    </w:p>
    <w:p w:rsidR="001B04EF" w:rsidRPr="003C10E8" w:rsidRDefault="001B04EF" w:rsidP="00301CCC">
      <w:pPr>
        <w:pStyle w:val="Prrafodelista"/>
        <w:numPr>
          <w:ilvl w:val="1"/>
          <w:numId w:val="120"/>
        </w:numPr>
        <w:spacing w:after="0" w:line="240" w:lineRule="auto"/>
        <w:rPr>
          <w:rStyle w:val="Ttulo3Car"/>
          <w:rFonts w:ascii="Arial" w:hAnsi="Arial" w:cs="Arial"/>
          <w:b/>
          <w:color w:val="auto"/>
        </w:rPr>
      </w:pPr>
      <w:bookmarkStart w:id="44" w:name="_Toc472517237"/>
      <w:r w:rsidRPr="003C10E8">
        <w:rPr>
          <w:rStyle w:val="Ttulo3Car"/>
          <w:rFonts w:ascii="Arial" w:hAnsi="Arial" w:cs="Arial"/>
          <w:b/>
          <w:color w:val="auto"/>
        </w:rPr>
        <w:t>Estrategias Didáctico-Lúdicas:</w:t>
      </w:r>
      <w:bookmarkEnd w:id="44"/>
    </w:p>
    <w:p w:rsidR="001B04EF" w:rsidRDefault="001B04EF" w:rsidP="001B04EF">
      <w:pPr>
        <w:spacing w:after="0" w:line="360" w:lineRule="auto"/>
        <w:ind w:left="1843"/>
        <w:jc w:val="both"/>
        <w:rPr>
          <w:rFonts w:ascii="Arial" w:hAnsi="Arial" w:cs="Arial"/>
          <w:sz w:val="24"/>
        </w:rPr>
      </w:pPr>
    </w:p>
    <w:p w:rsidR="001B04EF" w:rsidRDefault="001B04EF" w:rsidP="001B04EF">
      <w:pPr>
        <w:spacing w:after="0" w:line="360" w:lineRule="auto"/>
        <w:ind w:left="1843"/>
        <w:jc w:val="both"/>
        <w:rPr>
          <w:rFonts w:ascii="Arial" w:hAnsi="Arial" w:cs="Arial"/>
          <w:sz w:val="24"/>
        </w:rPr>
      </w:pPr>
      <w:r>
        <w:rPr>
          <w:rFonts w:ascii="Arial" w:hAnsi="Arial" w:cs="Arial"/>
          <w:sz w:val="24"/>
        </w:rPr>
        <w:t xml:space="preserve">Según </w:t>
      </w:r>
      <w:r w:rsidRPr="00934407">
        <w:rPr>
          <w:rFonts w:ascii="Arial" w:hAnsi="Arial" w:cs="Arial"/>
          <w:sz w:val="24"/>
        </w:rPr>
        <w:t xml:space="preserve">Ortiz, </w:t>
      </w:r>
      <w:r w:rsidR="00600FA4" w:rsidRPr="00934407">
        <w:rPr>
          <w:rFonts w:ascii="Arial" w:hAnsi="Arial" w:cs="Arial"/>
          <w:sz w:val="24"/>
        </w:rPr>
        <w:t xml:space="preserve">A. (2005) </w:t>
      </w:r>
      <w:r>
        <w:rPr>
          <w:rFonts w:ascii="Arial" w:hAnsi="Arial" w:cs="Arial"/>
          <w:sz w:val="24"/>
        </w:rPr>
        <w:t>en su libro Didáctica Lúdica, las estrategias didáctico-lúdicas son estrategias</w:t>
      </w:r>
      <w:r w:rsidRPr="001D5ECB">
        <w:rPr>
          <w:rFonts w:ascii="Arial" w:hAnsi="Arial" w:cs="Arial"/>
          <w:sz w:val="24"/>
        </w:rPr>
        <w:t xml:space="preserve"> de trabajo compleja, centrada en el alumno, a través de la cual el docente prepara y organiza previamente, propicia y crea un ambiente estimulante y positivo para el desarrollo, monitorea y detecta </w:t>
      </w:r>
      <w:r w:rsidRPr="001D5ECB">
        <w:rPr>
          <w:rFonts w:ascii="Arial" w:hAnsi="Arial" w:cs="Arial"/>
          <w:sz w:val="24"/>
        </w:rPr>
        <w:lastRenderedPageBreak/>
        <w:t>las dificultades y los progresos, evalúa y hace los ajustes convenientes.</w:t>
      </w:r>
    </w:p>
    <w:p w:rsidR="001B04EF" w:rsidRDefault="001B04EF" w:rsidP="001B04EF">
      <w:pPr>
        <w:spacing w:after="0" w:line="360" w:lineRule="auto"/>
        <w:ind w:left="1843"/>
        <w:jc w:val="both"/>
        <w:rPr>
          <w:rFonts w:ascii="Arial" w:hAnsi="Arial" w:cs="Arial"/>
          <w:sz w:val="24"/>
        </w:rPr>
      </w:pPr>
    </w:p>
    <w:p w:rsidR="001B04EF" w:rsidRPr="001D5ECB" w:rsidRDefault="001B04EF" w:rsidP="001B04EF">
      <w:pPr>
        <w:spacing w:after="0" w:line="360" w:lineRule="auto"/>
        <w:ind w:left="1843"/>
        <w:jc w:val="both"/>
        <w:rPr>
          <w:rFonts w:ascii="Arial" w:hAnsi="Arial" w:cs="Arial"/>
          <w:sz w:val="24"/>
        </w:rPr>
      </w:pPr>
      <w:r w:rsidRPr="001D5ECB">
        <w:rPr>
          <w:rFonts w:ascii="Arial" w:hAnsi="Arial" w:cs="Arial"/>
          <w:sz w:val="24"/>
        </w:rPr>
        <w:t>Las actividades lúdicas son acciones que ayudan al desarrollo de habilidades y capacidades que el alumno necesita para apropiarse del conocimiento. El salón es un espacio donde se realiza una oferta lúdica, cualitativamente distinta, con actividades didácticas, animación y pedagogía activa.</w:t>
      </w:r>
    </w:p>
    <w:p w:rsidR="001B04EF" w:rsidRPr="001D5ECB" w:rsidRDefault="001B04EF" w:rsidP="001B04EF">
      <w:pPr>
        <w:spacing w:after="0" w:line="360" w:lineRule="auto"/>
        <w:ind w:left="1843"/>
        <w:jc w:val="both"/>
        <w:rPr>
          <w:rFonts w:ascii="Arial" w:hAnsi="Arial" w:cs="Arial"/>
          <w:sz w:val="24"/>
        </w:rPr>
      </w:pPr>
    </w:p>
    <w:p w:rsidR="001B04EF" w:rsidRDefault="001B04EF" w:rsidP="001B04EF">
      <w:pPr>
        <w:spacing w:after="0" w:line="360" w:lineRule="auto"/>
        <w:ind w:left="1843"/>
        <w:jc w:val="both"/>
        <w:rPr>
          <w:rFonts w:ascii="Arial" w:hAnsi="Arial" w:cs="Arial"/>
          <w:sz w:val="24"/>
        </w:rPr>
      </w:pPr>
      <w:r w:rsidRPr="001D5ECB">
        <w:rPr>
          <w:rFonts w:ascii="Arial" w:hAnsi="Arial" w:cs="Arial"/>
          <w:sz w:val="24"/>
        </w:rPr>
        <w:t>Es fácil la comprensión de un contenido cuando el alumno está en contacto con el mundo que lo rodea de una manera atractiva y divertida.</w:t>
      </w:r>
    </w:p>
    <w:p w:rsidR="001B04EF" w:rsidRDefault="001B04EF" w:rsidP="001B04EF">
      <w:pPr>
        <w:spacing w:after="0" w:line="360" w:lineRule="auto"/>
        <w:ind w:left="1843"/>
        <w:jc w:val="both"/>
        <w:rPr>
          <w:rFonts w:ascii="Arial" w:hAnsi="Arial" w:cs="Arial"/>
          <w:sz w:val="24"/>
        </w:rPr>
      </w:pPr>
    </w:p>
    <w:p w:rsidR="001B04EF" w:rsidRDefault="001B04EF" w:rsidP="001B04EF">
      <w:pPr>
        <w:spacing w:after="0" w:line="360" w:lineRule="auto"/>
        <w:ind w:left="1843"/>
        <w:jc w:val="both"/>
        <w:rPr>
          <w:rFonts w:ascii="Arial" w:hAnsi="Arial" w:cs="Arial"/>
          <w:sz w:val="24"/>
        </w:rPr>
      </w:pPr>
      <w:r w:rsidRPr="001D5ECB">
        <w:rPr>
          <w:rFonts w:ascii="Arial" w:hAnsi="Arial" w:cs="Arial"/>
          <w:sz w:val="24"/>
        </w:rPr>
        <w:t>En el juego se representa lo esencial del crecimiento y desarrollo de las personas. Los ambientes lúdicos fueron concebidos originalmente como sitios con elementos físicos-sensoriales, como la luz, el color, el sonido, el espacio, el mobiliario, que caracterizan el lugar o salón, diseñados de modo que el aprendizaje se desarrolle con un mínimo de tensión y un máximo de eficacia.</w:t>
      </w:r>
    </w:p>
    <w:p w:rsidR="001B04EF" w:rsidRDefault="001B04EF" w:rsidP="001B04EF">
      <w:pPr>
        <w:spacing w:after="0" w:line="360" w:lineRule="auto"/>
        <w:jc w:val="both"/>
        <w:rPr>
          <w:rFonts w:ascii="Arial" w:hAnsi="Arial" w:cs="Arial"/>
          <w:sz w:val="24"/>
        </w:rPr>
      </w:pPr>
    </w:p>
    <w:p w:rsidR="001B04EF" w:rsidRPr="00934407" w:rsidRDefault="001B04EF" w:rsidP="00301CCC">
      <w:pPr>
        <w:pStyle w:val="Prrafodelista"/>
        <w:numPr>
          <w:ilvl w:val="0"/>
          <w:numId w:val="16"/>
        </w:numPr>
        <w:spacing w:after="0" w:line="360" w:lineRule="auto"/>
        <w:ind w:left="1843"/>
        <w:jc w:val="both"/>
        <w:rPr>
          <w:rFonts w:ascii="Arial" w:hAnsi="Arial" w:cs="Arial"/>
          <w:b/>
          <w:sz w:val="24"/>
        </w:rPr>
      </w:pPr>
      <w:r w:rsidRPr="00934407">
        <w:rPr>
          <w:rFonts w:ascii="Arial" w:hAnsi="Arial" w:cs="Arial"/>
          <w:b/>
          <w:sz w:val="24"/>
        </w:rPr>
        <w:t>Componentes (Ortiz-2005):</w:t>
      </w:r>
    </w:p>
    <w:p w:rsidR="001B04EF" w:rsidRPr="00427FEB" w:rsidRDefault="001B04EF" w:rsidP="001B04EF">
      <w:pPr>
        <w:spacing w:after="0" w:line="360" w:lineRule="auto"/>
        <w:ind w:left="1843"/>
        <w:jc w:val="both"/>
        <w:rPr>
          <w:rFonts w:ascii="Arial" w:hAnsi="Arial" w:cs="Arial"/>
          <w:sz w:val="24"/>
        </w:rPr>
      </w:pPr>
      <w:r w:rsidRPr="00427FEB">
        <w:rPr>
          <w:rFonts w:ascii="Arial" w:hAnsi="Arial" w:cs="Arial"/>
          <w:sz w:val="24"/>
        </w:rPr>
        <w:t xml:space="preserve">Para tener un criterio más profundo sobre </w:t>
      </w:r>
      <w:r>
        <w:rPr>
          <w:rFonts w:ascii="Arial" w:hAnsi="Arial" w:cs="Arial"/>
          <w:sz w:val="24"/>
        </w:rPr>
        <w:t>las estrategias didáctico-lúdicas</w:t>
      </w:r>
      <w:r w:rsidRPr="00427FEB">
        <w:rPr>
          <w:rFonts w:ascii="Arial" w:hAnsi="Arial" w:cs="Arial"/>
          <w:sz w:val="24"/>
        </w:rPr>
        <w:t xml:space="preserve"> tomaremos uno de sus aspectos más importantes, su contribución al desarrollo de la capacidad creadora en los jugadores, toda vez que este influye directamente en sus componentes estructurales: intelectual-cognitivo, volitivo- conductual, afectivo-motivacional y las aptitudes.</w:t>
      </w:r>
    </w:p>
    <w:p w:rsidR="001B04EF" w:rsidRPr="00427FEB" w:rsidRDefault="001B04EF" w:rsidP="001B04EF">
      <w:pPr>
        <w:spacing w:after="0" w:line="360" w:lineRule="auto"/>
        <w:ind w:left="1843"/>
        <w:jc w:val="both"/>
        <w:rPr>
          <w:rFonts w:ascii="Arial" w:hAnsi="Arial" w:cs="Arial"/>
          <w:sz w:val="24"/>
        </w:rPr>
      </w:pPr>
      <w:r w:rsidRPr="00427FEB">
        <w:rPr>
          <w:rFonts w:ascii="Arial" w:hAnsi="Arial" w:cs="Arial"/>
          <w:sz w:val="24"/>
        </w:rPr>
        <w:t xml:space="preserve">En el </w:t>
      </w:r>
      <w:r w:rsidRPr="00427FEB">
        <w:rPr>
          <w:rFonts w:ascii="Arial" w:hAnsi="Arial" w:cs="Arial"/>
          <w:b/>
          <w:sz w:val="24"/>
        </w:rPr>
        <w:t>intelectual-cognitivo</w:t>
      </w:r>
      <w:r w:rsidRPr="00427FEB">
        <w:rPr>
          <w:rFonts w:ascii="Arial" w:hAnsi="Arial" w:cs="Arial"/>
          <w:sz w:val="24"/>
        </w:rPr>
        <w:t xml:space="preserve"> se fomentan la observación, la atención, las capacidades lógicas, la fantasía, la imaginación, la iniciativa, la investigación científica, los conocimientos, las habilidades, los hábitos, el potencial creador, etc.</w:t>
      </w:r>
    </w:p>
    <w:p w:rsidR="001B04EF" w:rsidRPr="00427FEB" w:rsidRDefault="001B04EF" w:rsidP="001B04EF">
      <w:pPr>
        <w:spacing w:after="0" w:line="360" w:lineRule="auto"/>
        <w:ind w:left="1843"/>
        <w:jc w:val="both"/>
        <w:rPr>
          <w:rFonts w:ascii="Arial" w:hAnsi="Arial" w:cs="Arial"/>
          <w:sz w:val="24"/>
        </w:rPr>
      </w:pPr>
      <w:r w:rsidRPr="00427FEB">
        <w:rPr>
          <w:rFonts w:ascii="Arial" w:hAnsi="Arial" w:cs="Arial"/>
          <w:sz w:val="24"/>
        </w:rPr>
        <w:lastRenderedPageBreak/>
        <w:t xml:space="preserve">En el </w:t>
      </w:r>
      <w:r w:rsidRPr="00427FEB">
        <w:rPr>
          <w:rFonts w:ascii="Arial" w:hAnsi="Arial" w:cs="Arial"/>
          <w:b/>
          <w:sz w:val="24"/>
        </w:rPr>
        <w:t>volitivo-conductual</w:t>
      </w:r>
      <w:r w:rsidRPr="00427FEB">
        <w:rPr>
          <w:rFonts w:ascii="Arial" w:hAnsi="Arial" w:cs="Arial"/>
          <w:sz w:val="24"/>
        </w:rPr>
        <w:t xml:space="preserve"> se desarrollan el espíritu crítico y autocrítico, la iniciativa, las actitudes, la disciplina, el respeto, la perseverancia, la tenacidad, la responsabilidad, la audacia, la puntualidad, la sistematicidad, la regularidad, el compañerismo, la cooperación, la lealtad, la seguridad en sí mismo, estimula la emulación fraternal, etc.</w:t>
      </w:r>
    </w:p>
    <w:p w:rsidR="001B04EF" w:rsidRDefault="001B04EF" w:rsidP="001B04EF">
      <w:pPr>
        <w:spacing w:after="0" w:line="360" w:lineRule="auto"/>
        <w:ind w:left="1843"/>
        <w:jc w:val="both"/>
        <w:rPr>
          <w:rFonts w:ascii="Arial" w:hAnsi="Arial" w:cs="Arial"/>
          <w:sz w:val="24"/>
        </w:rPr>
      </w:pPr>
      <w:r w:rsidRPr="00427FEB">
        <w:rPr>
          <w:rFonts w:ascii="Arial" w:hAnsi="Arial" w:cs="Arial"/>
          <w:sz w:val="24"/>
        </w:rPr>
        <w:t xml:space="preserve">En el </w:t>
      </w:r>
      <w:r w:rsidRPr="00427FEB">
        <w:rPr>
          <w:rFonts w:ascii="Arial" w:hAnsi="Arial" w:cs="Arial"/>
          <w:b/>
          <w:sz w:val="24"/>
        </w:rPr>
        <w:t>afectivo-motivacional</w:t>
      </w:r>
      <w:r w:rsidRPr="00427FEB">
        <w:rPr>
          <w:rFonts w:ascii="Arial" w:hAnsi="Arial" w:cs="Arial"/>
          <w:sz w:val="24"/>
        </w:rPr>
        <w:t xml:space="preserve"> se propicia la camaradería, el interés, el gusto por la actividad, el colectivismo, el espíritu de solidaridad, dar y recibir ayuda, etc.</w:t>
      </w:r>
    </w:p>
    <w:p w:rsidR="001B04EF" w:rsidRDefault="001B04EF" w:rsidP="001B04EF">
      <w:pPr>
        <w:spacing w:after="0" w:line="360" w:lineRule="auto"/>
        <w:ind w:left="1843"/>
        <w:jc w:val="both"/>
        <w:rPr>
          <w:rFonts w:ascii="Arial" w:hAnsi="Arial" w:cs="Arial"/>
          <w:sz w:val="24"/>
        </w:rPr>
      </w:pPr>
    </w:p>
    <w:p w:rsidR="001B04EF" w:rsidRPr="00934407" w:rsidRDefault="001B04EF" w:rsidP="00301CCC">
      <w:pPr>
        <w:pStyle w:val="Prrafodelista"/>
        <w:numPr>
          <w:ilvl w:val="0"/>
          <w:numId w:val="16"/>
        </w:numPr>
        <w:spacing w:after="0" w:line="360" w:lineRule="auto"/>
        <w:ind w:left="1843"/>
        <w:jc w:val="both"/>
        <w:rPr>
          <w:rFonts w:ascii="Arial" w:hAnsi="Arial" w:cs="Arial"/>
          <w:b/>
          <w:sz w:val="24"/>
        </w:rPr>
      </w:pPr>
      <w:r w:rsidRPr="00934407">
        <w:rPr>
          <w:rFonts w:ascii="Arial" w:hAnsi="Arial" w:cs="Arial"/>
          <w:b/>
          <w:sz w:val="24"/>
        </w:rPr>
        <w:t>Características de las estrategias didáctico-lúdicas (Ortiz-2005)</w:t>
      </w:r>
    </w:p>
    <w:p w:rsidR="001B04EF" w:rsidRPr="00427FEB" w:rsidRDefault="001B04EF" w:rsidP="001B04EF">
      <w:pPr>
        <w:pStyle w:val="Prrafodelista"/>
        <w:spacing w:after="0" w:line="360" w:lineRule="auto"/>
        <w:ind w:left="1843"/>
        <w:jc w:val="both"/>
        <w:rPr>
          <w:rFonts w:ascii="Arial" w:hAnsi="Arial" w:cs="Arial"/>
          <w:b/>
          <w:sz w:val="24"/>
        </w:rPr>
      </w:pP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Despiertan el interés hacia las asignaturas.</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Provocan la necesidad de adoptar decisiones.</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Crean en los estudiantes las habilidades del trabajo interrelacionado de colaboración mutua en el cumplimiento conjunto de tareas.</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Exigen la aplicación de los conocimientos adquiridos en las diferentes temáticas o asignaturas relacionadas con éste.</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Se utilizan para fortalecer y comprobar los conocimientos adquiridos en clases demostrativas y para el desarrollo de habilidades.</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Constituyen actividades pedagógicas dinámicas, con limitación en el tiempo y conjugación de variantes.</w:t>
      </w:r>
    </w:p>
    <w:p w:rsidR="001B04EF" w:rsidRPr="00427FEB"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Aceleran la adaptación de los estudiantes a los proceso sociales dinámicos de su vida.</w:t>
      </w:r>
    </w:p>
    <w:p w:rsidR="001B04EF" w:rsidRDefault="001B04EF" w:rsidP="00301CCC">
      <w:pPr>
        <w:pStyle w:val="Prrafodelista"/>
        <w:numPr>
          <w:ilvl w:val="0"/>
          <w:numId w:val="17"/>
        </w:numPr>
        <w:spacing w:after="0" w:line="360" w:lineRule="auto"/>
        <w:jc w:val="both"/>
        <w:rPr>
          <w:rFonts w:ascii="Arial" w:hAnsi="Arial" w:cs="Arial"/>
          <w:sz w:val="24"/>
        </w:rPr>
      </w:pPr>
      <w:r w:rsidRPr="00427FEB">
        <w:rPr>
          <w:rFonts w:ascii="Arial" w:hAnsi="Arial" w:cs="Arial"/>
          <w:sz w:val="24"/>
        </w:rPr>
        <w:t>Rompen con los esquemas del aula, del papel autoritario e informador del profesor, ya que se liberan las potencialidades creativas de los estudiantes.</w:t>
      </w:r>
    </w:p>
    <w:p w:rsidR="001B04EF" w:rsidRDefault="001B04EF" w:rsidP="001B04EF">
      <w:pPr>
        <w:spacing w:after="0" w:line="360" w:lineRule="auto"/>
        <w:jc w:val="both"/>
        <w:rPr>
          <w:rFonts w:ascii="Arial" w:hAnsi="Arial" w:cs="Arial"/>
          <w:sz w:val="24"/>
        </w:rPr>
      </w:pPr>
    </w:p>
    <w:p w:rsidR="001B04EF" w:rsidRPr="00934407" w:rsidRDefault="001B04EF" w:rsidP="00301CCC">
      <w:pPr>
        <w:pStyle w:val="Prrafodelista"/>
        <w:numPr>
          <w:ilvl w:val="0"/>
          <w:numId w:val="16"/>
        </w:numPr>
        <w:spacing w:after="0" w:line="360" w:lineRule="auto"/>
        <w:ind w:left="1843"/>
        <w:jc w:val="both"/>
        <w:rPr>
          <w:rFonts w:ascii="Arial" w:eastAsia="Times New Roman" w:hAnsi="Arial" w:cs="Arial"/>
          <w:b/>
          <w:sz w:val="32"/>
          <w:szCs w:val="30"/>
        </w:rPr>
      </w:pPr>
      <w:r w:rsidRPr="00934407">
        <w:rPr>
          <w:rFonts w:ascii="Arial" w:eastAsia="Times New Roman" w:hAnsi="Arial" w:cs="Arial"/>
          <w:b/>
          <w:sz w:val="24"/>
          <w:szCs w:val="30"/>
        </w:rPr>
        <w:lastRenderedPageBreak/>
        <w:t xml:space="preserve">Fases de una clase aplicando estrategias didáctico-lúdicas </w:t>
      </w:r>
      <w:r w:rsidRPr="00934407">
        <w:rPr>
          <w:rFonts w:ascii="Arial" w:hAnsi="Arial" w:cs="Arial"/>
          <w:b/>
          <w:sz w:val="24"/>
        </w:rPr>
        <w:t>(Ortiz- 2005):</w:t>
      </w:r>
    </w:p>
    <w:p w:rsidR="001B04EF" w:rsidRDefault="001B04EF" w:rsidP="001B04EF">
      <w:pPr>
        <w:pStyle w:val="Prrafodelista"/>
        <w:spacing w:after="0" w:line="360" w:lineRule="auto"/>
        <w:ind w:left="1843"/>
        <w:jc w:val="both"/>
        <w:rPr>
          <w:rFonts w:ascii="Arial" w:eastAsia="Times New Roman" w:hAnsi="Arial" w:cs="Arial"/>
          <w:sz w:val="24"/>
          <w:szCs w:val="30"/>
        </w:rPr>
      </w:pPr>
    </w:p>
    <w:p w:rsidR="001B04EF" w:rsidRPr="00427FEB" w:rsidRDefault="001B04EF" w:rsidP="001B04EF">
      <w:pPr>
        <w:pStyle w:val="Prrafodelista"/>
        <w:spacing w:after="0" w:line="360" w:lineRule="auto"/>
        <w:ind w:left="1843"/>
        <w:jc w:val="both"/>
        <w:rPr>
          <w:rFonts w:ascii="Arial" w:eastAsia="Times New Roman" w:hAnsi="Arial" w:cs="Arial"/>
          <w:b/>
          <w:sz w:val="24"/>
          <w:szCs w:val="30"/>
          <w:u w:val="single"/>
        </w:rPr>
      </w:pPr>
      <w:r w:rsidRPr="00427FEB">
        <w:rPr>
          <w:rFonts w:ascii="Arial" w:eastAsia="Times New Roman" w:hAnsi="Arial" w:cs="Arial"/>
          <w:b/>
          <w:sz w:val="24"/>
          <w:szCs w:val="30"/>
        </w:rPr>
        <w:t>1.-</w:t>
      </w:r>
      <w:r w:rsidRPr="00427FEB">
        <w:rPr>
          <w:rFonts w:ascii="Arial" w:eastAsia="Times New Roman" w:hAnsi="Arial" w:cs="Arial"/>
          <w:sz w:val="24"/>
          <w:szCs w:val="30"/>
        </w:rPr>
        <w:t xml:space="preserve"> </w:t>
      </w:r>
      <w:r w:rsidRPr="00427FEB">
        <w:rPr>
          <w:rFonts w:ascii="Arial" w:eastAsia="Times New Roman" w:hAnsi="Arial" w:cs="Arial"/>
          <w:b/>
          <w:sz w:val="24"/>
          <w:szCs w:val="30"/>
          <w:u w:val="single"/>
        </w:rPr>
        <w:t>Introducción:</w:t>
      </w:r>
    </w:p>
    <w:p w:rsidR="001B04EF" w:rsidRPr="00427FEB" w:rsidRDefault="001B04EF" w:rsidP="001B04EF">
      <w:pPr>
        <w:pStyle w:val="Prrafodelista"/>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Comprende los pasos o acciones que posibilitarán comenzar o iniciar el juego, incluyendo los acuerdos o convenios que posibiliten establecer las normas o tipos de juegos.</w:t>
      </w:r>
    </w:p>
    <w:p w:rsidR="001B04EF" w:rsidRPr="00427FEB" w:rsidRDefault="001B04EF" w:rsidP="001B04EF">
      <w:pPr>
        <w:pStyle w:val="Prrafodelista"/>
        <w:spacing w:after="0" w:line="360" w:lineRule="auto"/>
        <w:ind w:left="1843"/>
        <w:jc w:val="both"/>
        <w:rPr>
          <w:rFonts w:ascii="Arial" w:eastAsia="Times New Roman" w:hAnsi="Arial" w:cs="Arial"/>
          <w:b/>
          <w:sz w:val="24"/>
          <w:szCs w:val="30"/>
          <w:u w:val="single"/>
        </w:rPr>
      </w:pPr>
      <w:r w:rsidRPr="00427FEB">
        <w:rPr>
          <w:rFonts w:ascii="Arial" w:eastAsia="Times New Roman" w:hAnsi="Arial" w:cs="Arial"/>
          <w:b/>
          <w:sz w:val="24"/>
          <w:szCs w:val="30"/>
        </w:rPr>
        <w:t>2.-</w:t>
      </w:r>
      <w:r w:rsidRPr="00427FEB">
        <w:rPr>
          <w:rFonts w:ascii="Arial" w:eastAsia="Times New Roman" w:hAnsi="Arial" w:cs="Arial"/>
          <w:sz w:val="24"/>
          <w:szCs w:val="30"/>
        </w:rPr>
        <w:t xml:space="preserve"> </w:t>
      </w:r>
      <w:r w:rsidRPr="00427FEB">
        <w:rPr>
          <w:rFonts w:ascii="Arial" w:eastAsia="Times New Roman" w:hAnsi="Arial" w:cs="Arial"/>
          <w:b/>
          <w:sz w:val="24"/>
          <w:szCs w:val="30"/>
          <w:u w:val="single"/>
        </w:rPr>
        <w:t>Desarrollo:</w:t>
      </w:r>
    </w:p>
    <w:p w:rsidR="001B04EF" w:rsidRPr="00427FEB" w:rsidRDefault="001B04EF" w:rsidP="001B04EF">
      <w:pPr>
        <w:pStyle w:val="Prrafodelista"/>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Durante el mismo se produce la actuación de los estudiantes en dependencia de lo establecido por las reglas del juego.</w:t>
      </w:r>
    </w:p>
    <w:p w:rsidR="001B04EF" w:rsidRPr="00427FEB" w:rsidRDefault="001B04EF" w:rsidP="001B04EF">
      <w:pPr>
        <w:pStyle w:val="Prrafodelista"/>
        <w:spacing w:after="0" w:line="360" w:lineRule="auto"/>
        <w:ind w:left="1843"/>
        <w:jc w:val="both"/>
        <w:rPr>
          <w:rFonts w:ascii="Arial" w:eastAsia="Times New Roman" w:hAnsi="Arial" w:cs="Arial"/>
          <w:b/>
          <w:sz w:val="24"/>
          <w:szCs w:val="30"/>
          <w:u w:val="single"/>
        </w:rPr>
      </w:pPr>
      <w:r w:rsidRPr="00427FEB">
        <w:rPr>
          <w:rFonts w:ascii="Arial" w:eastAsia="Times New Roman" w:hAnsi="Arial" w:cs="Arial"/>
          <w:b/>
          <w:sz w:val="24"/>
          <w:szCs w:val="30"/>
        </w:rPr>
        <w:t>3.-</w:t>
      </w:r>
      <w:r w:rsidRPr="00427FEB">
        <w:rPr>
          <w:rFonts w:ascii="Arial" w:eastAsia="Times New Roman" w:hAnsi="Arial" w:cs="Arial"/>
          <w:sz w:val="24"/>
          <w:szCs w:val="30"/>
        </w:rPr>
        <w:t xml:space="preserve"> </w:t>
      </w:r>
      <w:r w:rsidRPr="00427FEB">
        <w:rPr>
          <w:rFonts w:ascii="Arial" w:eastAsia="Times New Roman" w:hAnsi="Arial" w:cs="Arial"/>
          <w:b/>
          <w:sz w:val="24"/>
          <w:szCs w:val="30"/>
          <w:u w:val="single"/>
        </w:rPr>
        <w:t>Culminación:</w:t>
      </w:r>
    </w:p>
    <w:p w:rsidR="001B04EF" w:rsidRDefault="001B04EF" w:rsidP="001B04EF">
      <w:pPr>
        <w:pStyle w:val="Prrafodelista"/>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El juego culmina cuando un jugador o grupo de jugadores logra alcanzar la meta en dependencia de las reglas establecidas, o cuando logra acumular una mayor cantidad de puntos, demostrando un mayor dominio de los contenidos y desarrollo de habilidades.</w:t>
      </w:r>
    </w:p>
    <w:p w:rsidR="001B04EF" w:rsidRPr="00427FEB" w:rsidRDefault="001B04EF" w:rsidP="001B04EF">
      <w:pPr>
        <w:pStyle w:val="Prrafodelista"/>
        <w:spacing w:after="0" w:line="360" w:lineRule="auto"/>
        <w:ind w:left="1843"/>
        <w:jc w:val="both"/>
        <w:rPr>
          <w:rFonts w:ascii="Arial" w:eastAsia="Times New Roman" w:hAnsi="Arial" w:cs="Arial"/>
          <w:sz w:val="24"/>
          <w:szCs w:val="30"/>
        </w:rPr>
      </w:pPr>
    </w:p>
    <w:p w:rsidR="001B04EF" w:rsidRPr="00934407" w:rsidRDefault="001B04EF" w:rsidP="00301CCC">
      <w:pPr>
        <w:pStyle w:val="Prrafodelista"/>
        <w:numPr>
          <w:ilvl w:val="0"/>
          <w:numId w:val="16"/>
        </w:numPr>
        <w:spacing w:after="0" w:line="360" w:lineRule="auto"/>
        <w:ind w:left="1843"/>
        <w:jc w:val="both"/>
        <w:rPr>
          <w:rFonts w:ascii="Arial" w:eastAsia="Times New Roman" w:hAnsi="Arial" w:cs="Arial"/>
          <w:b/>
          <w:sz w:val="24"/>
          <w:szCs w:val="30"/>
        </w:rPr>
      </w:pPr>
      <w:r w:rsidRPr="00934407">
        <w:rPr>
          <w:rFonts w:ascii="Arial" w:eastAsia="Times New Roman" w:hAnsi="Arial" w:cs="Arial"/>
          <w:b/>
          <w:sz w:val="24"/>
          <w:szCs w:val="30"/>
        </w:rPr>
        <w:t xml:space="preserve">Principios básicos que rigen la estructuración y aplicación de las estrategias didáctico-lúdicas </w:t>
      </w:r>
      <w:r w:rsidRPr="00934407">
        <w:rPr>
          <w:rFonts w:ascii="Arial" w:hAnsi="Arial" w:cs="Arial"/>
          <w:b/>
          <w:sz w:val="24"/>
        </w:rPr>
        <w:t>(Ortiz-2005)</w:t>
      </w:r>
      <w:r w:rsidRPr="00934407">
        <w:rPr>
          <w:rFonts w:ascii="Arial" w:eastAsia="Times New Roman" w:hAnsi="Arial" w:cs="Arial"/>
          <w:b/>
          <w:sz w:val="24"/>
          <w:szCs w:val="30"/>
        </w:rPr>
        <w:t>:</w:t>
      </w:r>
    </w:p>
    <w:p w:rsidR="001B04EF" w:rsidRDefault="001B04EF" w:rsidP="001B04EF">
      <w:pPr>
        <w:spacing w:after="0" w:line="360" w:lineRule="auto"/>
        <w:ind w:left="1843"/>
        <w:jc w:val="both"/>
        <w:rPr>
          <w:rFonts w:ascii="Arial" w:eastAsia="Times New Roman" w:hAnsi="Arial" w:cs="Arial"/>
          <w:sz w:val="24"/>
          <w:szCs w:val="30"/>
        </w:rPr>
      </w:pPr>
    </w:p>
    <w:p w:rsidR="001B04EF" w:rsidRPr="00427FEB" w:rsidRDefault="001B04EF" w:rsidP="00301CCC">
      <w:pPr>
        <w:pStyle w:val="Prrafodelista"/>
        <w:numPr>
          <w:ilvl w:val="0"/>
          <w:numId w:val="18"/>
        </w:numPr>
        <w:spacing w:after="0" w:line="360" w:lineRule="auto"/>
        <w:jc w:val="both"/>
        <w:rPr>
          <w:rFonts w:ascii="Arial" w:eastAsia="Times New Roman" w:hAnsi="Arial" w:cs="Arial"/>
          <w:sz w:val="24"/>
          <w:szCs w:val="30"/>
          <w:u w:val="single"/>
        </w:rPr>
      </w:pPr>
      <w:r w:rsidRPr="00427FEB">
        <w:rPr>
          <w:rFonts w:ascii="Arial" w:eastAsia="Times New Roman" w:hAnsi="Arial" w:cs="Arial"/>
          <w:sz w:val="24"/>
          <w:szCs w:val="30"/>
          <w:u w:val="single"/>
        </w:rPr>
        <w:t>La participación:</w:t>
      </w:r>
    </w:p>
    <w:p w:rsidR="001B04EF"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Es el principio básico de la actividad lúdica que expresa la manifestación activa de las fuerzas físicas e intelectuales del jugador, en este caso el estudiante. La participación es una necesidad intrínseca del ser humano, porque se realiza, se encuentra a sí mismo, negársela es impedir que lo haga, no participar significa dependencia, la aceptación de valores ajenos, y en el plano didáctico implica un modelo verbalista, enciclopedista y reproductivo, ajeno a lo que hoy día se demanda. La participación del estudiante constituye el contexto especial específico que se implanta con la aplicación del juego.</w:t>
      </w:r>
    </w:p>
    <w:p w:rsidR="001B04EF" w:rsidRDefault="001B04EF" w:rsidP="001B04EF">
      <w:pPr>
        <w:spacing w:after="0" w:line="360" w:lineRule="auto"/>
        <w:ind w:left="1843"/>
        <w:jc w:val="both"/>
        <w:rPr>
          <w:rFonts w:ascii="Arial" w:eastAsia="Times New Roman" w:hAnsi="Arial" w:cs="Arial"/>
          <w:sz w:val="24"/>
          <w:szCs w:val="30"/>
        </w:rPr>
      </w:pPr>
    </w:p>
    <w:p w:rsidR="00DB0D6E" w:rsidRDefault="00DB0D6E" w:rsidP="001B04EF">
      <w:pPr>
        <w:spacing w:after="0" w:line="360" w:lineRule="auto"/>
        <w:ind w:left="1843"/>
        <w:jc w:val="both"/>
        <w:rPr>
          <w:rFonts w:ascii="Arial" w:eastAsia="Times New Roman" w:hAnsi="Arial" w:cs="Arial"/>
          <w:sz w:val="24"/>
          <w:szCs w:val="30"/>
        </w:rPr>
      </w:pPr>
    </w:p>
    <w:p w:rsidR="00DB0D6E" w:rsidRPr="00427FEB" w:rsidRDefault="00DB0D6E" w:rsidP="001B04EF">
      <w:pPr>
        <w:spacing w:after="0" w:line="360" w:lineRule="auto"/>
        <w:ind w:left="1843"/>
        <w:jc w:val="both"/>
        <w:rPr>
          <w:rFonts w:ascii="Arial" w:eastAsia="Times New Roman" w:hAnsi="Arial" w:cs="Arial"/>
          <w:sz w:val="24"/>
          <w:szCs w:val="30"/>
        </w:rPr>
      </w:pPr>
    </w:p>
    <w:p w:rsidR="001B04EF" w:rsidRPr="00427FEB" w:rsidRDefault="001B04EF" w:rsidP="00301CCC">
      <w:pPr>
        <w:pStyle w:val="Prrafodelista"/>
        <w:numPr>
          <w:ilvl w:val="0"/>
          <w:numId w:val="18"/>
        </w:numPr>
        <w:spacing w:after="0" w:line="360" w:lineRule="auto"/>
        <w:jc w:val="both"/>
        <w:rPr>
          <w:rFonts w:ascii="Arial" w:eastAsia="Times New Roman" w:hAnsi="Arial" w:cs="Arial"/>
          <w:sz w:val="24"/>
          <w:szCs w:val="30"/>
          <w:u w:val="single"/>
        </w:rPr>
      </w:pPr>
      <w:r w:rsidRPr="00427FEB">
        <w:rPr>
          <w:rFonts w:ascii="Arial" w:eastAsia="Times New Roman" w:hAnsi="Arial" w:cs="Arial"/>
          <w:sz w:val="24"/>
          <w:szCs w:val="30"/>
          <w:u w:val="single"/>
        </w:rPr>
        <w:lastRenderedPageBreak/>
        <w:t>El dinamismo:</w:t>
      </w:r>
    </w:p>
    <w:p w:rsidR="001B04EF"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Expresa el significado y la influencia del factor tiempo en la actividad lúdica. Todo juego tiene principio y fin, por lo tanto el factor tiempo tiene en éste el mismo significado primordial que en la vida. Además, el juego es movimiento, desarrollo, interacción activa en la dinámica del proceso pedagógico.</w:t>
      </w:r>
    </w:p>
    <w:p w:rsidR="001B04EF" w:rsidRPr="00427FEB" w:rsidRDefault="001B04EF" w:rsidP="001B04EF">
      <w:pPr>
        <w:spacing w:after="0" w:line="360" w:lineRule="auto"/>
        <w:ind w:left="1843"/>
        <w:jc w:val="both"/>
        <w:rPr>
          <w:rFonts w:ascii="Arial" w:eastAsia="Times New Roman" w:hAnsi="Arial" w:cs="Arial"/>
          <w:sz w:val="24"/>
          <w:szCs w:val="30"/>
        </w:rPr>
      </w:pPr>
    </w:p>
    <w:p w:rsidR="001B04EF" w:rsidRPr="00427FEB" w:rsidRDefault="001B04EF" w:rsidP="00301CCC">
      <w:pPr>
        <w:pStyle w:val="Prrafodelista"/>
        <w:numPr>
          <w:ilvl w:val="0"/>
          <w:numId w:val="18"/>
        </w:numPr>
        <w:spacing w:after="0" w:line="360" w:lineRule="auto"/>
        <w:jc w:val="both"/>
        <w:rPr>
          <w:rFonts w:ascii="Arial" w:eastAsia="Times New Roman" w:hAnsi="Arial" w:cs="Arial"/>
          <w:sz w:val="24"/>
          <w:szCs w:val="30"/>
          <w:u w:val="single"/>
        </w:rPr>
      </w:pPr>
      <w:r w:rsidRPr="00427FEB">
        <w:rPr>
          <w:rFonts w:ascii="Arial" w:eastAsia="Times New Roman" w:hAnsi="Arial" w:cs="Arial"/>
          <w:sz w:val="24"/>
          <w:szCs w:val="30"/>
          <w:u w:val="single"/>
        </w:rPr>
        <w:t>El entretenimiento:</w:t>
      </w:r>
    </w:p>
    <w:p w:rsidR="001B04EF" w:rsidRPr="00427FEB"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Refleja las manifestaciones amenas e interesantes que presenta la actividad lúdica, las cuales ejercen un fuerte efecto emocional en el estudiante y puede ser uno de los motivos fundamentales que propicien su participación activa en el juego.</w:t>
      </w:r>
    </w:p>
    <w:p w:rsidR="001B04EF" w:rsidRDefault="001B04EF" w:rsidP="001B04EF">
      <w:pPr>
        <w:spacing w:after="0" w:line="360" w:lineRule="auto"/>
        <w:ind w:left="1843"/>
        <w:jc w:val="both"/>
        <w:rPr>
          <w:rFonts w:ascii="Arial" w:eastAsia="Times New Roman" w:hAnsi="Arial" w:cs="Arial"/>
          <w:sz w:val="24"/>
          <w:szCs w:val="30"/>
        </w:rPr>
      </w:pPr>
    </w:p>
    <w:p w:rsidR="001B04EF"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El valor didáctico de este principio consiste en que el entretenimiento refuerza considerablemente el interés y la actividad cognoscitiva de los estudiantes, es decir, el juego no admite el aburrimiento, las repeticiones, ni las impresiones comunes y habituales; todo lo contrario, la novedad, la singularidad y la sorpresa son inherentes a éste.</w:t>
      </w:r>
    </w:p>
    <w:p w:rsidR="001B04EF" w:rsidRPr="00427FEB" w:rsidRDefault="001B04EF" w:rsidP="001B04EF">
      <w:pPr>
        <w:spacing w:after="0" w:line="360" w:lineRule="auto"/>
        <w:ind w:left="1843"/>
        <w:jc w:val="both"/>
        <w:rPr>
          <w:rFonts w:ascii="Arial" w:eastAsia="Times New Roman" w:hAnsi="Arial" w:cs="Arial"/>
          <w:sz w:val="24"/>
          <w:szCs w:val="30"/>
        </w:rPr>
      </w:pPr>
    </w:p>
    <w:p w:rsidR="001B04EF" w:rsidRPr="00427FEB" w:rsidRDefault="001B04EF" w:rsidP="00301CCC">
      <w:pPr>
        <w:pStyle w:val="Prrafodelista"/>
        <w:numPr>
          <w:ilvl w:val="0"/>
          <w:numId w:val="18"/>
        </w:numPr>
        <w:spacing w:after="0" w:line="360" w:lineRule="auto"/>
        <w:jc w:val="both"/>
        <w:rPr>
          <w:rFonts w:ascii="Arial" w:eastAsia="Times New Roman" w:hAnsi="Arial" w:cs="Arial"/>
          <w:sz w:val="24"/>
          <w:szCs w:val="30"/>
          <w:u w:val="single"/>
        </w:rPr>
      </w:pPr>
      <w:r w:rsidRPr="00427FEB">
        <w:rPr>
          <w:rFonts w:ascii="Arial" w:eastAsia="Times New Roman" w:hAnsi="Arial" w:cs="Arial"/>
          <w:sz w:val="24"/>
          <w:szCs w:val="30"/>
          <w:u w:val="single"/>
        </w:rPr>
        <w:t>El desempeño de roles:</w:t>
      </w:r>
    </w:p>
    <w:p w:rsidR="001B04EF"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Está basado en la modelación lúdica de la actividad del estudiante, y refleja los fenómenos de la imitación y la improvisación.</w:t>
      </w:r>
    </w:p>
    <w:p w:rsidR="001B04EF" w:rsidRDefault="001B04EF" w:rsidP="001B04EF">
      <w:pPr>
        <w:spacing w:after="0" w:line="360" w:lineRule="auto"/>
        <w:ind w:left="1843"/>
        <w:jc w:val="both"/>
        <w:rPr>
          <w:rFonts w:ascii="Arial" w:eastAsia="Times New Roman" w:hAnsi="Arial" w:cs="Arial"/>
          <w:sz w:val="24"/>
          <w:szCs w:val="30"/>
        </w:rPr>
      </w:pPr>
    </w:p>
    <w:p w:rsidR="001B04EF" w:rsidRPr="00427FEB" w:rsidRDefault="001B04EF" w:rsidP="00301CCC">
      <w:pPr>
        <w:pStyle w:val="Prrafodelista"/>
        <w:numPr>
          <w:ilvl w:val="0"/>
          <w:numId w:val="18"/>
        </w:numPr>
        <w:spacing w:after="0" w:line="360" w:lineRule="auto"/>
        <w:jc w:val="both"/>
        <w:rPr>
          <w:rFonts w:ascii="Arial" w:eastAsia="Times New Roman" w:hAnsi="Arial" w:cs="Arial"/>
          <w:sz w:val="24"/>
          <w:szCs w:val="30"/>
          <w:u w:val="single"/>
        </w:rPr>
      </w:pPr>
      <w:r w:rsidRPr="00427FEB">
        <w:rPr>
          <w:rFonts w:ascii="Arial" w:eastAsia="Times New Roman" w:hAnsi="Arial" w:cs="Arial"/>
          <w:sz w:val="24"/>
          <w:szCs w:val="30"/>
          <w:u w:val="single"/>
        </w:rPr>
        <w:t>La competencia:</w:t>
      </w:r>
    </w:p>
    <w:p w:rsidR="001B04EF" w:rsidRPr="00427FEB" w:rsidRDefault="001B04EF" w:rsidP="001B04EF">
      <w:pPr>
        <w:spacing w:after="0" w:line="360" w:lineRule="auto"/>
        <w:ind w:left="1843"/>
        <w:jc w:val="both"/>
        <w:rPr>
          <w:rFonts w:ascii="Arial" w:eastAsia="Times New Roman" w:hAnsi="Arial" w:cs="Arial"/>
          <w:sz w:val="24"/>
          <w:szCs w:val="30"/>
        </w:rPr>
      </w:pPr>
      <w:r w:rsidRPr="00427FEB">
        <w:rPr>
          <w:rFonts w:ascii="Arial" w:eastAsia="Times New Roman" w:hAnsi="Arial" w:cs="Arial"/>
          <w:sz w:val="24"/>
          <w:szCs w:val="30"/>
        </w:rPr>
        <w:t>Se basa en que la actividad lúdica reporta resultados concretos y expresa los tipos fundamentales de motivaciones para participar de manera activa en el juego. El valor didáctico de este principio es evidente: sin competencia no hay juego, ya que ésta incita a la actividad independiente, dinámica, y moviliza todo el potencial físico e intelectual del estudiante.</w:t>
      </w:r>
    </w:p>
    <w:p w:rsidR="001B04EF" w:rsidRDefault="001B04EF" w:rsidP="001B04EF">
      <w:pPr>
        <w:spacing w:after="0" w:line="360" w:lineRule="auto"/>
        <w:jc w:val="both"/>
        <w:rPr>
          <w:rFonts w:ascii="Arial" w:eastAsia="Times New Roman" w:hAnsi="Arial" w:cs="Arial"/>
          <w:b/>
          <w:sz w:val="24"/>
          <w:szCs w:val="30"/>
        </w:rPr>
      </w:pPr>
    </w:p>
    <w:p w:rsidR="001B04EF" w:rsidRDefault="001B04EF" w:rsidP="001B04EF">
      <w:pPr>
        <w:spacing w:after="0" w:line="360" w:lineRule="auto"/>
        <w:jc w:val="both"/>
        <w:rPr>
          <w:rFonts w:ascii="Arial" w:eastAsia="Times New Roman" w:hAnsi="Arial" w:cs="Arial"/>
          <w:b/>
          <w:sz w:val="24"/>
          <w:szCs w:val="30"/>
        </w:rPr>
      </w:pPr>
    </w:p>
    <w:p w:rsidR="00C005AB" w:rsidRPr="00C005AB" w:rsidRDefault="001B04EF" w:rsidP="00301CCC">
      <w:pPr>
        <w:pStyle w:val="Prrafodelista"/>
        <w:numPr>
          <w:ilvl w:val="0"/>
          <w:numId w:val="16"/>
        </w:numPr>
        <w:spacing w:after="0" w:line="360" w:lineRule="auto"/>
        <w:ind w:left="1843"/>
        <w:jc w:val="both"/>
        <w:rPr>
          <w:rStyle w:val="Hipervnculo"/>
          <w:rFonts w:ascii="Arial" w:eastAsia="Times New Roman" w:hAnsi="Arial" w:cs="Arial"/>
          <w:b/>
          <w:color w:val="auto"/>
          <w:sz w:val="24"/>
          <w:szCs w:val="30"/>
          <w:u w:val="none"/>
        </w:rPr>
      </w:pPr>
      <w:r w:rsidRPr="00072114">
        <w:rPr>
          <w:rFonts w:ascii="Arial" w:eastAsia="Times New Roman" w:hAnsi="Arial" w:cs="Arial"/>
          <w:b/>
          <w:sz w:val="24"/>
          <w:szCs w:val="30"/>
        </w:rPr>
        <w:t>Tipos de estrategias didáctico-lúdicas</w:t>
      </w:r>
      <w:r w:rsidR="006B2C28" w:rsidRPr="00072114">
        <w:rPr>
          <w:rFonts w:ascii="Arial" w:eastAsia="Times New Roman" w:hAnsi="Arial" w:cs="Arial"/>
          <w:b/>
          <w:sz w:val="24"/>
          <w:szCs w:val="30"/>
        </w:rPr>
        <w:t xml:space="preserve"> propuestas</w:t>
      </w:r>
      <w:r w:rsidR="00072114" w:rsidRPr="00072114">
        <w:rPr>
          <w:rFonts w:ascii="Arial" w:eastAsia="Times New Roman" w:hAnsi="Arial" w:cs="Arial"/>
          <w:b/>
          <w:sz w:val="24"/>
          <w:szCs w:val="30"/>
        </w:rPr>
        <w:t>:</w:t>
      </w:r>
      <w:r w:rsidR="00C005AB">
        <w:rPr>
          <w:rFonts w:ascii="Arial" w:eastAsia="Times New Roman" w:hAnsi="Arial" w:cs="Arial"/>
          <w:b/>
          <w:sz w:val="24"/>
          <w:szCs w:val="30"/>
        </w:rPr>
        <w:t xml:space="preserve"> Según </w:t>
      </w:r>
      <w:r w:rsidR="00C005AB">
        <w:rPr>
          <w:rStyle w:val="Hipervnculo"/>
          <w:rFonts w:ascii="Arial" w:hAnsi="Arial" w:cs="Arial"/>
          <w:b/>
          <w:color w:val="000000"/>
          <w:sz w:val="24"/>
          <w:u w:val="none"/>
        </w:rPr>
        <w:t xml:space="preserve">Ortiz, A. (2010) </w:t>
      </w:r>
    </w:p>
    <w:p w:rsidR="00C109FB" w:rsidRPr="00105018" w:rsidRDefault="00C005AB" w:rsidP="00C005AB">
      <w:pPr>
        <w:pStyle w:val="Prrafodelista"/>
        <w:spacing w:after="0" w:line="360" w:lineRule="auto"/>
        <w:ind w:left="1843"/>
        <w:jc w:val="both"/>
        <w:rPr>
          <w:rFonts w:ascii="Arial" w:eastAsia="Times New Roman" w:hAnsi="Arial" w:cs="Arial"/>
          <w:b/>
          <w:sz w:val="24"/>
          <w:szCs w:val="30"/>
        </w:rPr>
      </w:pPr>
      <w:r w:rsidRPr="00105018">
        <w:rPr>
          <w:rFonts w:ascii="Arial" w:eastAsia="Times New Roman" w:hAnsi="Arial" w:cs="Arial"/>
          <w:b/>
          <w:sz w:val="24"/>
          <w:szCs w:val="30"/>
        </w:rPr>
        <w:t xml:space="preserve"> </w:t>
      </w:r>
    </w:p>
    <w:p w:rsidR="001B04EF" w:rsidRDefault="001B04EF" w:rsidP="00301CCC">
      <w:pPr>
        <w:pStyle w:val="Prrafodelista"/>
        <w:numPr>
          <w:ilvl w:val="0"/>
          <w:numId w:val="19"/>
        </w:numPr>
        <w:spacing w:after="0" w:line="360" w:lineRule="auto"/>
        <w:ind w:left="2268"/>
        <w:jc w:val="both"/>
        <w:rPr>
          <w:rFonts w:ascii="Arial" w:eastAsia="Times New Roman" w:hAnsi="Arial" w:cs="Arial"/>
          <w:b/>
          <w:sz w:val="24"/>
          <w:szCs w:val="30"/>
        </w:rPr>
      </w:pPr>
      <w:r>
        <w:rPr>
          <w:rFonts w:ascii="Arial" w:eastAsia="Times New Roman" w:hAnsi="Arial" w:cs="Arial"/>
          <w:b/>
          <w:sz w:val="24"/>
          <w:szCs w:val="30"/>
        </w:rPr>
        <w:t xml:space="preserve">Estrategias con juegos de construcción: </w:t>
      </w:r>
    </w:p>
    <w:p w:rsidR="001B04EF" w:rsidRDefault="001B04EF" w:rsidP="001B04EF">
      <w:pPr>
        <w:spacing w:line="360" w:lineRule="auto"/>
        <w:ind w:left="2268"/>
        <w:jc w:val="both"/>
        <w:rPr>
          <w:rFonts w:ascii="Arial" w:hAnsi="Arial" w:cs="Arial"/>
          <w:sz w:val="24"/>
        </w:rPr>
      </w:pPr>
      <w:r w:rsidRPr="003B6BA8">
        <w:rPr>
          <w:rFonts w:ascii="Arial" w:hAnsi="Arial" w:cs="Arial"/>
          <w:sz w:val="24"/>
        </w:rPr>
        <w:t>Este tipo de juego permite</w:t>
      </w:r>
      <w:r>
        <w:rPr>
          <w:rFonts w:ascii="Arial" w:hAnsi="Arial" w:cs="Arial"/>
          <w:sz w:val="24"/>
        </w:rPr>
        <w:t xml:space="preserve">: “Favorecer la </w:t>
      </w:r>
      <w:r w:rsidRPr="003B6BA8">
        <w:rPr>
          <w:rFonts w:ascii="Arial" w:hAnsi="Arial" w:cs="Arial"/>
          <w:sz w:val="24"/>
        </w:rPr>
        <w:t xml:space="preserve">indagación del ambiente promoviendo el conocimiento </w:t>
      </w:r>
      <w:r>
        <w:rPr>
          <w:rFonts w:ascii="Arial" w:hAnsi="Arial" w:cs="Arial"/>
          <w:sz w:val="24"/>
        </w:rPr>
        <w:t xml:space="preserve"> y organización de </w:t>
      </w:r>
      <w:r w:rsidRPr="003B6BA8">
        <w:rPr>
          <w:rFonts w:ascii="Arial" w:hAnsi="Arial" w:cs="Arial"/>
          <w:sz w:val="24"/>
        </w:rPr>
        <w:t>la realidad. Iniciarse en la identificación de p</w:t>
      </w:r>
      <w:r>
        <w:rPr>
          <w:rFonts w:ascii="Arial" w:hAnsi="Arial" w:cs="Arial"/>
          <w:sz w:val="24"/>
        </w:rPr>
        <w:t xml:space="preserve">roblemas ambientales que </w:t>
      </w:r>
      <w:r w:rsidRPr="003B6BA8">
        <w:rPr>
          <w:rFonts w:ascii="Arial" w:hAnsi="Arial" w:cs="Arial"/>
          <w:sz w:val="24"/>
        </w:rPr>
        <w:t>afectan la vida cotidiana. Promover la ap</w:t>
      </w:r>
      <w:r>
        <w:rPr>
          <w:rFonts w:ascii="Arial" w:hAnsi="Arial" w:cs="Arial"/>
          <w:sz w:val="24"/>
        </w:rPr>
        <w:t xml:space="preserve">ropiación de hábitos saludables </w:t>
      </w:r>
      <w:r w:rsidRPr="003B6BA8">
        <w:rPr>
          <w:rFonts w:ascii="Arial" w:hAnsi="Arial" w:cs="Arial"/>
          <w:sz w:val="24"/>
        </w:rPr>
        <w:t>que contribuyan al cuidado de sí, de los otros y del ambiente” a través del reconocimiento de que lo</w:t>
      </w:r>
      <w:r>
        <w:rPr>
          <w:rFonts w:ascii="Arial" w:hAnsi="Arial" w:cs="Arial"/>
          <w:sz w:val="24"/>
        </w:rPr>
        <w:t xml:space="preserve">s objetos están construidos con </w:t>
      </w:r>
      <w:r w:rsidRPr="003B6BA8">
        <w:rPr>
          <w:rFonts w:ascii="Arial" w:hAnsi="Arial" w:cs="Arial"/>
          <w:sz w:val="24"/>
        </w:rPr>
        <w:t xml:space="preserve">distintos materiales; que los materiales de </w:t>
      </w:r>
      <w:r>
        <w:rPr>
          <w:rFonts w:ascii="Arial" w:hAnsi="Arial" w:cs="Arial"/>
          <w:sz w:val="24"/>
        </w:rPr>
        <w:t xml:space="preserve">acuerdo con sus características </w:t>
      </w:r>
      <w:r w:rsidRPr="003B6BA8">
        <w:rPr>
          <w:rFonts w:ascii="Arial" w:hAnsi="Arial" w:cs="Arial"/>
          <w:sz w:val="24"/>
        </w:rPr>
        <w:t>resultan más adecuados para construir cie</w:t>
      </w:r>
      <w:r>
        <w:rPr>
          <w:rFonts w:ascii="Arial" w:hAnsi="Arial" w:cs="Arial"/>
          <w:sz w:val="24"/>
        </w:rPr>
        <w:t xml:space="preserve">rtos objetos que otros; que los </w:t>
      </w:r>
      <w:r w:rsidRPr="003B6BA8">
        <w:rPr>
          <w:rFonts w:ascii="Arial" w:hAnsi="Arial" w:cs="Arial"/>
          <w:sz w:val="24"/>
        </w:rPr>
        <w:t>materiales pueden experimentar distintos tipos de cambios.</w:t>
      </w:r>
    </w:p>
    <w:p w:rsidR="001B04EF" w:rsidRDefault="001B04EF" w:rsidP="00301CCC">
      <w:pPr>
        <w:pStyle w:val="Prrafodelista"/>
        <w:numPr>
          <w:ilvl w:val="0"/>
          <w:numId w:val="19"/>
        </w:numPr>
        <w:spacing w:after="0" w:line="360" w:lineRule="auto"/>
        <w:ind w:left="2268"/>
        <w:jc w:val="both"/>
        <w:rPr>
          <w:rFonts w:ascii="Arial" w:eastAsia="Times New Roman" w:hAnsi="Arial" w:cs="Arial"/>
          <w:b/>
          <w:sz w:val="24"/>
          <w:szCs w:val="30"/>
        </w:rPr>
      </w:pPr>
      <w:r>
        <w:rPr>
          <w:rFonts w:ascii="Arial" w:eastAsia="Times New Roman" w:hAnsi="Arial" w:cs="Arial"/>
          <w:b/>
          <w:sz w:val="24"/>
          <w:szCs w:val="30"/>
        </w:rPr>
        <w:t>Estrategias con j</w:t>
      </w:r>
      <w:r w:rsidRPr="003B6BA8">
        <w:rPr>
          <w:rFonts w:ascii="Arial" w:eastAsia="Times New Roman" w:hAnsi="Arial" w:cs="Arial"/>
          <w:b/>
          <w:sz w:val="24"/>
          <w:szCs w:val="30"/>
        </w:rPr>
        <w:t xml:space="preserve">uego dramático: </w:t>
      </w:r>
    </w:p>
    <w:p w:rsidR="001B04EF" w:rsidRDefault="001B04EF" w:rsidP="001B04EF">
      <w:pPr>
        <w:pStyle w:val="Prrafodelista"/>
        <w:spacing w:after="0" w:line="360" w:lineRule="auto"/>
        <w:ind w:left="2268"/>
        <w:jc w:val="both"/>
        <w:rPr>
          <w:rFonts w:ascii="Arial" w:eastAsia="Times New Roman" w:hAnsi="Arial" w:cs="Arial"/>
          <w:b/>
          <w:sz w:val="24"/>
          <w:szCs w:val="30"/>
        </w:rPr>
      </w:pPr>
      <w:r>
        <w:rPr>
          <w:rFonts w:ascii="Arial" w:eastAsia="Times New Roman" w:hAnsi="Arial" w:cs="Arial"/>
          <w:b/>
          <w:sz w:val="24"/>
          <w:szCs w:val="30"/>
        </w:rPr>
        <w:t xml:space="preserve"> </w:t>
      </w:r>
    </w:p>
    <w:p w:rsidR="001B04EF" w:rsidRDefault="001B04EF" w:rsidP="001B04EF">
      <w:pPr>
        <w:spacing w:line="360" w:lineRule="auto"/>
        <w:ind w:left="2268"/>
        <w:jc w:val="both"/>
        <w:rPr>
          <w:rFonts w:ascii="Arial" w:hAnsi="Arial" w:cs="Arial"/>
          <w:sz w:val="24"/>
        </w:rPr>
      </w:pPr>
      <w:r w:rsidRPr="003B6BA8">
        <w:rPr>
          <w:rFonts w:ascii="Arial" w:hAnsi="Arial" w:cs="Arial"/>
          <w:sz w:val="24"/>
        </w:rPr>
        <w:t>A través de este tipo de juego se busca “Propiciar la</w:t>
      </w:r>
      <w:r>
        <w:rPr>
          <w:rFonts w:ascii="Arial" w:hAnsi="Arial" w:cs="Arial"/>
          <w:sz w:val="24"/>
        </w:rPr>
        <w:t xml:space="preserve"> </w:t>
      </w:r>
      <w:r w:rsidRPr="003B6BA8">
        <w:rPr>
          <w:rFonts w:ascii="Arial" w:hAnsi="Arial" w:cs="Arial"/>
          <w:sz w:val="24"/>
        </w:rPr>
        <w:t>comunicación y expresión a través de los dif</w:t>
      </w:r>
      <w:r>
        <w:rPr>
          <w:rFonts w:ascii="Arial" w:hAnsi="Arial" w:cs="Arial"/>
          <w:sz w:val="24"/>
        </w:rPr>
        <w:t xml:space="preserve">erentes lenguajes verbales y no </w:t>
      </w:r>
      <w:r w:rsidRPr="003B6BA8">
        <w:rPr>
          <w:rFonts w:ascii="Arial" w:hAnsi="Arial" w:cs="Arial"/>
          <w:sz w:val="24"/>
        </w:rPr>
        <w:t>verbales, brindando un ámbito confiable</w:t>
      </w:r>
      <w:r>
        <w:rPr>
          <w:rFonts w:ascii="Arial" w:hAnsi="Arial" w:cs="Arial"/>
          <w:sz w:val="24"/>
        </w:rPr>
        <w:t xml:space="preserve"> que ofrezca oportunidades para </w:t>
      </w:r>
      <w:r w:rsidRPr="003B6BA8">
        <w:rPr>
          <w:rFonts w:ascii="Arial" w:hAnsi="Arial" w:cs="Arial"/>
          <w:sz w:val="24"/>
        </w:rPr>
        <w:t>adquirir seguridad en los recursos propios,</w:t>
      </w:r>
      <w:r>
        <w:rPr>
          <w:rFonts w:ascii="Arial" w:hAnsi="Arial" w:cs="Arial"/>
          <w:sz w:val="24"/>
        </w:rPr>
        <w:t xml:space="preserve"> en la relación con los otros y </w:t>
      </w:r>
      <w:r w:rsidRPr="003B6BA8">
        <w:rPr>
          <w:rFonts w:ascii="Arial" w:hAnsi="Arial" w:cs="Arial"/>
          <w:sz w:val="24"/>
        </w:rPr>
        <w:t>que promueva el conocimiento del mundo cultural”</w:t>
      </w:r>
      <w:r>
        <w:rPr>
          <w:rFonts w:ascii="Arial" w:hAnsi="Arial" w:cs="Arial"/>
          <w:sz w:val="24"/>
        </w:rPr>
        <w:t>.</w:t>
      </w:r>
      <w:r w:rsidRPr="003B6BA8">
        <w:rPr>
          <w:rFonts w:ascii="Arial" w:hAnsi="Arial" w:cs="Arial"/>
          <w:sz w:val="24"/>
        </w:rPr>
        <w:t xml:space="preserve"> A </w:t>
      </w:r>
      <w:r>
        <w:rPr>
          <w:rFonts w:ascii="Arial" w:hAnsi="Arial" w:cs="Arial"/>
          <w:sz w:val="24"/>
        </w:rPr>
        <w:t xml:space="preserve">la vez que “Promover </w:t>
      </w:r>
      <w:r w:rsidRPr="003B6BA8">
        <w:rPr>
          <w:rFonts w:ascii="Arial" w:hAnsi="Arial" w:cs="Arial"/>
          <w:sz w:val="24"/>
        </w:rPr>
        <w:t>la alfabetización inicial reconociendo la i</w:t>
      </w:r>
      <w:r>
        <w:rPr>
          <w:rFonts w:ascii="Arial" w:hAnsi="Arial" w:cs="Arial"/>
          <w:sz w:val="24"/>
        </w:rPr>
        <w:t xml:space="preserve">mportancia del lenguaje para el </w:t>
      </w:r>
      <w:r w:rsidRPr="003B6BA8">
        <w:rPr>
          <w:rFonts w:ascii="Arial" w:hAnsi="Arial" w:cs="Arial"/>
          <w:sz w:val="24"/>
        </w:rPr>
        <w:t>acceso a los conocimientos, para recrear la</w:t>
      </w:r>
      <w:r>
        <w:rPr>
          <w:rFonts w:ascii="Arial" w:hAnsi="Arial" w:cs="Arial"/>
          <w:sz w:val="24"/>
        </w:rPr>
        <w:t xml:space="preserve">s prácticas culturales al mismo </w:t>
      </w:r>
      <w:r w:rsidRPr="003B6BA8">
        <w:rPr>
          <w:rFonts w:ascii="Arial" w:hAnsi="Arial" w:cs="Arial"/>
          <w:sz w:val="24"/>
        </w:rPr>
        <w:t>tiempo que posibilitar el ingreso a otros mundos posibles.”</w:t>
      </w:r>
    </w:p>
    <w:p w:rsidR="000C1C02" w:rsidRDefault="000C1C02" w:rsidP="001B04EF">
      <w:pPr>
        <w:spacing w:line="360" w:lineRule="auto"/>
        <w:ind w:left="2268"/>
        <w:jc w:val="both"/>
        <w:rPr>
          <w:rFonts w:ascii="Arial" w:hAnsi="Arial" w:cs="Arial"/>
          <w:sz w:val="24"/>
        </w:rPr>
      </w:pPr>
    </w:p>
    <w:p w:rsidR="00DB0D6E" w:rsidRDefault="00DB0D6E" w:rsidP="001B04EF">
      <w:pPr>
        <w:spacing w:line="360" w:lineRule="auto"/>
        <w:ind w:left="2268"/>
        <w:jc w:val="both"/>
        <w:rPr>
          <w:rFonts w:ascii="Arial" w:hAnsi="Arial" w:cs="Arial"/>
          <w:sz w:val="24"/>
        </w:rPr>
      </w:pPr>
    </w:p>
    <w:p w:rsidR="00DB0D6E" w:rsidRDefault="00DB0D6E" w:rsidP="001B04EF">
      <w:pPr>
        <w:spacing w:line="360" w:lineRule="auto"/>
        <w:ind w:left="2268"/>
        <w:jc w:val="both"/>
        <w:rPr>
          <w:rFonts w:ascii="Arial" w:hAnsi="Arial" w:cs="Arial"/>
          <w:sz w:val="24"/>
        </w:rPr>
      </w:pPr>
    </w:p>
    <w:p w:rsidR="001B04EF" w:rsidRDefault="001B04EF" w:rsidP="00301CCC">
      <w:pPr>
        <w:pStyle w:val="Prrafodelista"/>
        <w:numPr>
          <w:ilvl w:val="0"/>
          <w:numId w:val="19"/>
        </w:numPr>
        <w:spacing w:line="360" w:lineRule="auto"/>
        <w:ind w:left="2268"/>
        <w:jc w:val="both"/>
        <w:rPr>
          <w:rFonts w:ascii="Arial" w:hAnsi="Arial" w:cs="Arial"/>
          <w:b/>
          <w:sz w:val="24"/>
        </w:rPr>
      </w:pPr>
      <w:r>
        <w:rPr>
          <w:rFonts w:ascii="Arial" w:eastAsia="Times New Roman" w:hAnsi="Arial" w:cs="Arial"/>
          <w:b/>
          <w:sz w:val="24"/>
          <w:szCs w:val="30"/>
        </w:rPr>
        <w:lastRenderedPageBreak/>
        <w:t>Estrategias con j</w:t>
      </w:r>
      <w:r w:rsidRPr="003B6BA8">
        <w:rPr>
          <w:rFonts w:ascii="Arial" w:hAnsi="Arial" w:cs="Arial"/>
          <w:b/>
          <w:sz w:val="24"/>
        </w:rPr>
        <w:t>uegos reglados:</w:t>
      </w:r>
    </w:p>
    <w:p w:rsidR="001B04EF" w:rsidRDefault="001B04EF" w:rsidP="001B04EF">
      <w:pPr>
        <w:spacing w:line="360" w:lineRule="auto"/>
        <w:ind w:left="2268"/>
        <w:jc w:val="both"/>
        <w:rPr>
          <w:rFonts w:ascii="Arial" w:hAnsi="Arial" w:cs="Arial"/>
          <w:sz w:val="24"/>
        </w:rPr>
      </w:pPr>
      <w:r w:rsidRPr="003B6BA8">
        <w:rPr>
          <w:rFonts w:ascii="Arial" w:hAnsi="Arial" w:cs="Arial"/>
          <w:sz w:val="24"/>
        </w:rPr>
        <w:t>Este tipo de juego permite a los niños aproximarse a la comprensión de: “las funciones que cumplen las instituciones, los espacios sociales y los objetos culturales, relacionando los usos q</w:t>
      </w:r>
      <w:r>
        <w:rPr>
          <w:rFonts w:ascii="Arial" w:hAnsi="Arial" w:cs="Arial"/>
          <w:sz w:val="24"/>
        </w:rPr>
        <w:t>ue de ellos hacen las personas.</w:t>
      </w:r>
    </w:p>
    <w:p w:rsidR="001B04EF" w:rsidRDefault="001B04EF" w:rsidP="00301CCC">
      <w:pPr>
        <w:pStyle w:val="Prrafodelista"/>
        <w:numPr>
          <w:ilvl w:val="0"/>
          <w:numId w:val="19"/>
        </w:numPr>
        <w:spacing w:line="360" w:lineRule="auto"/>
        <w:ind w:left="2268"/>
        <w:jc w:val="both"/>
        <w:rPr>
          <w:rFonts w:ascii="Arial" w:hAnsi="Arial" w:cs="Arial"/>
          <w:b/>
          <w:sz w:val="24"/>
        </w:rPr>
      </w:pPr>
      <w:r>
        <w:rPr>
          <w:rFonts w:ascii="Arial" w:eastAsia="Times New Roman" w:hAnsi="Arial" w:cs="Arial"/>
          <w:b/>
          <w:sz w:val="24"/>
          <w:szCs w:val="30"/>
        </w:rPr>
        <w:t>Estrategias con j</w:t>
      </w:r>
      <w:r w:rsidRPr="0024121E">
        <w:rPr>
          <w:rFonts w:ascii="Arial" w:hAnsi="Arial" w:cs="Arial"/>
          <w:b/>
          <w:sz w:val="24"/>
        </w:rPr>
        <w:t xml:space="preserve">uego simbólico: </w:t>
      </w:r>
    </w:p>
    <w:p w:rsidR="001B04EF" w:rsidRDefault="001B04EF" w:rsidP="001B04EF">
      <w:pPr>
        <w:spacing w:line="360" w:lineRule="auto"/>
        <w:ind w:left="2268"/>
        <w:jc w:val="both"/>
        <w:rPr>
          <w:rFonts w:ascii="Arial" w:hAnsi="Arial" w:cs="Arial"/>
          <w:sz w:val="24"/>
        </w:rPr>
      </w:pPr>
      <w:r w:rsidRPr="0024121E">
        <w:rPr>
          <w:rFonts w:ascii="Arial" w:hAnsi="Arial" w:cs="Arial"/>
          <w:sz w:val="24"/>
        </w:rPr>
        <w:t xml:space="preserve">El juego simbólico es una experiencia vital de la infancia que posibilita transformar, crear otros mundos, vivir otras vidas, jugar a ser otros, y así aprender a pensar como los otros, a sentir como los otros y, en definitiva, a saber que existen formas de pensar y sentir diferentes a la propia. </w:t>
      </w:r>
    </w:p>
    <w:p w:rsidR="001B04EF" w:rsidRDefault="001B04EF" w:rsidP="00301CCC">
      <w:pPr>
        <w:pStyle w:val="Prrafodelista"/>
        <w:numPr>
          <w:ilvl w:val="0"/>
          <w:numId w:val="19"/>
        </w:numPr>
        <w:spacing w:line="360" w:lineRule="auto"/>
        <w:ind w:left="2268"/>
        <w:jc w:val="both"/>
        <w:rPr>
          <w:rFonts w:ascii="Arial" w:hAnsi="Arial" w:cs="Arial"/>
          <w:sz w:val="24"/>
        </w:rPr>
      </w:pPr>
      <w:r>
        <w:rPr>
          <w:rFonts w:ascii="Arial" w:eastAsia="Times New Roman" w:hAnsi="Arial" w:cs="Arial"/>
          <w:b/>
          <w:sz w:val="24"/>
          <w:szCs w:val="30"/>
        </w:rPr>
        <w:t>Estrategias con j</w:t>
      </w:r>
      <w:r w:rsidRPr="003F3E31">
        <w:rPr>
          <w:rFonts w:ascii="Arial" w:hAnsi="Arial" w:cs="Arial"/>
          <w:b/>
          <w:sz w:val="24"/>
        </w:rPr>
        <w:t>uego de roles:</w:t>
      </w:r>
      <w:r>
        <w:rPr>
          <w:rFonts w:ascii="Arial" w:hAnsi="Arial" w:cs="Arial"/>
          <w:b/>
          <w:sz w:val="24"/>
        </w:rPr>
        <w:t xml:space="preserve"> </w:t>
      </w:r>
      <w:r w:rsidRPr="000D4DFA">
        <w:rPr>
          <w:rFonts w:ascii="Arial" w:hAnsi="Arial" w:cs="Arial"/>
          <w:sz w:val="24"/>
        </w:rPr>
        <w:t>Un juego de rol es un juego en el que, tal como indica su nombre, los niños desempeñan un determinado rol, papel o personalidad. En este tipo de juego los niños asumen papeles de adultos y reflejan de manera creadora las actividades de estos y las relaciones sociales que ellos establecen entre sí. Se considera una actividad fundamental en la etapa infantil, porque los pequeños resuelven en este juego una contradicción propia de su edad: quieren ser como los adultos y hacer todo lo que estos hacen, aun cuando sus posibilidades reales no se lo permiten.</w:t>
      </w:r>
    </w:p>
    <w:p w:rsidR="00072114" w:rsidRDefault="00072114" w:rsidP="00072114">
      <w:pPr>
        <w:spacing w:line="360" w:lineRule="auto"/>
        <w:jc w:val="both"/>
        <w:rPr>
          <w:rFonts w:ascii="Arial" w:hAnsi="Arial" w:cs="Arial"/>
          <w:sz w:val="24"/>
        </w:rPr>
      </w:pPr>
    </w:p>
    <w:p w:rsidR="00072114" w:rsidRDefault="00072114" w:rsidP="00072114">
      <w:pPr>
        <w:spacing w:line="360" w:lineRule="auto"/>
        <w:jc w:val="both"/>
        <w:rPr>
          <w:rFonts w:ascii="Arial" w:hAnsi="Arial" w:cs="Arial"/>
          <w:sz w:val="24"/>
        </w:rPr>
      </w:pPr>
    </w:p>
    <w:p w:rsidR="00BB7AB9" w:rsidRDefault="00BB7AB9" w:rsidP="00072114">
      <w:pPr>
        <w:spacing w:line="360" w:lineRule="auto"/>
        <w:jc w:val="both"/>
        <w:rPr>
          <w:rFonts w:ascii="Arial" w:hAnsi="Arial" w:cs="Arial"/>
          <w:sz w:val="24"/>
        </w:rPr>
      </w:pPr>
    </w:p>
    <w:p w:rsidR="00BB7AB9" w:rsidRDefault="00BB7AB9" w:rsidP="00072114">
      <w:pPr>
        <w:spacing w:line="360" w:lineRule="auto"/>
        <w:jc w:val="both"/>
        <w:rPr>
          <w:rFonts w:ascii="Arial" w:hAnsi="Arial" w:cs="Arial"/>
          <w:sz w:val="24"/>
        </w:rPr>
      </w:pPr>
    </w:p>
    <w:p w:rsidR="00072114" w:rsidRDefault="00072114" w:rsidP="00072114">
      <w:pPr>
        <w:spacing w:line="360" w:lineRule="auto"/>
        <w:jc w:val="both"/>
        <w:rPr>
          <w:rFonts w:ascii="Arial" w:hAnsi="Arial" w:cs="Arial"/>
          <w:sz w:val="24"/>
        </w:rPr>
      </w:pPr>
    </w:p>
    <w:p w:rsidR="00DB0D6E" w:rsidRPr="00072114" w:rsidRDefault="00DB0D6E" w:rsidP="00072114">
      <w:pPr>
        <w:spacing w:line="360" w:lineRule="auto"/>
        <w:jc w:val="both"/>
        <w:rPr>
          <w:rFonts w:ascii="Arial" w:hAnsi="Arial" w:cs="Arial"/>
          <w:sz w:val="24"/>
        </w:rPr>
      </w:pPr>
    </w:p>
    <w:p w:rsidR="00A20ED1" w:rsidRDefault="00A20ED1" w:rsidP="00301CCC">
      <w:pPr>
        <w:pStyle w:val="Prrafodelista"/>
        <w:numPr>
          <w:ilvl w:val="0"/>
          <w:numId w:val="120"/>
        </w:numPr>
        <w:spacing w:after="0" w:line="360" w:lineRule="auto"/>
        <w:jc w:val="both"/>
        <w:rPr>
          <w:rFonts w:ascii="Arial" w:eastAsia="Times New Roman" w:hAnsi="Arial" w:cs="Arial"/>
          <w:b/>
          <w:sz w:val="24"/>
          <w:szCs w:val="20"/>
          <w:lang w:val="es-ES_tradnl" w:eastAsia="es-ES"/>
        </w:rPr>
      </w:pPr>
      <w:bookmarkStart w:id="45" w:name="_Toc472517238"/>
      <w:r w:rsidRPr="003C10E8">
        <w:rPr>
          <w:rStyle w:val="Ttulo2Car"/>
          <w:rFonts w:ascii="Arial" w:eastAsiaTheme="minorHAnsi" w:hAnsi="Arial" w:cs="Arial"/>
        </w:rPr>
        <w:lastRenderedPageBreak/>
        <w:t>Definición de Términos</w:t>
      </w:r>
      <w:bookmarkEnd w:id="45"/>
      <w:r w:rsidRPr="003C10E8">
        <w:rPr>
          <w:rFonts w:ascii="Arial" w:eastAsia="Times New Roman" w:hAnsi="Arial" w:cs="Arial"/>
          <w:b/>
          <w:sz w:val="24"/>
          <w:szCs w:val="20"/>
          <w:lang w:val="es-ES_tradnl" w:eastAsia="es-ES"/>
        </w:rPr>
        <w:t>:</w:t>
      </w:r>
    </w:p>
    <w:p w:rsidR="003C10E8" w:rsidRDefault="003C10E8" w:rsidP="003C10E8">
      <w:pPr>
        <w:pStyle w:val="Prrafodelista"/>
        <w:spacing w:after="0" w:line="360" w:lineRule="auto"/>
        <w:ind w:left="1080"/>
        <w:jc w:val="both"/>
        <w:rPr>
          <w:rFonts w:ascii="Arial" w:eastAsia="Times New Roman" w:hAnsi="Arial" w:cs="Arial"/>
          <w:b/>
          <w:sz w:val="24"/>
          <w:szCs w:val="20"/>
          <w:lang w:val="es-ES_tradnl" w:eastAsia="es-ES"/>
        </w:rPr>
      </w:pPr>
    </w:p>
    <w:p w:rsidR="00A20ED1" w:rsidRDefault="00A20ED1" w:rsidP="00301CCC">
      <w:pPr>
        <w:pStyle w:val="NormalWeb"/>
        <w:numPr>
          <w:ilvl w:val="1"/>
          <w:numId w:val="120"/>
        </w:numPr>
        <w:spacing w:before="0" w:beforeAutospacing="0" w:line="360" w:lineRule="auto"/>
        <w:ind w:left="1560"/>
        <w:jc w:val="both"/>
        <w:rPr>
          <w:rFonts w:ascii="Arial" w:hAnsi="Arial" w:cs="Arial"/>
          <w:b/>
          <w:szCs w:val="30"/>
        </w:rPr>
      </w:pPr>
      <w:bookmarkStart w:id="46" w:name="_Toc472517239"/>
      <w:r w:rsidRPr="003C10E8">
        <w:rPr>
          <w:rStyle w:val="Ttulo3Car"/>
          <w:rFonts w:ascii="Arial" w:hAnsi="Arial" w:cs="Arial"/>
          <w:b/>
          <w:color w:val="auto"/>
        </w:rPr>
        <w:t>Definiciones constitutiv</w:t>
      </w:r>
      <w:bookmarkEnd w:id="46"/>
      <w:r w:rsidR="00323822">
        <w:rPr>
          <w:rStyle w:val="Ttulo3Car"/>
          <w:rFonts w:ascii="Arial" w:hAnsi="Arial" w:cs="Arial"/>
          <w:b/>
          <w:color w:val="auto"/>
        </w:rPr>
        <w:t>as</w:t>
      </w:r>
      <w:r>
        <w:rPr>
          <w:rFonts w:ascii="Arial" w:hAnsi="Arial" w:cs="Arial"/>
          <w:b/>
          <w:szCs w:val="30"/>
        </w:rPr>
        <w:t>:</w:t>
      </w:r>
    </w:p>
    <w:p w:rsidR="001B04EF" w:rsidRPr="003F3E31" w:rsidRDefault="001B04EF" w:rsidP="00301CCC">
      <w:pPr>
        <w:pStyle w:val="NormalWeb"/>
        <w:numPr>
          <w:ilvl w:val="0"/>
          <w:numId w:val="21"/>
        </w:numPr>
        <w:spacing w:line="360" w:lineRule="auto"/>
        <w:ind w:left="1843" w:hanging="283"/>
        <w:jc w:val="both"/>
        <w:rPr>
          <w:rFonts w:ascii="Arial" w:hAnsi="Arial" w:cs="Arial"/>
          <w:b/>
          <w:szCs w:val="30"/>
        </w:rPr>
      </w:pPr>
      <w:r>
        <w:rPr>
          <w:rFonts w:ascii="Arial" w:hAnsi="Arial" w:cs="Arial"/>
          <w:b/>
          <w:szCs w:val="30"/>
        </w:rPr>
        <w:t xml:space="preserve">Estrategias didáctico- lúdicas: </w:t>
      </w:r>
      <w:r>
        <w:rPr>
          <w:rFonts w:ascii="Arial" w:hAnsi="Arial" w:cs="Arial"/>
          <w:szCs w:val="30"/>
        </w:rPr>
        <w:t xml:space="preserve">son estrategias </w:t>
      </w:r>
      <w:r w:rsidRPr="007F4A64">
        <w:rPr>
          <w:rFonts w:ascii="Arial" w:hAnsi="Arial" w:cs="Arial"/>
          <w:szCs w:val="30"/>
        </w:rPr>
        <w:t>que conjuga</w:t>
      </w:r>
      <w:r>
        <w:rPr>
          <w:rFonts w:ascii="Arial" w:hAnsi="Arial" w:cs="Arial"/>
          <w:szCs w:val="30"/>
        </w:rPr>
        <w:t>n el aprendizaje con los juegos</w:t>
      </w:r>
      <w:r w:rsidRPr="007F4A64">
        <w:rPr>
          <w:rFonts w:ascii="Arial" w:hAnsi="Arial" w:cs="Arial"/>
          <w:szCs w:val="30"/>
        </w:rPr>
        <w:t>, con el fin de apoyar y mejorar la enseñanza, el aprendizaje y/o la evaluación</w:t>
      </w:r>
      <w:r>
        <w:rPr>
          <w:rFonts w:ascii="Arial" w:hAnsi="Arial" w:cs="Arial"/>
          <w:szCs w:val="30"/>
        </w:rPr>
        <w:t>.</w:t>
      </w:r>
    </w:p>
    <w:p w:rsidR="001B04EF" w:rsidRPr="00E82FAE" w:rsidRDefault="001B04EF" w:rsidP="00301CCC">
      <w:pPr>
        <w:pStyle w:val="NormalWeb"/>
        <w:numPr>
          <w:ilvl w:val="0"/>
          <w:numId w:val="21"/>
        </w:numPr>
        <w:spacing w:line="360" w:lineRule="auto"/>
        <w:ind w:left="1843" w:hanging="283"/>
        <w:jc w:val="both"/>
        <w:rPr>
          <w:rFonts w:ascii="Arial" w:hAnsi="Arial" w:cs="Arial"/>
          <w:b/>
          <w:szCs w:val="30"/>
        </w:rPr>
      </w:pPr>
      <w:r>
        <w:rPr>
          <w:rFonts w:ascii="Arial" w:hAnsi="Arial" w:cs="Arial"/>
          <w:b/>
          <w:szCs w:val="30"/>
        </w:rPr>
        <w:t xml:space="preserve">Creatividad: </w:t>
      </w:r>
      <w:r w:rsidRPr="007F4A64">
        <w:rPr>
          <w:rFonts w:ascii="Arial" w:hAnsi="Arial" w:cs="Arial"/>
          <w:szCs w:val="30"/>
        </w:rPr>
        <w:t>Proceso que vuelve a alguien sensible a los problemas, deficiencias, grietas o lagunas en los conocimientos y lo lleva a identificar dificultades, buscar soluciones de diversas formas, hacer especulaciones o formular hipótesis variadas, aprobar y comprobar estas hipótesis, a modificarlas si es necesario además de comunicar los resultados.</w:t>
      </w:r>
    </w:p>
    <w:p w:rsidR="00A20ED1" w:rsidRPr="00A20ED1" w:rsidRDefault="00A20ED1" w:rsidP="00301CCC">
      <w:pPr>
        <w:pStyle w:val="NormalWeb"/>
        <w:numPr>
          <w:ilvl w:val="1"/>
          <w:numId w:val="120"/>
        </w:numPr>
        <w:spacing w:line="360" w:lineRule="auto"/>
        <w:jc w:val="both"/>
        <w:rPr>
          <w:rFonts w:ascii="Arial" w:hAnsi="Arial" w:cs="Arial"/>
          <w:b/>
          <w:szCs w:val="30"/>
        </w:rPr>
      </w:pPr>
      <w:bookmarkStart w:id="47" w:name="_Toc472517240"/>
      <w:r w:rsidRPr="003C10E8">
        <w:rPr>
          <w:rStyle w:val="Ttulo3Car"/>
          <w:rFonts w:ascii="Arial" w:hAnsi="Arial" w:cs="Arial"/>
          <w:b/>
          <w:color w:val="auto"/>
        </w:rPr>
        <w:t>Definiciones operacional</w:t>
      </w:r>
      <w:bookmarkEnd w:id="47"/>
      <w:r w:rsidR="00323822">
        <w:rPr>
          <w:rStyle w:val="Ttulo3Car"/>
          <w:rFonts w:ascii="Arial" w:hAnsi="Arial" w:cs="Arial"/>
          <w:b/>
          <w:color w:val="auto"/>
        </w:rPr>
        <w:t>es</w:t>
      </w:r>
      <w:r w:rsidRPr="00A20ED1">
        <w:rPr>
          <w:rFonts w:ascii="Arial" w:hAnsi="Arial" w:cs="Arial"/>
          <w:b/>
          <w:szCs w:val="30"/>
        </w:rPr>
        <w:t>:</w:t>
      </w:r>
    </w:p>
    <w:p w:rsidR="00A20ED1" w:rsidRDefault="00A20ED1" w:rsidP="00301CCC">
      <w:pPr>
        <w:pStyle w:val="NormalWeb"/>
        <w:numPr>
          <w:ilvl w:val="0"/>
          <w:numId w:val="20"/>
        </w:numPr>
        <w:spacing w:line="360" w:lineRule="auto"/>
        <w:ind w:left="1843"/>
        <w:jc w:val="both"/>
        <w:rPr>
          <w:rFonts w:ascii="Arial" w:hAnsi="Arial" w:cs="Arial"/>
          <w:b/>
          <w:szCs w:val="30"/>
        </w:rPr>
      </w:pPr>
      <w:r>
        <w:rPr>
          <w:rFonts w:ascii="Arial" w:hAnsi="Arial" w:cs="Arial"/>
          <w:b/>
          <w:szCs w:val="30"/>
        </w:rPr>
        <w:t xml:space="preserve">Estrategias didáctico-lúdicas- </w:t>
      </w:r>
      <w:r w:rsidR="00156416">
        <w:rPr>
          <w:rFonts w:ascii="Arial" w:hAnsi="Arial" w:cs="Arial"/>
          <w:b/>
          <w:szCs w:val="30"/>
        </w:rPr>
        <w:t xml:space="preserve">según </w:t>
      </w:r>
      <w:r w:rsidR="00156416" w:rsidRPr="00934407">
        <w:rPr>
          <w:rFonts w:ascii="Arial" w:hAnsi="Arial" w:cs="Arial"/>
          <w:b/>
          <w:szCs w:val="30"/>
        </w:rPr>
        <w:t>Ortiz (2005):</w:t>
      </w:r>
      <w:r w:rsidR="00156416" w:rsidRPr="007854BD">
        <w:rPr>
          <w:rFonts w:ascii="Arial" w:hAnsi="Arial" w:cs="Arial"/>
          <w:b/>
          <w:szCs w:val="30"/>
        </w:rPr>
        <w:t xml:space="preserve"> </w:t>
      </w:r>
      <w:r w:rsidR="00156416" w:rsidRPr="007854BD">
        <w:rPr>
          <w:rFonts w:ascii="Arial" w:hAnsi="Arial" w:cs="Arial"/>
        </w:rPr>
        <w:t xml:space="preserve"> </w:t>
      </w:r>
      <w:r w:rsidR="00156416">
        <w:rPr>
          <w:rFonts w:ascii="Arial" w:hAnsi="Arial" w:cs="Arial"/>
        </w:rPr>
        <w:t>S</w:t>
      </w:r>
      <w:r>
        <w:rPr>
          <w:rFonts w:ascii="Arial" w:hAnsi="Arial" w:cs="Arial"/>
        </w:rPr>
        <w:t>on estrategias</w:t>
      </w:r>
      <w:r w:rsidRPr="001D5ECB">
        <w:rPr>
          <w:rFonts w:ascii="Arial" w:hAnsi="Arial" w:cs="Arial"/>
        </w:rPr>
        <w:t xml:space="preserve"> de trabajo compleja, centrada en el alumno, a través de la cual el docente prepara y organiza previamente, propicia y crea un ambiente estimulante y positivo para el desarrollo</w:t>
      </w:r>
      <w:r>
        <w:rPr>
          <w:rFonts w:ascii="Arial" w:hAnsi="Arial" w:cs="Arial"/>
        </w:rPr>
        <w:t>; entre ello tenemos:</w:t>
      </w:r>
    </w:p>
    <w:p w:rsidR="00A20ED1" w:rsidRPr="003F3E31" w:rsidRDefault="00A20ED1" w:rsidP="00301CCC">
      <w:pPr>
        <w:pStyle w:val="NormalWeb"/>
        <w:numPr>
          <w:ilvl w:val="0"/>
          <w:numId w:val="22"/>
        </w:numPr>
        <w:spacing w:line="360" w:lineRule="auto"/>
        <w:ind w:left="2268"/>
        <w:jc w:val="both"/>
        <w:rPr>
          <w:rFonts w:ascii="Arial" w:hAnsi="Arial" w:cs="Arial"/>
          <w:b/>
          <w:szCs w:val="30"/>
        </w:rPr>
      </w:pPr>
      <w:r>
        <w:rPr>
          <w:rFonts w:ascii="Arial" w:hAnsi="Arial" w:cs="Arial"/>
          <w:b/>
          <w:szCs w:val="30"/>
        </w:rPr>
        <w:t xml:space="preserve">Estrategias con juego de construcción: </w:t>
      </w:r>
      <w:r>
        <w:rPr>
          <w:rFonts w:ascii="Arial" w:hAnsi="Arial" w:cs="Arial"/>
          <w:szCs w:val="30"/>
        </w:rPr>
        <w:t>Son un tipo de juego que favorece la indagación del ambiente, promoviendo conocimiento y organización de la realidad</w:t>
      </w:r>
    </w:p>
    <w:p w:rsidR="00A20ED1" w:rsidRPr="003F3E31" w:rsidRDefault="00A20ED1" w:rsidP="00301CCC">
      <w:pPr>
        <w:pStyle w:val="NormalWeb"/>
        <w:numPr>
          <w:ilvl w:val="0"/>
          <w:numId w:val="22"/>
        </w:numPr>
        <w:spacing w:line="360" w:lineRule="auto"/>
        <w:ind w:left="2268"/>
        <w:jc w:val="both"/>
        <w:rPr>
          <w:rFonts w:ascii="Arial" w:hAnsi="Arial" w:cs="Arial"/>
          <w:b/>
          <w:szCs w:val="30"/>
        </w:rPr>
      </w:pPr>
      <w:r>
        <w:rPr>
          <w:rFonts w:ascii="Arial" w:hAnsi="Arial" w:cs="Arial"/>
          <w:b/>
          <w:szCs w:val="30"/>
        </w:rPr>
        <w:t xml:space="preserve">Estrategias con juego dramático: </w:t>
      </w:r>
      <w:r>
        <w:rPr>
          <w:rFonts w:ascii="Arial" w:hAnsi="Arial" w:cs="Arial"/>
          <w:szCs w:val="30"/>
        </w:rPr>
        <w:t>Son un tipo de juego que busca propiciar la comunicación y expresión a través de diferentes lenguajes verbales y no verbales</w:t>
      </w:r>
    </w:p>
    <w:p w:rsidR="00A20ED1" w:rsidRPr="003F3E31" w:rsidRDefault="00A20ED1" w:rsidP="00301CCC">
      <w:pPr>
        <w:pStyle w:val="NormalWeb"/>
        <w:numPr>
          <w:ilvl w:val="0"/>
          <w:numId w:val="22"/>
        </w:numPr>
        <w:spacing w:line="360" w:lineRule="auto"/>
        <w:ind w:left="2268"/>
        <w:jc w:val="both"/>
        <w:rPr>
          <w:rFonts w:ascii="Arial" w:hAnsi="Arial" w:cs="Arial"/>
          <w:b/>
          <w:szCs w:val="30"/>
        </w:rPr>
      </w:pPr>
      <w:r>
        <w:rPr>
          <w:rFonts w:ascii="Arial" w:hAnsi="Arial" w:cs="Arial"/>
          <w:b/>
          <w:szCs w:val="30"/>
        </w:rPr>
        <w:t xml:space="preserve">Estrategias con juegos reglados: </w:t>
      </w:r>
      <w:r>
        <w:rPr>
          <w:rFonts w:ascii="Arial" w:hAnsi="Arial" w:cs="Arial"/>
          <w:szCs w:val="30"/>
        </w:rPr>
        <w:t>Son un tipo de juego que permite aproximarse a la comprensión de las funciones que cumplen las instituciones, espacios sociales, y objetos culturales relacionándolo con los usos que de ellos hacen las personas.</w:t>
      </w:r>
    </w:p>
    <w:p w:rsidR="00A20ED1" w:rsidRPr="003F3E31" w:rsidRDefault="00A20ED1" w:rsidP="00301CCC">
      <w:pPr>
        <w:pStyle w:val="NormalWeb"/>
        <w:numPr>
          <w:ilvl w:val="0"/>
          <w:numId w:val="22"/>
        </w:numPr>
        <w:spacing w:line="360" w:lineRule="auto"/>
        <w:ind w:left="2268"/>
        <w:jc w:val="both"/>
        <w:rPr>
          <w:rFonts w:ascii="Arial" w:hAnsi="Arial" w:cs="Arial"/>
          <w:b/>
          <w:szCs w:val="30"/>
        </w:rPr>
      </w:pPr>
      <w:r>
        <w:rPr>
          <w:rFonts w:ascii="Arial" w:hAnsi="Arial" w:cs="Arial"/>
          <w:b/>
          <w:szCs w:val="30"/>
        </w:rPr>
        <w:lastRenderedPageBreak/>
        <w:t xml:space="preserve">Estrategias con juego simbólico: </w:t>
      </w:r>
      <w:r>
        <w:rPr>
          <w:rFonts w:ascii="Arial" w:hAnsi="Arial" w:cs="Arial"/>
          <w:szCs w:val="30"/>
        </w:rPr>
        <w:t>Es un tipo de juego que posibilita transformar, crear otros mundos, vivir otras vidas, jugar a ser otros y así aprender a pensar con los demás.</w:t>
      </w:r>
    </w:p>
    <w:p w:rsidR="00A20ED1" w:rsidRPr="000D4DFA" w:rsidRDefault="00A20ED1" w:rsidP="00301CCC">
      <w:pPr>
        <w:pStyle w:val="NormalWeb"/>
        <w:numPr>
          <w:ilvl w:val="0"/>
          <w:numId w:val="22"/>
        </w:numPr>
        <w:spacing w:line="360" w:lineRule="auto"/>
        <w:ind w:left="2268"/>
        <w:jc w:val="both"/>
        <w:rPr>
          <w:rFonts w:ascii="Arial" w:hAnsi="Arial" w:cs="Arial"/>
          <w:b/>
          <w:szCs w:val="30"/>
        </w:rPr>
      </w:pPr>
      <w:r>
        <w:rPr>
          <w:rFonts w:ascii="Arial" w:hAnsi="Arial" w:cs="Arial"/>
          <w:b/>
          <w:szCs w:val="30"/>
        </w:rPr>
        <w:t xml:space="preserve">Estrategias con juego de roles: </w:t>
      </w:r>
      <w:r>
        <w:rPr>
          <w:rFonts w:ascii="Arial" w:hAnsi="Arial" w:cs="Arial"/>
          <w:szCs w:val="30"/>
        </w:rPr>
        <w:t xml:space="preserve">Es un tipo de juego en el que </w:t>
      </w:r>
      <w:r w:rsidRPr="000D4DFA">
        <w:rPr>
          <w:rFonts w:ascii="Arial" w:hAnsi="Arial" w:cs="Arial"/>
        </w:rPr>
        <w:t>los niños asumen papeles de adultos y reflejan de manera creadora las actividades de estos y las relaciones sociales que ellos establecen entre sí.</w:t>
      </w:r>
    </w:p>
    <w:p w:rsidR="00A20ED1" w:rsidRDefault="00A20ED1" w:rsidP="00301CCC">
      <w:pPr>
        <w:pStyle w:val="NormalWeb"/>
        <w:numPr>
          <w:ilvl w:val="0"/>
          <w:numId w:val="20"/>
        </w:numPr>
        <w:spacing w:line="360" w:lineRule="auto"/>
        <w:ind w:left="1843"/>
        <w:jc w:val="both"/>
        <w:rPr>
          <w:rFonts w:ascii="Arial" w:hAnsi="Arial" w:cs="Arial"/>
          <w:b/>
          <w:szCs w:val="30"/>
        </w:rPr>
      </w:pPr>
      <w:r>
        <w:rPr>
          <w:rFonts w:ascii="Arial" w:hAnsi="Arial" w:cs="Arial"/>
          <w:b/>
          <w:szCs w:val="30"/>
        </w:rPr>
        <w:t xml:space="preserve">Creatividad- según Torrance: </w:t>
      </w:r>
      <w:r w:rsidRPr="00F25730">
        <w:rPr>
          <w:rFonts w:ascii="Arial" w:hAnsi="Arial" w:cs="Arial"/>
        </w:rPr>
        <w:t>Consiste en encontrar métodos u objetos para realizar tareas de manera nueva o distinta, con la intención de satisfacer un propósito.</w:t>
      </w:r>
      <w:r>
        <w:rPr>
          <w:rFonts w:ascii="Arial" w:hAnsi="Arial" w:cs="Arial"/>
        </w:rPr>
        <w:t xml:space="preserve"> Entre sus factores tenemos:</w:t>
      </w:r>
    </w:p>
    <w:p w:rsidR="00A20ED1" w:rsidRPr="000D4DFA" w:rsidRDefault="00A20ED1" w:rsidP="00301CCC">
      <w:pPr>
        <w:pStyle w:val="NormalWeb"/>
        <w:numPr>
          <w:ilvl w:val="0"/>
          <w:numId w:val="23"/>
        </w:numPr>
        <w:spacing w:line="360" w:lineRule="auto"/>
        <w:ind w:left="2268"/>
        <w:jc w:val="both"/>
        <w:rPr>
          <w:rFonts w:ascii="Arial" w:hAnsi="Arial" w:cs="Arial"/>
          <w:b/>
          <w:szCs w:val="30"/>
        </w:rPr>
      </w:pPr>
      <w:r>
        <w:rPr>
          <w:rFonts w:ascii="Arial" w:hAnsi="Arial" w:cs="Arial"/>
          <w:b/>
          <w:szCs w:val="30"/>
        </w:rPr>
        <w:t xml:space="preserve">Fluidez: </w:t>
      </w:r>
      <w:r>
        <w:rPr>
          <w:rFonts w:ascii="Arial" w:hAnsi="Arial" w:cs="Arial"/>
          <w:szCs w:val="30"/>
        </w:rPr>
        <w:t>Capacidad para evocar una gran cantidad, ideas, palabras, respuestas</w:t>
      </w:r>
    </w:p>
    <w:p w:rsidR="00A20ED1" w:rsidRPr="000D4DFA" w:rsidRDefault="00A20ED1" w:rsidP="00301CCC">
      <w:pPr>
        <w:pStyle w:val="NormalWeb"/>
        <w:numPr>
          <w:ilvl w:val="0"/>
          <w:numId w:val="23"/>
        </w:numPr>
        <w:spacing w:line="360" w:lineRule="auto"/>
        <w:ind w:left="2268"/>
        <w:jc w:val="both"/>
        <w:rPr>
          <w:rFonts w:ascii="Arial" w:hAnsi="Arial" w:cs="Arial"/>
          <w:b/>
          <w:szCs w:val="30"/>
        </w:rPr>
      </w:pPr>
      <w:r>
        <w:rPr>
          <w:rFonts w:ascii="Arial" w:hAnsi="Arial" w:cs="Arial"/>
          <w:b/>
          <w:szCs w:val="30"/>
        </w:rPr>
        <w:t xml:space="preserve">Flexibilidad: </w:t>
      </w:r>
      <w:r>
        <w:rPr>
          <w:rFonts w:ascii="Arial" w:hAnsi="Arial" w:cs="Arial"/>
          <w:szCs w:val="30"/>
        </w:rPr>
        <w:t>Capacidad de adaptación, de cambiar una idea por otra y de modificarla.</w:t>
      </w:r>
    </w:p>
    <w:p w:rsidR="00A20ED1" w:rsidRPr="000D4DFA" w:rsidRDefault="00A20ED1" w:rsidP="00301CCC">
      <w:pPr>
        <w:pStyle w:val="NormalWeb"/>
        <w:numPr>
          <w:ilvl w:val="0"/>
          <w:numId w:val="23"/>
        </w:numPr>
        <w:spacing w:line="360" w:lineRule="auto"/>
        <w:ind w:left="2268"/>
        <w:jc w:val="both"/>
        <w:rPr>
          <w:rFonts w:ascii="Arial" w:hAnsi="Arial" w:cs="Arial"/>
          <w:b/>
          <w:szCs w:val="30"/>
        </w:rPr>
      </w:pPr>
      <w:r>
        <w:rPr>
          <w:rFonts w:ascii="Arial" w:hAnsi="Arial" w:cs="Arial"/>
          <w:b/>
          <w:szCs w:val="30"/>
        </w:rPr>
        <w:t xml:space="preserve">Originalidad: </w:t>
      </w:r>
      <w:r>
        <w:rPr>
          <w:rFonts w:ascii="Arial" w:hAnsi="Arial" w:cs="Arial"/>
          <w:szCs w:val="30"/>
        </w:rPr>
        <w:t>Capacidad para mirar soluciones nuevas, inhabituales que aparecen en una escasa proporción en una población determinada</w:t>
      </w:r>
    </w:p>
    <w:p w:rsidR="00A20ED1" w:rsidRPr="00C273F1" w:rsidRDefault="00A20ED1" w:rsidP="00301CCC">
      <w:pPr>
        <w:pStyle w:val="NormalWeb"/>
        <w:numPr>
          <w:ilvl w:val="0"/>
          <w:numId w:val="23"/>
        </w:numPr>
        <w:spacing w:line="360" w:lineRule="auto"/>
        <w:ind w:left="2268"/>
        <w:jc w:val="both"/>
        <w:rPr>
          <w:rFonts w:ascii="Arial" w:hAnsi="Arial" w:cs="Arial"/>
          <w:b/>
          <w:szCs w:val="30"/>
        </w:rPr>
      </w:pPr>
      <w:r>
        <w:rPr>
          <w:rFonts w:ascii="Arial" w:hAnsi="Arial" w:cs="Arial"/>
          <w:b/>
          <w:szCs w:val="30"/>
        </w:rPr>
        <w:t xml:space="preserve">Elaboración: </w:t>
      </w:r>
      <w:r>
        <w:rPr>
          <w:rFonts w:ascii="Arial" w:hAnsi="Arial" w:cs="Arial"/>
          <w:szCs w:val="30"/>
        </w:rPr>
        <w:t>Capacidad para adornar, desarrollar y embellecer una idea.</w:t>
      </w:r>
    </w:p>
    <w:p w:rsidR="00C273F1" w:rsidRDefault="00C273F1" w:rsidP="00C273F1">
      <w:pPr>
        <w:pStyle w:val="NormalWeb"/>
        <w:spacing w:line="360" w:lineRule="auto"/>
        <w:jc w:val="both"/>
        <w:rPr>
          <w:rFonts w:ascii="Arial" w:hAnsi="Arial" w:cs="Arial"/>
          <w:b/>
          <w:szCs w:val="30"/>
        </w:rPr>
      </w:pPr>
    </w:p>
    <w:p w:rsidR="00C273F1" w:rsidRDefault="00C273F1" w:rsidP="00C273F1">
      <w:pPr>
        <w:pStyle w:val="NormalWeb"/>
        <w:spacing w:line="360" w:lineRule="auto"/>
        <w:jc w:val="both"/>
        <w:rPr>
          <w:rFonts w:ascii="Arial" w:hAnsi="Arial" w:cs="Arial"/>
          <w:b/>
          <w:szCs w:val="30"/>
        </w:rPr>
      </w:pPr>
    </w:p>
    <w:p w:rsidR="00C273F1" w:rsidRDefault="00C273F1" w:rsidP="00C273F1">
      <w:pPr>
        <w:pStyle w:val="NormalWeb"/>
        <w:spacing w:line="360" w:lineRule="auto"/>
        <w:jc w:val="both"/>
        <w:rPr>
          <w:rFonts w:ascii="Arial" w:hAnsi="Arial" w:cs="Arial"/>
          <w:b/>
          <w:szCs w:val="30"/>
        </w:rPr>
      </w:pPr>
    </w:p>
    <w:p w:rsidR="00C273F1" w:rsidRDefault="00C273F1" w:rsidP="00C273F1">
      <w:pPr>
        <w:pStyle w:val="NormalWeb"/>
        <w:spacing w:line="360" w:lineRule="auto"/>
        <w:jc w:val="both"/>
        <w:rPr>
          <w:rFonts w:ascii="Arial" w:hAnsi="Arial" w:cs="Arial"/>
          <w:b/>
          <w:szCs w:val="30"/>
        </w:rPr>
      </w:pPr>
    </w:p>
    <w:p w:rsidR="00C273F1" w:rsidRPr="009D0441" w:rsidRDefault="00C273F1" w:rsidP="00C273F1">
      <w:pPr>
        <w:pStyle w:val="NormalWeb"/>
        <w:spacing w:line="360" w:lineRule="auto"/>
        <w:jc w:val="both"/>
        <w:rPr>
          <w:rFonts w:ascii="Arial" w:hAnsi="Arial" w:cs="Arial"/>
          <w:b/>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Pr="0063389F" w:rsidRDefault="000C3F85" w:rsidP="0063389F">
      <w:pPr>
        <w:pStyle w:val="Ttulo1"/>
        <w:jc w:val="center"/>
        <w:rPr>
          <w:rFonts w:ascii="Arial" w:eastAsia="Times New Roman" w:hAnsi="Arial" w:cs="Arial"/>
          <w:b/>
          <w:color w:val="auto"/>
          <w:sz w:val="96"/>
          <w:szCs w:val="96"/>
        </w:rPr>
      </w:pPr>
      <w:bookmarkStart w:id="48" w:name="_Toc472517241"/>
      <w:r w:rsidRPr="0063389F">
        <w:rPr>
          <w:rFonts w:ascii="Arial" w:hAnsi="Arial" w:cs="Arial"/>
          <w:b/>
          <w:color w:val="auto"/>
          <w:sz w:val="96"/>
          <w:szCs w:val="96"/>
        </w:rPr>
        <w:t xml:space="preserve">CAPÍTULO </w:t>
      </w:r>
      <w:r w:rsidR="00FF6F76" w:rsidRPr="0063389F">
        <w:rPr>
          <w:rFonts w:ascii="Arial" w:hAnsi="Arial" w:cs="Arial"/>
          <w:b/>
          <w:color w:val="auto"/>
          <w:sz w:val="96"/>
          <w:szCs w:val="96"/>
        </w:rPr>
        <w:t>III</w:t>
      </w:r>
      <w:bookmarkEnd w:id="48"/>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FF6F76" w:rsidRDefault="00FF6F76">
      <w:pPr>
        <w:rPr>
          <w:rFonts w:ascii="Arial" w:eastAsia="Times New Roman" w:hAnsi="Arial" w:cs="Arial"/>
          <w:b/>
          <w:sz w:val="24"/>
          <w:szCs w:val="30"/>
        </w:rPr>
      </w:pPr>
    </w:p>
    <w:p w:rsidR="001B04EF" w:rsidRDefault="00DB0D6E">
      <w:pPr>
        <w:rPr>
          <w:rFonts w:ascii="Arial" w:eastAsia="Times New Roman" w:hAnsi="Arial" w:cs="Arial"/>
          <w:b/>
          <w:sz w:val="24"/>
          <w:szCs w:val="30"/>
        </w:rPr>
      </w:pPr>
      <w:r>
        <w:rPr>
          <w:rFonts w:ascii="Arial" w:hAnsi="Arial" w:cs="Arial"/>
          <w:b/>
          <w:noProof/>
          <w:sz w:val="24"/>
          <w:szCs w:val="24"/>
          <w:lang w:eastAsia="es-PE"/>
        </w:rPr>
        <mc:AlternateContent>
          <mc:Choice Requires="wps">
            <w:drawing>
              <wp:anchor distT="0" distB="0" distL="114300" distR="114300" simplePos="0" relativeHeight="251986944" behindDoc="0" locked="0" layoutInCell="1" allowOverlap="1">
                <wp:simplePos x="0" y="0"/>
                <wp:positionH relativeFrom="column">
                  <wp:posOffset>2482215</wp:posOffset>
                </wp:positionH>
                <wp:positionV relativeFrom="paragraph">
                  <wp:posOffset>2775585</wp:posOffset>
                </wp:positionV>
                <wp:extent cx="466725" cy="409575"/>
                <wp:effectExtent l="0" t="0" r="9525" b="9525"/>
                <wp:wrapNone/>
                <wp:docPr id="972" name="Rectángulo 972"/>
                <wp:cNvGraphicFramePr/>
                <a:graphic xmlns:a="http://schemas.openxmlformats.org/drawingml/2006/main">
                  <a:graphicData uri="http://schemas.microsoft.com/office/word/2010/wordprocessingShape">
                    <wps:wsp>
                      <wps:cNvSpPr/>
                      <wps:spPr>
                        <a:xfrm>
                          <a:off x="0" y="0"/>
                          <a:ext cx="466725" cy="4095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5EC03" id="Rectángulo 972" o:spid="_x0000_s1026" style="position:absolute;margin-left:195.45pt;margin-top:218.55pt;width:36.75pt;height:32.2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" fillcolor="white [3212]" stroked="f" strokeweight="2pt"/>
            </w:pict>
          </mc:Fallback>
        </mc:AlternateContent>
      </w:r>
      <w:r w:rsidR="00511C8C">
        <w:rPr>
          <w:rFonts w:ascii="Arial" w:hAnsi="Arial" w:cs="Arial"/>
          <w:b/>
          <w:noProof/>
          <w:sz w:val="24"/>
          <w:szCs w:val="24"/>
          <w:lang w:eastAsia="es-PE"/>
        </w:rPr>
        <mc:AlternateContent>
          <mc:Choice Requires="wps">
            <w:drawing>
              <wp:anchor distT="0" distB="0" distL="114300" distR="114300" simplePos="0" relativeHeight="251952128" behindDoc="0" locked="0" layoutInCell="1" allowOverlap="1" wp14:anchorId="73323D19" wp14:editId="695EEBF4">
                <wp:simplePos x="0" y="0"/>
                <wp:positionH relativeFrom="margin">
                  <wp:posOffset>2506452</wp:posOffset>
                </wp:positionH>
                <wp:positionV relativeFrom="paragraph">
                  <wp:posOffset>2241873</wp:posOffset>
                </wp:positionV>
                <wp:extent cx="422694" cy="414068"/>
                <wp:effectExtent l="0" t="0" r="0" b="5080"/>
                <wp:wrapNone/>
                <wp:docPr id="1023" name="Elipse 1023"/>
                <wp:cNvGraphicFramePr/>
                <a:graphic xmlns:a="http://schemas.openxmlformats.org/drawingml/2006/main">
                  <a:graphicData uri="http://schemas.microsoft.com/office/word/2010/wordprocessingShape">
                    <wps:wsp>
                      <wps:cNvSpPr/>
                      <wps:spPr>
                        <a:xfrm>
                          <a:off x="0" y="0"/>
                          <a:ext cx="422694" cy="414068"/>
                        </a:xfrm>
                        <a:prstGeom prst="ellipse">
                          <a:avLst/>
                        </a:prstGeom>
                        <a:solidFill>
                          <a:sysClr val="window" lastClr="FFFFFF"/>
                        </a:solidFill>
                        <a:ln w="25400" cap="flat" cmpd="sng" algn="ctr">
                          <a:noFill/>
                          <a:prstDash val="solid"/>
                        </a:ln>
                        <a:effectLst/>
                      </wps:spPr>
                      <wps:txbx>
                        <w:txbxContent>
                          <w:p w:rsidR="00797B9A" w:rsidRDefault="00797B9A" w:rsidP="00511C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23D19" id="Elipse 1023" o:spid="_x0000_s1043" style="position:absolute;margin-left:197.35pt;margin-top:176.55pt;width:33.3pt;height:32.6pt;z-index:251952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" fillcolor="window" stroked="f" strokeweight="2pt">
                <v:textbox>
                  <w:txbxContent>
                    <w:p w:rsidR="00797B9A" w:rsidRDefault="00797B9A" w:rsidP="00511C8C">
                      <w:pPr>
                        <w:jc w:val="center"/>
                      </w:pPr>
                    </w:p>
                  </w:txbxContent>
                </v:textbox>
                <w10:wrap anchorx="margin"/>
              </v:oval>
            </w:pict>
          </mc:Fallback>
        </mc:AlternateContent>
      </w:r>
      <w:r w:rsidR="001B04EF">
        <w:rPr>
          <w:rFonts w:ascii="Arial" w:eastAsia="Times New Roman" w:hAnsi="Arial" w:cs="Arial"/>
          <w:b/>
          <w:sz w:val="24"/>
          <w:szCs w:val="30"/>
        </w:rPr>
        <w:br w:type="page"/>
      </w:r>
    </w:p>
    <w:p w:rsidR="00A93175" w:rsidRPr="0063389F" w:rsidRDefault="00A93175" w:rsidP="0063389F">
      <w:pPr>
        <w:rPr>
          <w:rFonts w:ascii="Arial" w:hAnsi="Arial" w:cs="Arial"/>
          <w:b/>
          <w:sz w:val="44"/>
          <w:szCs w:val="44"/>
        </w:rPr>
      </w:pPr>
      <w:bookmarkStart w:id="49" w:name="_Toc465165187"/>
      <w:r w:rsidRPr="0063389F">
        <w:rPr>
          <w:rFonts w:ascii="Arial" w:hAnsi="Arial" w:cs="Arial"/>
          <w:b/>
          <w:sz w:val="44"/>
          <w:szCs w:val="44"/>
        </w:rPr>
        <w:lastRenderedPageBreak/>
        <w:t>RESULTADOS DE LA INVESTIGACIÓN</w:t>
      </w:r>
      <w:bookmarkEnd w:id="49"/>
    </w:p>
    <w:p w:rsidR="00934407" w:rsidRDefault="00934407" w:rsidP="00934407">
      <w:pPr>
        <w:spacing w:after="0" w:line="360" w:lineRule="auto"/>
        <w:jc w:val="both"/>
        <w:rPr>
          <w:rFonts w:ascii="Arial" w:eastAsia="Times New Roman" w:hAnsi="Arial" w:cs="Arial"/>
          <w:sz w:val="24"/>
          <w:szCs w:val="24"/>
        </w:rPr>
      </w:pPr>
    </w:p>
    <w:p w:rsidR="006748D7" w:rsidRDefault="007401A1" w:rsidP="00301CCC">
      <w:pPr>
        <w:pStyle w:val="Ttulo2"/>
        <w:numPr>
          <w:ilvl w:val="0"/>
          <w:numId w:val="121"/>
        </w:numPr>
        <w:rPr>
          <w:rFonts w:ascii="Arial" w:hAnsi="Arial" w:cs="Arial"/>
        </w:rPr>
      </w:pPr>
      <w:bookmarkStart w:id="50" w:name="_Toc472517242"/>
      <w:r w:rsidRPr="0063389F">
        <w:rPr>
          <w:rFonts w:ascii="Arial" w:hAnsi="Arial" w:cs="Arial"/>
        </w:rPr>
        <w:t>E</w:t>
      </w:r>
      <w:r w:rsidR="006748D7" w:rsidRPr="0063389F">
        <w:rPr>
          <w:rFonts w:ascii="Arial" w:hAnsi="Arial" w:cs="Arial"/>
        </w:rPr>
        <w:t>lementos estructurales</w:t>
      </w:r>
      <w:r w:rsidRPr="0063389F">
        <w:rPr>
          <w:rFonts w:ascii="Arial" w:hAnsi="Arial" w:cs="Arial"/>
        </w:rPr>
        <w:t xml:space="preserve"> de la propuesta</w:t>
      </w:r>
      <w:r w:rsidR="006748D7" w:rsidRPr="0063389F">
        <w:rPr>
          <w:rFonts w:ascii="Arial" w:hAnsi="Arial" w:cs="Arial"/>
        </w:rPr>
        <w:t>:</w:t>
      </w:r>
      <w:bookmarkEnd w:id="50"/>
    </w:p>
    <w:p w:rsidR="0063389F" w:rsidRPr="0063389F" w:rsidRDefault="0063389F" w:rsidP="0063389F">
      <w:pPr>
        <w:spacing w:after="0"/>
        <w:rPr>
          <w:lang w:val="es-ES_tradnl" w:eastAsia="es-ES"/>
        </w:rPr>
      </w:pPr>
    </w:p>
    <w:p w:rsidR="007B4864" w:rsidRPr="00934407" w:rsidRDefault="00EC64BC" w:rsidP="00934407">
      <w:pPr>
        <w:spacing w:after="0" w:line="360" w:lineRule="auto"/>
        <w:jc w:val="both"/>
        <w:rPr>
          <w:rFonts w:ascii="Arial" w:eastAsia="Times New Roman" w:hAnsi="Arial" w:cs="Arial"/>
          <w:sz w:val="24"/>
          <w:szCs w:val="24"/>
        </w:rPr>
      </w:pPr>
      <w:r w:rsidRPr="00934407">
        <w:rPr>
          <w:rFonts w:ascii="Arial" w:eastAsia="Times New Roman" w:hAnsi="Arial" w:cs="Arial"/>
          <w:sz w:val="24"/>
          <w:szCs w:val="24"/>
        </w:rPr>
        <w:t xml:space="preserve">La propuesta aplicada en esta investigación, fue ESTRATEGIAS </w:t>
      </w:r>
      <w:r w:rsidR="00E74F12" w:rsidRPr="00934407">
        <w:rPr>
          <w:rFonts w:ascii="Arial" w:eastAsia="Times New Roman" w:hAnsi="Arial" w:cs="Arial"/>
          <w:sz w:val="24"/>
          <w:szCs w:val="24"/>
        </w:rPr>
        <w:t>DID</w:t>
      </w:r>
      <w:r w:rsidR="00E74F12">
        <w:rPr>
          <w:rFonts w:ascii="Arial" w:eastAsia="Times New Roman" w:hAnsi="Arial" w:cs="Arial"/>
          <w:sz w:val="24"/>
          <w:szCs w:val="24"/>
        </w:rPr>
        <w:t>Á</w:t>
      </w:r>
      <w:r w:rsidR="00E74F12" w:rsidRPr="00934407">
        <w:rPr>
          <w:rFonts w:ascii="Arial" w:eastAsia="Times New Roman" w:hAnsi="Arial" w:cs="Arial"/>
          <w:sz w:val="24"/>
          <w:szCs w:val="24"/>
        </w:rPr>
        <w:t>CTICO-L</w:t>
      </w:r>
      <w:r w:rsidR="00E74F12">
        <w:rPr>
          <w:rFonts w:ascii="Arial" w:eastAsia="Times New Roman" w:hAnsi="Arial" w:cs="Arial"/>
          <w:sz w:val="24"/>
          <w:szCs w:val="24"/>
        </w:rPr>
        <w:t>Ú</w:t>
      </w:r>
      <w:r w:rsidR="00E74F12" w:rsidRPr="00934407">
        <w:rPr>
          <w:rFonts w:ascii="Arial" w:eastAsia="Times New Roman" w:hAnsi="Arial" w:cs="Arial"/>
          <w:sz w:val="24"/>
          <w:szCs w:val="24"/>
        </w:rPr>
        <w:t xml:space="preserve">DICAS </w:t>
      </w:r>
      <w:r w:rsidRPr="00934407">
        <w:rPr>
          <w:rFonts w:ascii="Arial" w:eastAsia="Times New Roman" w:hAnsi="Arial" w:cs="Arial"/>
          <w:sz w:val="24"/>
          <w:szCs w:val="24"/>
        </w:rPr>
        <w:t>PARA DESARROLLAR LA CREATIVIDAD EN NIÑOS Y NIÑAS.</w:t>
      </w:r>
    </w:p>
    <w:p w:rsidR="00934407" w:rsidRDefault="00934407" w:rsidP="005A1AC1">
      <w:pPr>
        <w:spacing w:after="0" w:line="360" w:lineRule="auto"/>
        <w:ind w:left="426"/>
        <w:jc w:val="both"/>
        <w:rPr>
          <w:rFonts w:ascii="Arial" w:eastAsia="Times New Roman" w:hAnsi="Arial" w:cs="Arial"/>
          <w:sz w:val="24"/>
          <w:szCs w:val="24"/>
        </w:rPr>
      </w:pPr>
    </w:p>
    <w:p w:rsidR="00EC64BC" w:rsidRPr="005A1AC1" w:rsidRDefault="00EC64BC" w:rsidP="005A1AC1">
      <w:pPr>
        <w:spacing w:after="0" w:line="360" w:lineRule="auto"/>
        <w:ind w:left="426"/>
        <w:jc w:val="both"/>
        <w:rPr>
          <w:rFonts w:ascii="Arial" w:eastAsia="Times New Roman" w:hAnsi="Arial" w:cs="Arial"/>
          <w:sz w:val="24"/>
          <w:szCs w:val="24"/>
        </w:rPr>
      </w:pPr>
      <w:r w:rsidRPr="005A1AC1">
        <w:rPr>
          <w:rFonts w:ascii="Arial" w:eastAsia="Times New Roman" w:hAnsi="Arial" w:cs="Arial"/>
          <w:sz w:val="24"/>
          <w:szCs w:val="24"/>
        </w:rPr>
        <w:t>Dichas estrategias han sido diseñadas en función a la siguiente estructura:</w:t>
      </w:r>
    </w:p>
    <w:p w:rsidR="00EC64BC" w:rsidRPr="005A1AC1" w:rsidRDefault="00EC64BC" w:rsidP="005A1AC1">
      <w:pPr>
        <w:spacing w:after="0" w:line="360" w:lineRule="auto"/>
        <w:jc w:val="both"/>
        <w:rPr>
          <w:rFonts w:ascii="Arial" w:eastAsia="Times New Roman" w:hAnsi="Arial" w:cs="Arial"/>
          <w:sz w:val="24"/>
          <w:szCs w:val="24"/>
        </w:rPr>
      </w:pPr>
      <w:r w:rsidRPr="005A1AC1">
        <w:rPr>
          <w:rFonts w:ascii="Arial" w:eastAsia="Times New Roman" w:hAnsi="Arial" w:cs="Arial"/>
          <w:sz w:val="24"/>
          <w:szCs w:val="24"/>
        </w:rPr>
        <w:tab/>
      </w:r>
    </w:p>
    <w:p w:rsidR="00A93175" w:rsidRPr="005A1AC1" w:rsidRDefault="00D40D37" w:rsidP="005A1AC1">
      <w:pPr>
        <w:spacing w:after="0" w:line="360" w:lineRule="auto"/>
        <w:jc w:val="both"/>
        <w:rPr>
          <w:rFonts w:ascii="Arial" w:eastAsia="Times New Roman" w:hAnsi="Arial" w:cs="Arial"/>
          <w:b/>
          <w:sz w:val="24"/>
          <w:szCs w:val="24"/>
        </w:rPr>
      </w:pPr>
      <w:r w:rsidRPr="005A1AC1">
        <w:rPr>
          <w:rFonts w:ascii="Arial" w:eastAsia="Times New Roman" w:hAnsi="Arial" w:cs="Arial"/>
          <w:b/>
          <w:noProof/>
          <w:sz w:val="24"/>
          <w:szCs w:val="24"/>
          <w:lang w:eastAsia="es-PE"/>
        </w:rPr>
        <mc:AlternateContent>
          <mc:Choice Requires="wps">
            <w:drawing>
              <wp:anchor distT="0" distB="0" distL="114300" distR="114300" simplePos="0" relativeHeight="251676672" behindDoc="0" locked="0" layoutInCell="1" allowOverlap="1" wp14:anchorId="2A86093A" wp14:editId="731CB42F">
                <wp:simplePos x="0" y="0"/>
                <wp:positionH relativeFrom="column">
                  <wp:posOffset>1901190</wp:posOffset>
                </wp:positionH>
                <wp:positionV relativeFrom="paragraph">
                  <wp:posOffset>41275</wp:posOffset>
                </wp:positionV>
                <wp:extent cx="1819275" cy="495300"/>
                <wp:effectExtent l="0" t="0" r="28575" b="19050"/>
                <wp:wrapNone/>
                <wp:docPr id="1" name="Cuadro de texto 1"/>
                <wp:cNvGraphicFramePr/>
                <a:graphic xmlns:a="http://schemas.openxmlformats.org/drawingml/2006/main">
                  <a:graphicData uri="http://schemas.microsoft.com/office/word/2010/wordprocessingShape">
                    <wps:wsp>
                      <wps:cNvSpPr txBox="1"/>
                      <wps:spPr>
                        <a:xfrm>
                          <a:off x="0" y="0"/>
                          <a:ext cx="181927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sidRPr="00D40D37">
                              <w:rPr>
                                <w:rFonts w:ascii="Arial" w:hAnsi="Arial" w:cs="Arial"/>
                              </w:rPr>
                              <w:t>ESTRATEGIAS DID</w:t>
                            </w:r>
                            <w:r>
                              <w:rPr>
                                <w:rFonts w:ascii="Arial" w:hAnsi="Arial" w:cs="Arial"/>
                              </w:rPr>
                              <w:t>Á</w:t>
                            </w:r>
                            <w:r w:rsidRPr="00D40D37">
                              <w:rPr>
                                <w:rFonts w:ascii="Arial" w:hAnsi="Arial" w:cs="Arial"/>
                              </w:rPr>
                              <w:t>CTICO -L</w:t>
                            </w:r>
                            <w:r>
                              <w:rPr>
                                <w:rFonts w:ascii="Arial" w:hAnsi="Arial" w:cs="Arial"/>
                              </w:rPr>
                              <w:t>Ú</w:t>
                            </w:r>
                            <w:r w:rsidRPr="00D40D37">
                              <w:rPr>
                                <w:rFonts w:ascii="Arial" w:hAnsi="Arial" w:cs="Arial"/>
                              </w:rPr>
                              <w:t>DICAS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86093A" id="Cuadro de texto 1" o:spid="_x0000_s1044" type="#_x0000_t202" style="position:absolute;left:0;text-align:left;margin-left:149.7pt;margin-top:3.25pt;width:143.25pt;height:3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" fillcolor="white [3201]" strokeweight=".5pt">
                <v:textbox>
                  <w:txbxContent>
                    <w:p w:rsidR="00797B9A" w:rsidRPr="00D40D37" w:rsidRDefault="00797B9A" w:rsidP="00D40D37">
                      <w:pPr>
                        <w:jc w:val="center"/>
                        <w:rPr>
                          <w:rFonts w:ascii="Arial" w:hAnsi="Arial" w:cs="Arial"/>
                        </w:rPr>
                      </w:pPr>
                      <w:r w:rsidRPr="00D40D37">
                        <w:rPr>
                          <w:rFonts w:ascii="Arial" w:hAnsi="Arial" w:cs="Arial"/>
                        </w:rPr>
                        <w:t>ESTRATEGIAS DID</w:t>
                      </w:r>
                      <w:r>
                        <w:rPr>
                          <w:rFonts w:ascii="Arial" w:hAnsi="Arial" w:cs="Arial"/>
                        </w:rPr>
                        <w:t>Á</w:t>
                      </w:r>
                      <w:r w:rsidRPr="00D40D37">
                        <w:rPr>
                          <w:rFonts w:ascii="Arial" w:hAnsi="Arial" w:cs="Arial"/>
                        </w:rPr>
                        <w:t>CTICO -L</w:t>
                      </w:r>
                      <w:r>
                        <w:rPr>
                          <w:rFonts w:ascii="Arial" w:hAnsi="Arial" w:cs="Arial"/>
                        </w:rPr>
                        <w:t>Ú</w:t>
                      </w:r>
                      <w:r w:rsidRPr="00D40D37">
                        <w:rPr>
                          <w:rFonts w:ascii="Arial" w:hAnsi="Arial" w:cs="Arial"/>
                        </w:rPr>
                        <w:t>DICAS</w:t>
                      </w:r>
                    </w:p>
                  </w:txbxContent>
                </v:textbox>
              </v:shape>
            </w:pict>
          </mc:Fallback>
        </mc:AlternateContent>
      </w:r>
    </w:p>
    <w:p w:rsidR="00AD69CE" w:rsidRPr="005A1AC1" w:rsidRDefault="00DB0D6E" w:rsidP="005A1AC1">
      <w:pPr>
        <w:autoSpaceDE w:val="0"/>
        <w:autoSpaceDN w:val="0"/>
        <w:adjustRightInd w:val="0"/>
        <w:spacing w:after="0" w:line="360" w:lineRule="auto"/>
        <w:ind w:left="426"/>
        <w:jc w:val="both"/>
        <w:rPr>
          <w:rFonts w:ascii="Arial" w:hAnsi="Arial" w:cs="Arial"/>
          <w:sz w:val="24"/>
          <w:szCs w:val="24"/>
        </w:rPr>
      </w:pPr>
      <w:r w:rsidRPr="00356FE9">
        <w:rPr>
          <w:rFonts w:ascii="Arial" w:eastAsia="Times New Roman" w:hAnsi="Arial" w:cs="Arial"/>
          <w:b/>
          <w:noProof/>
          <w:sz w:val="24"/>
          <w:szCs w:val="24"/>
          <w:lang w:eastAsia="es-PE"/>
        </w:rPr>
        <mc:AlternateContent>
          <mc:Choice Requires="wps">
            <w:drawing>
              <wp:anchor distT="45720" distB="45720" distL="114300" distR="114300" simplePos="0" relativeHeight="251756544" behindDoc="0" locked="0" layoutInCell="1" allowOverlap="1" wp14:anchorId="205C6CD1" wp14:editId="14C76093">
                <wp:simplePos x="0" y="0"/>
                <wp:positionH relativeFrom="column">
                  <wp:posOffset>-89535</wp:posOffset>
                </wp:positionH>
                <wp:positionV relativeFrom="paragraph">
                  <wp:posOffset>5554980</wp:posOffset>
                </wp:positionV>
                <wp:extent cx="1897380" cy="3143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314325"/>
                        </a:xfrm>
                        <a:prstGeom prst="rect">
                          <a:avLst/>
                        </a:prstGeom>
                        <a:noFill/>
                        <a:ln w="9525">
                          <a:noFill/>
                          <a:miter lim="800000"/>
                          <a:headEnd/>
                          <a:tailEnd/>
                        </a:ln>
                      </wps:spPr>
                      <wps:txbx>
                        <w:txbxContent>
                          <w:p w:rsidR="00797B9A" w:rsidRPr="00934407" w:rsidRDefault="00797B9A" w:rsidP="00356FE9">
                            <w:pPr>
                              <w:spacing w:line="240" w:lineRule="auto"/>
                              <w:rPr>
                                <w:b/>
                              </w:rPr>
                            </w:pPr>
                            <w:r>
                              <w:rPr>
                                <w:b/>
                              </w:rPr>
                              <w:t xml:space="preserve">  </w:t>
                            </w:r>
                            <w:r w:rsidRPr="00934407">
                              <w:rPr>
                                <w:b/>
                              </w:rPr>
                              <w:t>Fuente: Elaboración propia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C6CD1" id="_x0000_s1045" type="#_x0000_t202" style="position:absolute;left:0;text-align:left;margin-left:-7.05pt;margin-top:437.4pt;width:149.4pt;height:24.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" filled="f" stroked="f">
                <v:textbox>
                  <w:txbxContent>
                    <w:p w:rsidR="00797B9A" w:rsidRPr="00934407" w:rsidRDefault="00797B9A" w:rsidP="00356FE9">
                      <w:pPr>
                        <w:spacing w:line="240" w:lineRule="auto"/>
                        <w:rPr>
                          <w:b/>
                        </w:rPr>
                      </w:pPr>
                      <w:r>
                        <w:rPr>
                          <w:b/>
                        </w:rPr>
                        <w:t xml:space="preserve">  </w:t>
                      </w:r>
                      <w:r w:rsidRPr="00934407">
                        <w:rPr>
                          <w:b/>
                        </w:rPr>
                        <w:t>Fuente: Elaboración propia</w:t>
                      </w:r>
                    </w:p>
                  </w:txbxContent>
                </v:textbox>
                <w10:wrap type="square"/>
              </v:shape>
            </w:pict>
          </mc:Fallback>
        </mc:AlternateContent>
      </w:r>
      <w:r w:rsidR="00061161" w:rsidRPr="005A1AC1">
        <w:rPr>
          <w:rFonts w:ascii="Arial" w:eastAsia="Times New Roman" w:hAnsi="Arial" w:cs="Arial"/>
          <w:b/>
          <w:noProof/>
          <w:sz w:val="24"/>
          <w:szCs w:val="24"/>
          <w:lang w:eastAsia="es-PE"/>
        </w:rPr>
        <mc:AlternateContent>
          <mc:Choice Requires="wps">
            <w:drawing>
              <wp:anchor distT="0" distB="0" distL="114300" distR="114300" simplePos="0" relativeHeight="251686912" behindDoc="0" locked="0" layoutInCell="1" allowOverlap="1" wp14:anchorId="777238A5" wp14:editId="73F4087A">
                <wp:simplePos x="0" y="0"/>
                <wp:positionH relativeFrom="column">
                  <wp:posOffset>2749993</wp:posOffset>
                </wp:positionH>
                <wp:positionV relativeFrom="paragraph">
                  <wp:posOffset>264112</wp:posOffset>
                </wp:positionV>
                <wp:extent cx="45719" cy="465826"/>
                <wp:effectExtent l="38100" t="0" r="69215" b="48895"/>
                <wp:wrapNone/>
                <wp:docPr id="21" name="Conector recto de flecha 21"/>
                <wp:cNvGraphicFramePr/>
                <a:graphic xmlns:a="http://schemas.openxmlformats.org/drawingml/2006/main">
                  <a:graphicData uri="http://schemas.microsoft.com/office/word/2010/wordprocessingShape">
                    <wps:wsp>
                      <wps:cNvCnPr/>
                      <wps:spPr>
                        <a:xfrm>
                          <a:off x="0" y="0"/>
                          <a:ext cx="45719" cy="465826"/>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4B9DE" id="Conector recto de flecha 21" o:spid="_x0000_s1026" type="#_x0000_t32" style="position:absolute;margin-left:216.55pt;margin-top:20.8pt;width:3.6pt;height:3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" strokecolor="#191919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3776" behindDoc="0" locked="0" layoutInCell="1" allowOverlap="1" wp14:anchorId="2F395F2B" wp14:editId="4704C445">
                <wp:simplePos x="0" y="0"/>
                <wp:positionH relativeFrom="column">
                  <wp:posOffset>691515</wp:posOffset>
                </wp:positionH>
                <wp:positionV relativeFrom="paragraph">
                  <wp:posOffset>4093210</wp:posOffset>
                </wp:positionV>
                <wp:extent cx="1238250" cy="600075"/>
                <wp:effectExtent l="0" t="0" r="76200" b="66675"/>
                <wp:wrapNone/>
                <wp:docPr id="41" name="Conector recto de flecha 41"/>
                <wp:cNvGraphicFramePr/>
                <a:graphic xmlns:a="http://schemas.openxmlformats.org/drawingml/2006/main">
                  <a:graphicData uri="http://schemas.microsoft.com/office/word/2010/wordprocessingShape">
                    <wps:wsp>
                      <wps:cNvCnPr/>
                      <wps:spPr>
                        <a:xfrm>
                          <a:off x="0" y="0"/>
                          <a:ext cx="1238250" cy="60007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1AACCA" id="_x0000_t32" coordsize="21600,21600" o:spt="32" o:oned="t" path="m,l21600,21600e" filled="f">
                <v:path arrowok="t" fillok="f" o:connecttype="none"/>
                <o:lock v:ext="edit" shapetype="t"/>
              </v:shapetype>
              <v:shape id="Conector recto de flecha 41" o:spid="_x0000_s1026" type="#_x0000_t32" style="position:absolute;margin-left:54.45pt;margin-top:322.3pt;width:97.5pt;height:47.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14560" behindDoc="0" locked="0" layoutInCell="1" allowOverlap="1" wp14:anchorId="1CEA6821" wp14:editId="67A98464">
                <wp:simplePos x="0" y="0"/>
                <wp:positionH relativeFrom="column">
                  <wp:posOffset>690880</wp:posOffset>
                </wp:positionH>
                <wp:positionV relativeFrom="paragraph">
                  <wp:posOffset>2969260</wp:posOffset>
                </wp:positionV>
                <wp:extent cx="1209675" cy="685800"/>
                <wp:effectExtent l="38100" t="0" r="28575" b="57150"/>
                <wp:wrapNone/>
                <wp:docPr id="36" name="Conector recto de flecha 36"/>
                <wp:cNvGraphicFramePr/>
                <a:graphic xmlns:a="http://schemas.openxmlformats.org/drawingml/2006/main">
                  <a:graphicData uri="http://schemas.microsoft.com/office/word/2010/wordprocessingShape">
                    <wps:wsp>
                      <wps:cNvCnPr/>
                      <wps:spPr>
                        <a:xfrm flipH="1">
                          <a:off x="0" y="0"/>
                          <a:ext cx="1209675" cy="68580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4731" id="Conector recto de flecha 36" o:spid="_x0000_s1026" type="#_x0000_t32" style="position:absolute;margin-left:54.4pt;margin-top:233.8pt;width:95.25pt;height:54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97152" behindDoc="0" locked="0" layoutInCell="1" allowOverlap="1" wp14:anchorId="6D48D853" wp14:editId="1E9FECDA">
                <wp:simplePos x="0" y="0"/>
                <wp:positionH relativeFrom="column">
                  <wp:posOffset>-60960</wp:posOffset>
                </wp:positionH>
                <wp:positionV relativeFrom="paragraph">
                  <wp:posOffset>3655060</wp:posOffset>
                </wp:positionV>
                <wp:extent cx="1009650" cy="438150"/>
                <wp:effectExtent l="0" t="0" r="19050" b="19050"/>
                <wp:wrapNone/>
                <wp:docPr id="27" name="Cuadro de texto 27"/>
                <wp:cNvGraphicFramePr/>
                <a:graphic xmlns:a="http://schemas.openxmlformats.org/drawingml/2006/main">
                  <a:graphicData uri="http://schemas.microsoft.com/office/word/2010/wordprocessingShape">
                    <wps:wsp>
                      <wps:cNvSpPr txBox="1"/>
                      <wps:spPr>
                        <a:xfrm>
                          <a:off x="0" y="0"/>
                          <a:ext cx="100965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Juego de construcción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8D853" id="Cuadro de texto 27" o:spid="_x0000_s1046" type="#_x0000_t202" style="position:absolute;left:0;text-align:left;margin-left:-4.8pt;margin-top:287.8pt;width:79.5pt;height: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" fillcolor="white [3201]" strokeweight=".5pt">
                <v:textbox>
                  <w:txbxContent>
                    <w:p w:rsidR="00797B9A" w:rsidRPr="00D40D37" w:rsidRDefault="00797B9A" w:rsidP="00D40D37">
                      <w:pPr>
                        <w:jc w:val="center"/>
                        <w:rPr>
                          <w:rFonts w:ascii="Arial" w:hAnsi="Arial" w:cs="Arial"/>
                        </w:rPr>
                      </w:pPr>
                      <w:r>
                        <w:rPr>
                          <w:rFonts w:ascii="Arial" w:hAnsi="Arial" w:cs="Arial"/>
                        </w:rPr>
                        <w:t>Juego de construcción</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4800" behindDoc="0" locked="0" layoutInCell="1" allowOverlap="1" wp14:anchorId="784E350B" wp14:editId="6B55DCA2">
                <wp:simplePos x="0" y="0"/>
                <wp:positionH relativeFrom="column">
                  <wp:posOffset>1701165</wp:posOffset>
                </wp:positionH>
                <wp:positionV relativeFrom="paragraph">
                  <wp:posOffset>4017010</wp:posOffset>
                </wp:positionV>
                <wp:extent cx="447675" cy="571500"/>
                <wp:effectExtent l="0" t="0" r="66675" b="57150"/>
                <wp:wrapNone/>
                <wp:docPr id="42" name="Conector recto de flecha 42"/>
                <wp:cNvGraphicFramePr/>
                <a:graphic xmlns:a="http://schemas.openxmlformats.org/drawingml/2006/main">
                  <a:graphicData uri="http://schemas.microsoft.com/office/word/2010/wordprocessingShape">
                    <wps:wsp>
                      <wps:cNvCnPr/>
                      <wps:spPr>
                        <a:xfrm>
                          <a:off x="0" y="0"/>
                          <a:ext cx="447675" cy="57150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917F2" id="Conector recto de flecha 42" o:spid="_x0000_s1026" type="#_x0000_t32" style="position:absolute;margin-left:133.95pt;margin-top:316.3pt;width:35.25pt;height: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16608" behindDoc="0" locked="0" layoutInCell="1" allowOverlap="1" wp14:anchorId="57FE1395" wp14:editId="49422826">
                <wp:simplePos x="0" y="0"/>
                <wp:positionH relativeFrom="column">
                  <wp:posOffset>1605280</wp:posOffset>
                </wp:positionH>
                <wp:positionV relativeFrom="paragraph">
                  <wp:posOffset>3074035</wp:posOffset>
                </wp:positionV>
                <wp:extent cx="542925" cy="628650"/>
                <wp:effectExtent l="38100" t="0" r="28575" b="57150"/>
                <wp:wrapNone/>
                <wp:docPr id="37" name="Conector recto de flecha 37"/>
                <wp:cNvGraphicFramePr/>
                <a:graphic xmlns:a="http://schemas.openxmlformats.org/drawingml/2006/main">
                  <a:graphicData uri="http://schemas.microsoft.com/office/word/2010/wordprocessingShape">
                    <wps:wsp>
                      <wps:cNvCnPr/>
                      <wps:spPr>
                        <a:xfrm flipH="1">
                          <a:off x="0" y="0"/>
                          <a:ext cx="542925" cy="62865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E65B6" id="Conector recto de flecha 37" o:spid="_x0000_s1026" type="#_x0000_t32" style="position:absolute;margin-left:126.4pt;margin-top:242.05pt;width:42.75pt;height:49.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99200" behindDoc="0" locked="0" layoutInCell="1" allowOverlap="1" wp14:anchorId="0A0B1EA9" wp14:editId="67A3FF9A">
                <wp:simplePos x="0" y="0"/>
                <wp:positionH relativeFrom="column">
                  <wp:posOffset>1034415</wp:posOffset>
                </wp:positionH>
                <wp:positionV relativeFrom="paragraph">
                  <wp:posOffset>3721735</wp:posOffset>
                </wp:positionV>
                <wp:extent cx="1238250" cy="295275"/>
                <wp:effectExtent l="0" t="0" r="19050" b="28575"/>
                <wp:wrapNone/>
                <wp:docPr id="28" name="Cuadro de texto 28"/>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Juego de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B1EA9" id="Cuadro de texto 28" o:spid="_x0000_s1047" type="#_x0000_t202" style="position:absolute;left:0;text-align:left;margin-left:81.45pt;margin-top:293.05pt;width:97.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" fillcolor="white [3201]" strokeweight=".5pt">
                <v:textbox>
                  <w:txbxContent>
                    <w:p w:rsidR="00797B9A" w:rsidRPr="00D40D37" w:rsidRDefault="00797B9A" w:rsidP="00D40D37">
                      <w:pPr>
                        <w:jc w:val="center"/>
                        <w:rPr>
                          <w:rFonts w:ascii="Arial" w:hAnsi="Arial" w:cs="Arial"/>
                        </w:rPr>
                      </w:pPr>
                      <w:r>
                        <w:rPr>
                          <w:rFonts w:ascii="Arial" w:hAnsi="Arial" w:cs="Arial"/>
                        </w:rPr>
                        <w:t>Juego de roles</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5824" behindDoc="0" locked="0" layoutInCell="1" allowOverlap="1" wp14:anchorId="1991985B" wp14:editId="018E93A2">
                <wp:simplePos x="0" y="0"/>
                <wp:positionH relativeFrom="column">
                  <wp:posOffset>2974340</wp:posOffset>
                </wp:positionH>
                <wp:positionV relativeFrom="paragraph">
                  <wp:posOffset>3969385</wp:posOffset>
                </wp:positionV>
                <wp:extent cx="66675" cy="628650"/>
                <wp:effectExtent l="57150" t="0" r="28575" b="57150"/>
                <wp:wrapNone/>
                <wp:docPr id="43" name="Conector recto de flecha 43"/>
                <wp:cNvGraphicFramePr/>
                <a:graphic xmlns:a="http://schemas.openxmlformats.org/drawingml/2006/main">
                  <a:graphicData uri="http://schemas.microsoft.com/office/word/2010/wordprocessingShape">
                    <wps:wsp>
                      <wps:cNvCnPr/>
                      <wps:spPr>
                        <a:xfrm flipH="1">
                          <a:off x="0" y="0"/>
                          <a:ext cx="66675" cy="62865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201FB" id="Conector recto de flecha 43" o:spid="_x0000_s1026" type="#_x0000_t32" style="position:absolute;margin-left:234.2pt;margin-top:312.55pt;width:5.25pt;height:49.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18656" behindDoc="0" locked="0" layoutInCell="1" allowOverlap="1" wp14:anchorId="55C266A5" wp14:editId="1DE8BC02">
                <wp:simplePos x="0" y="0"/>
                <wp:positionH relativeFrom="column">
                  <wp:posOffset>2976880</wp:posOffset>
                </wp:positionH>
                <wp:positionV relativeFrom="paragraph">
                  <wp:posOffset>3093085</wp:posOffset>
                </wp:positionV>
                <wp:extent cx="66675" cy="628650"/>
                <wp:effectExtent l="57150" t="0" r="28575" b="57150"/>
                <wp:wrapNone/>
                <wp:docPr id="38" name="Conector recto de flecha 38"/>
                <wp:cNvGraphicFramePr/>
                <a:graphic xmlns:a="http://schemas.openxmlformats.org/drawingml/2006/main">
                  <a:graphicData uri="http://schemas.microsoft.com/office/word/2010/wordprocessingShape">
                    <wps:wsp>
                      <wps:cNvCnPr/>
                      <wps:spPr>
                        <a:xfrm flipH="1">
                          <a:off x="0" y="0"/>
                          <a:ext cx="66675" cy="62865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053E9" id="Conector recto de flecha 38" o:spid="_x0000_s1026" type="#_x0000_t32" style="position:absolute;margin-left:234.4pt;margin-top:243.55pt;width:5.25pt;height:49.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01248" behindDoc="0" locked="0" layoutInCell="1" allowOverlap="1" wp14:anchorId="04816588" wp14:editId="7320CCD9">
                <wp:simplePos x="0" y="0"/>
                <wp:positionH relativeFrom="column">
                  <wp:posOffset>2386965</wp:posOffset>
                </wp:positionH>
                <wp:positionV relativeFrom="paragraph">
                  <wp:posOffset>3721735</wp:posOffset>
                </wp:positionV>
                <wp:extent cx="1409700" cy="285750"/>
                <wp:effectExtent l="0" t="0" r="19050" b="19050"/>
                <wp:wrapNone/>
                <wp:docPr id="29" name="Cuadro de texto 29"/>
                <wp:cNvGraphicFramePr/>
                <a:graphic xmlns:a="http://schemas.openxmlformats.org/drawingml/2006/main">
                  <a:graphicData uri="http://schemas.microsoft.com/office/word/2010/wordprocessingShape">
                    <wps:wsp>
                      <wps:cNvSpPr txBox="1"/>
                      <wps:spPr>
                        <a:xfrm>
                          <a:off x="0" y="0"/>
                          <a:ext cx="1409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Juego reglado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6588" id="Cuadro de texto 29" o:spid="_x0000_s1048" type="#_x0000_t202" style="position:absolute;left:0;text-align:left;margin-left:187.95pt;margin-top:293.05pt;width:111pt;height: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" fillcolor="white [3201]" strokeweight=".5pt">
                <v:textbox>
                  <w:txbxContent>
                    <w:p w:rsidR="00797B9A" w:rsidRPr="00D40D37" w:rsidRDefault="00797B9A" w:rsidP="00D40D37">
                      <w:pPr>
                        <w:jc w:val="center"/>
                        <w:rPr>
                          <w:rFonts w:ascii="Arial" w:hAnsi="Arial" w:cs="Arial"/>
                        </w:rPr>
                      </w:pPr>
                      <w:r>
                        <w:rPr>
                          <w:rFonts w:ascii="Arial" w:hAnsi="Arial" w:cs="Arial"/>
                        </w:rPr>
                        <w:t>Juego reglado</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03296" behindDoc="0" locked="0" layoutInCell="1" allowOverlap="1" wp14:anchorId="4C5F94BF" wp14:editId="09DA3D3B">
                <wp:simplePos x="0" y="0"/>
                <wp:positionH relativeFrom="column">
                  <wp:posOffset>4015740</wp:posOffset>
                </wp:positionH>
                <wp:positionV relativeFrom="paragraph">
                  <wp:posOffset>3712210</wp:posOffset>
                </wp:positionV>
                <wp:extent cx="1143000" cy="43815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1143000"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Juego simbólico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94BF" id="Cuadro de texto 30" o:spid="_x0000_s1049" type="#_x0000_t202" style="position:absolute;left:0;text-align:left;margin-left:316.2pt;margin-top:292.3pt;width:90pt;height:3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" fillcolor="white [3201]" strokeweight=".5pt">
                <v:textbox>
                  <w:txbxContent>
                    <w:p w:rsidR="00797B9A" w:rsidRPr="00D40D37" w:rsidRDefault="00797B9A" w:rsidP="00D40D37">
                      <w:pPr>
                        <w:jc w:val="center"/>
                        <w:rPr>
                          <w:rFonts w:ascii="Arial" w:hAnsi="Arial" w:cs="Arial"/>
                        </w:rPr>
                      </w:pPr>
                      <w:r>
                        <w:rPr>
                          <w:rFonts w:ascii="Arial" w:hAnsi="Arial" w:cs="Arial"/>
                        </w:rPr>
                        <w:t>Juego simbólico</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05344" behindDoc="0" locked="0" layoutInCell="1" allowOverlap="1" wp14:anchorId="146BABBF" wp14:editId="01A8716B">
                <wp:simplePos x="0" y="0"/>
                <wp:positionH relativeFrom="column">
                  <wp:posOffset>5282565</wp:posOffset>
                </wp:positionH>
                <wp:positionV relativeFrom="paragraph">
                  <wp:posOffset>3721735</wp:posOffset>
                </wp:positionV>
                <wp:extent cx="1019175" cy="428625"/>
                <wp:effectExtent l="0" t="0" r="28575" b="28575"/>
                <wp:wrapNone/>
                <wp:docPr id="31" name="Cuadro de texto 31"/>
                <wp:cNvGraphicFramePr/>
                <a:graphic xmlns:a="http://schemas.openxmlformats.org/drawingml/2006/main">
                  <a:graphicData uri="http://schemas.microsoft.com/office/word/2010/wordprocessingShape">
                    <wps:wsp>
                      <wps:cNvSpPr txBox="1"/>
                      <wps:spPr>
                        <a:xfrm>
                          <a:off x="0" y="0"/>
                          <a:ext cx="101917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Juego Dramático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ABBF" id="Cuadro de texto 31" o:spid="_x0000_s1050" type="#_x0000_t202" style="position:absolute;left:0;text-align:left;margin-left:415.95pt;margin-top:293.05pt;width:80.2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" fillcolor="white [3201]" strokeweight=".5pt">
                <v:textbox>
                  <w:txbxContent>
                    <w:p w:rsidR="00797B9A" w:rsidRPr="00D40D37" w:rsidRDefault="00797B9A" w:rsidP="00D40D37">
                      <w:pPr>
                        <w:jc w:val="center"/>
                        <w:rPr>
                          <w:rFonts w:ascii="Arial" w:hAnsi="Arial" w:cs="Arial"/>
                        </w:rPr>
                      </w:pPr>
                      <w:r>
                        <w:rPr>
                          <w:rFonts w:ascii="Arial" w:hAnsi="Arial" w:cs="Arial"/>
                        </w:rPr>
                        <w:t>Juego Dramático</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88960" behindDoc="0" locked="0" layoutInCell="1" allowOverlap="1" wp14:anchorId="3613BDBC" wp14:editId="2E62A10D">
                <wp:simplePos x="0" y="0"/>
                <wp:positionH relativeFrom="column">
                  <wp:posOffset>2741295</wp:posOffset>
                </wp:positionH>
                <wp:positionV relativeFrom="paragraph">
                  <wp:posOffset>4950460</wp:posOffset>
                </wp:positionV>
                <wp:extent cx="45085" cy="142875"/>
                <wp:effectExtent l="57150" t="0" r="50165" b="47625"/>
                <wp:wrapNone/>
                <wp:docPr id="23" name="Conector recto de flecha 23"/>
                <wp:cNvGraphicFramePr/>
                <a:graphic xmlns:a="http://schemas.openxmlformats.org/drawingml/2006/main">
                  <a:graphicData uri="http://schemas.microsoft.com/office/word/2010/wordprocessingShape">
                    <wps:wsp>
                      <wps:cNvCnPr/>
                      <wps:spPr>
                        <a:xfrm flipH="1">
                          <a:off x="0" y="0"/>
                          <a:ext cx="45085" cy="14287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190E6" id="Conector recto de flecha 23" o:spid="_x0000_s1026" type="#_x0000_t32" style="position:absolute;margin-left:215.85pt;margin-top:389.8pt;width:3.55pt;height:11.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11488" behindDoc="0" locked="0" layoutInCell="1" allowOverlap="1" wp14:anchorId="18C9472B" wp14:editId="7CBBEF1F">
                <wp:simplePos x="0" y="0"/>
                <wp:positionH relativeFrom="column">
                  <wp:posOffset>3872230</wp:posOffset>
                </wp:positionH>
                <wp:positionV relativeFrom="paragraph">
                  <wp:posOffset>4598035</wp:posOffset>
                </wp:positionV>
                <wp:extent cx="1285875" cy="628650"/>
                <wp:effectExtent l="0" t="0" r="9525" b="0"/>
                <wp:wrapNone/>
                <wp:docPr id="34" name="Cuadro de texto 34"/>
                <wp:cNvGraphicFramePr/>
                <a:graphic xmlns:a="http://schemas.openxmlformats.org/drawingml/2006/main">
                  <a:graphicData uri="http://schemas.microsoft.com/office/word/2010/wordprocessingShape">
                    <wps:wsp>
                      <wps:cNvSpPr txBox="1"/>
                      <wps:spPr>
                        <a:xfrm>
                          <a:off x="0" y="0"/>
                          <a:ext cx="1285875" cy="628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D438C0" w:rsidRDefault="00797B9A" w:rsidP="00301CCC">
                            <w:pPr>
                              <w:pStyle w:val="Prrafodelista"/>
                              <w:numPr>
                                <w:ilvl w:val="0"/>
                                <w:numId w:val="29"/>
                              </w:numPr>
                              <w:rPr>
                                <w:rFonts w:ascii="Arial" w:hAnsi="Arial" w:cs="Arial"/>
                              </w:rPr>
                            </w:pPr>
                            <w:r w:rsidRPr="00D438C0">
                              <w:rPr>
                                <w:rFonts w:ascii="Arial" w:hAnsi="Arial" w:cs="Arial"/>
                              </w:rPr>
                              <w:t>Fases</w:t>
                            </w:r>
                          </w:p>
                          <w:p w:rsidR="00797B9A" w:rsidRPr="00D438C0" w:rsidRDefault="00797B9A" w:rsidP="00301CCC">
                            <w:pPr>
                              <w:pStyle w:val="Prrafodelista"/>
                              <w:numPr>
                                <w:ilvl w:val="0"/>
                                <w:numId w:val="29"/>
                              </w:numPr>
                              <w:rPr>
                                <w:rFonts w:ascii="Arial" w:hAnsi="Arial" w:cs="Arial"/>
                              </w:rPr>
                            </w:pPr>
                            <w:r w:rsidRPr="00D438C0">
                              <w:rPr>
                                <w:rFonts w:ascii="Arial" w:hAnsi="Arial" w:cs="Arial"/>
                              </w:rPr>
                              <w:t>Principios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9472B" id="Cuadro de texto 34" o:spid="_x0000_s1051" type="#_x0000_t202" style="position:absolute;left:0;text-align:left;margin-left:304.9pt;margin-top:362.05pt;width:101.25pt;height:4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" fillcolor="white [3201]" stroked="f" strokeweight=".5pt">
                <v:textbox>
                  <w:txbxContent>
                    <w:p w:rsidR="00797B9A" w:rsidRPr="00D438C0" w:rsidRDefault="00797B9A" w:rsidP="00301CCC">
                      <w:pPr>
                        <w:pStyle w:val="Prrafodelista"/>
                        <w:numPr>
                          <w:ilvl w:val="0"/>
                          <w:numId w:val="29"/>
                        </w:numPr>
                        <w:rPr>
                          <w:rFonts w:ascii="Arial" w:hAnsi="Arial" w:cs="Arial"/>
                        </w:rPr>
                      </w:pPr>
                      <w:r w:rsidRPr="00D438C0">
                        <w:rPr>
                          <w:rFonts w:ascii="Arial" w:hAnsi="Arial" w:cs="Arial"/>
                        </w:rPr>
                        <w:t>Fases</w:t>
                      </w:r>
                    </w:p>
                    <w:p w:rsidR="00797B9A" w:rsidRPr="00D438C0" w:rsidRDefault="00797B9A" w:rsidP="00301CCC">
                      <w:pPr>
                        <w:pStyle w:val="Prrafodelista"/>
                        <w:numPr>
                          <w:ilvl w:val="0"/>
                          <w:numId w:val="29"/>
                        </w:numPr>
                        <w:rPr>
                          <w:rFonts w:ascii="Arial" w:hAnsi="Arial" w:cs="Arial"/>
                        </w:rPr>
                      </w:pPr>
                      <w:r w:rsidRPr="00D438C0">
                        <w:rPr>
                          <w:rFonts w:ascii="Arial" w:hAnsi="Arial" w:cs="Arial"/>
                        </w:rPr>
                        <w:t>Principios</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12512" behindDoc="0" locked="0" layoutInCell="1" allowOverlap="1" wp14:anchorId="50D1626F" wp14:editId="0BBA2501">
                <wp:simplePos x="0" y="0"/>
                <wp:positionH relativeFrom="column">
                  <wp:posOffset>3796665</wp:posOffset>
                </wp:positionH>
                <wp:positionV relativeFrom="paragraph">
                  <wp:posOffset>4531360</wp:posOffset>
                </wp:positionV>
                <wp:extent cx="390525" cy="628650"/>
                <wp:effectExtent l="0" t="0" r="28575" b="19050"/>
                <wp:wrapNone/>
                <wp:docPr id="35" name="Abrir llave 35"/>
                <wp:cNvGraphicFramePr/>
                <a:graphic xmlns:a="http://schemas.openxmlformats.org/drawingml/2006/main">
                  <a:graphicData uri="http://schemas.microsoft.com/office/word/2010/wordprocessingShape">
                    <wps:wsp>
                      <wps:cNvSpPr/>
                      <wps:spPr>
                        <a:xfrm>
                          <a:off x="0" y="0"/>
                          <a:ext cx="390525" cy="628650"/>
                        </a:xfrm>
                        <a:prstGeom prst="leftBrace">
                          <a:avLst/>
                        </a:prstGeom>
                        <a:ln>
                          <a:solidFill>
                            <a:schemeClr val="bg1">
                              <a:lumMod val="1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F9E7D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5" o:spid="_x0000_s1026" type="#_x0000_t87" style="position:absolute;margin-left:298.95pt;margin-top:356.8pt;width:30.75pt;height:49.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" adj="1118" strokecolor="#181818 [332]"/>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7872" behindDoc="0" locked="0" layoutInCell="1" allowOverlap="1" wp14:anchorId="7F2A4152" wp14:editId="1318DC34">
                <wp:simplePos x="0" y="0"/>
                <wp:positionH relativeFrom="column">
                  <wp:posOffset>3720465</wp:posOffset>
                </wp:positionH>
                <wp:positionV relativeFrom="paragraph">
                  <wp:posOffset>4140835</wp:posOffset>
                </wp:positionV>
                <wp:extent cx="1733550" cy="447675"/>
                <wp:effectExtent l="38100" t="0" r="19050" b="66675"/>
                <wp:wrapNone/>
                <wp:docPr id="45" name="Conector recto de flecha 45"/>
                <wp:cNvGraphicFramePr/>
                <a:graphic xmlns:a="http://schemas.openxmlformats.org/drawingml/2006/main">
                  <a:graphicData uri="http://schemas.microsoft.com/office/word/2010/wordprocessingShape">
                    <wps:wsp>
                      <wps:cNvCnPr/>
                      <wps:spPr>
                        <a:xfrm flipH="1">
                          <a:off x="0" y="0"/>
                          <a:ext cx="1733550" cy="44767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81CB1" id="Conector recto de flecha 45" o:spid="_x0000_s1026" type="#_x0000_t32" style="position:absolute;margin-left:292.95pt;margin-top:326.05pt;width:136.5pt;height:35.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6848" behindDoc="0" locked="0" layoutInCell="1" allowOverlap="1" wp14:anchorId="3BC482A5" wp14:editId="7CD4BFEA">
                <wp:simplePos x="0" y="0"/>
                <wp:positionH relativeFrom="column">
                  <wp:posOffset>3463290</wp:posOffset>
                </wp:positionH>
                <wp:positionV relativeFrom="paragraph">
                  <wp:posOffset>4140835</wp:posOffset>
                </wp:positionV>
                <wp:extent cx="723900" cy="457200"/>
                <wp:effectExtent l="38100" t="0" r="19050" b="57150"/>
                <wp:wrapNone/>
                <wp:docPr id="44" name="Conector recto de flecha 44"/>
                <wp:cNvGraphicFramePr/>
                <a:graphic xmlns:a="http://schemas.openxmlformats.org/drawingml/2006/main">
                  <a:graphicData uri="http://schemas.microsoft.com/office/word/2010/wordprocessingShape">
                    <wps:wsp>
                      <wps:cNvCnPr/>
                      <wps:spPr>
                        <a:xfrm flipH="1">
                          <a:off x="0" y="0"/>
                          <a:ext cx="723900" cy="45720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06FF6" id="Conector recto de flecha 44" o:spid="_x0000_s1026" type="#_x0000_t32" style="position:absolute;margin-left:272.7pt;margin-top:326.05pt;width:57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1728" behindDoc="0" locked="0" layoutInCell="1" allowOverlap="1" wp14:anchorId="08D37B42" wp14:editId="342C4135">
                <wp:simplePos x="0" y="0"/>
                <wp:positionH relativeFrom="column">
                  <wp:posOffset>3720465</wp:posOffset>
                </wp:positionH>
                <wp:positionV relativeFrom="paragraph">
                  <wp:posOffset>2921635</wp:posOffset>
                </wp:positionV>
                <wp:extent cx="1933575" cy="771525"/>
                <wp:effectExtent l="0" t="0" r="85725" b="66675"/>
                <wp:wrapNone/>
                <wp:docPr id="40" name="Conector recto de flecha 40"/>
                <wp:cNvGraphicFramePr/>
                <a:graphic xmlns:a="http://schemas.openxmlformats.org/drawingml/2006/main">
                  <a:graphicData uri="http://schemas.microsoft.com/office/word/2010/wordprocessingShape">
                    <wps:wsp>
                      <wps:cNvCnPr/>
                      <wps:spPr>
                        <a:xfrm>
                          <a:off x="0" y="0"/>
                          <a:ext cx="1933575" cy="77152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9CCBF" id="Conector recto de flecha 40" o:spid="_x0000_s1026" type="#_x0000_t32" style="position:absolute;margin-left:292.95pt;margin-top:230.05pt;width:152.25pt;height:6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20704" behindDoc="0" locked="0" layoutInCell="1" allowOverlap="1" wp14:anchorId="20CE6ADE" wp14:editId="29E68D9B">
                <wp:simplePos x="0" y="0"/>
                <wp:positionH relativeFrom="column">
                  <wp:posOffset>3463290</wp:posOffset>
                </wp:positionH>
                <wp:positionV relativeFrom="paragraph">
                  <wp:posOffset>3074035</wp:posOffset>
                </wp:positionV>
                <wp:extent cx="885825" cy="628650"/>
                <wp:effectExtent l="0" t="0" r="66675" b="57150"/>
                <wp:wrapNone/>
                <wp:docPr id="39" name="Conector recto de flecha 39"/>
                <wp:cNvGraphicFramePr/>
                <a:graphic xmlns:a="http://schemas.openxmlformats.org/drawingml/2006/main">
                  <a:graphicData uri="http://schemas.microsoft.com/office/word/2010/wordprocessingShape">
                    <wps:wsp>
                      <wps:cNvCnPr/>
                      <wps:spPr>
                        <a:xfrm>
                          <a:off x="0" y="0"/>
                          <a:ext cx="885825" cy="62865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4E3A3" id="Conector recto de flecha 39" o:spid="_x0000_s1026" type="#_x0000_t32" style="position:absolute;margin-left:272.7pt;margin-top:242.05pt;width:69.75pt;height:4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09440" behindDoc="0" locked="0" layoutInCell="1" allowOverlap="1" wp14:anchorId="0CD34DAD" wp14:editId="21579B93">
                <wp:simplePos x="0" y="0"/>
                <wp:positionH relativeFrom="column">
                  <wp:posOffset>1929765</wp:posOffset>
                </wp:positionH>
                <wp:positionV relativeFrom="paragraph">
                  <wp:posOffset>5093335</wp:posOffset>
                </wp:positionV>
                <wp:extent cx="1819275" cy="361950"/>
                <wp:effectExtent l="0" t="0" r="28575" b="19050"/>
                <wp:wrapNone/>
                <wp:docPr id="33" name="Cuadro de texto 33"/>
                <wp:cNvGraphicFramePr/>
                <a:graphic xmlns:a="http://schemas.openxmlformats.org/drawingml/2006/main">
                  <a:graphicData uri="http://schemas.microsoft.com/office/word/2010/wordprocessingShape">
                    <wps:wsp>
                      <wps:cNvSpPr txBox="1"/>
                      <wps:spPr>
                        <a:xfrm>
                          <a:off x="0" y="0"/>
                          <a:ext cx="181927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MATERIALES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34DAD" id="Cuadro de texto 33" o:spid="_x0000_s1052" type="#_x0000_t202" style="position:absolute;left:0;text-align:left;margin-left:151.95pt;margin-top:401.05pt;width:143.25pt;height:28.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" fillcolor="white [3201]" strokeweight=".5pt">
                <v:textbox>
                  <w:txbxContent>
                    <w:p w:rsidR="00797B9A" w:rsidRPr="00D40D37" w:rsidRDefault="00797B9A" w:rsidP="00D40D37">
                      <w:pPr>
                        <w:jc w:val="center"/>
                        <w:rPr>
                          <w:rFonts w:ascii="Arial" w:hAnsi="Arial" w:cs="Arial"/>
                        </w:rPr>
                      </w:pPr>
                      <w:r>
                        <w:rPr>
                          <w:rFonts w:ascii="Arial" w:hAnsi="Arial" w:cs="Arial"/>
                        </w:rPr>
                        <w:t>MATERIALES</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707392" behindDoc="0" locked="0" layoutInCell="1" allowOverlap="1" wp14:anchorId="38F812F2" wp14:editId="1FFB9EC4">
                <wp:simplePos x="0" y="0"/>
                <wp:positionH relativeFrom="column">
                  <wp:posOffset>1929765</wp:posOffset>
                </wp:positionH>
                <wp:positionV relativeFrom="paragraph">
                  <wp:posOffset>4588510</wp:posOffset>
                </wp:positionV>
                <wp:extent cx="1819275" cy="361950"/>
                <wp:effectExtent l="0" t="0" r="28575" b="19050"/>
                <wp:wrapNone/>
                <wp:docPr id="32" name="Cuadro de texto 32"/>
                <wp:cNvGraphicFramePr/>
                <a:graphic xmlns:a="http://schemas.openxmlformats.org/drawingml/2006/main">
                  <a:graphicData uri="http://schemas.microsoft.com/office/word/2010/wordprocessingShape">
                    <wps:wsp>
                      <wps:cNvSpPr txBox="1"/>
                      <wps:spPr>
                        <a:xfrm>
                          <a:off x="0" y="0"/>
                          <a:ext cx="181927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SESIONES DE CLASE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812F2" id="Cuadro de texto 32" o:spid="_x0000_s1053" type="#_x0000_t202" style="position:absolute;left:0;text-align:left;margin-left:151.95pt;margin-top:361.3pt;width:143.25pt;height:2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" fillcolor="white [3201]" strokeweight=".5pt">
                <v:textbox>
                  <w:txbxContent>
                    <w:p w:rsidR="00797B9A" w:rsidRPr="00D40D37" w:rsidRDefault="00797B9A" w:rsidP="00D40D37">
                      <w:pPr>
                        <w:jc w:val="center"/>
                        <w:rPr>
                          <w:rFonts w:ascii="Arial" w:hAnsi="Arial" w:cs="Arial"/>
                        </w:rPr>
                      </w:pPr>
                      <w:r>
                        <w:rPr>
                          <w:rFonts w:ascii="Arial" w:hAnsi="Arial" w:cs="Arial"/>
                        </w:rPr>
                        <w:t>SESIONES DE CLASE</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95104" behindDoc="0" locked="0" layoutInCell="1" allowOverlap="1" wp14:anchorId="1306784F" wp14:editId="7A421D87">
                <wp:simplePos x="0" y="0"/>
                <wp:positionH relativeFrom="column">
                  <wp:posOffset>1901190</wp:posOffset>
                </wp:positionH>
                <wp:positionV relativeFrom="paragraph">
                  <wp:posOffset>2607310</wp:posOffset>
                </wp:positionV>
                <wp:extent cx="1819275" cy="466725"/>
                <wp:effectExtent l="0" t="0" r="28575" b="28575"/>
                <wp:wrapNone/>
                <wp:docPr id="26" name="Cuadro de texto 26"/>
                <wp:cNvGraphicFramePr/>
                <a:graphic xmlns:a="http://schemas.openxmlformats.org/drawingml/2006/main">
                  <a:graphicData uri="http://schemas.microsoft.com/office/word/2010/wordprocessingShape">
                    <wps:wsp>
                      <wps:cNvSpPr txBox="1"/>
                      <wps:spPr>
                        <a:xfrm>
                          <a:off x="0" y="0"/>
                          <a:ext cx="18192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OBJETIVOS ESPECÍFICOS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6784F" id="Cuadro de texto 26" o:spid="_x0000_s1054" type="#_x0000_t202" style="position:absolute;left:0;text-align:left;margin-left:149.7pt;margin-top:205.3pt;width:143.25pt;height:36.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" fillcolor="white [3201]" strokeweight=".5pt">
                <v:textbox>
                  <w:txbxContent>
                    <w:p w:rsidR="00797B9A" w:rsidRPr="00D40D37" w:rsidRDefault="00797B9A" w:rsidP="00D40D37">
                      <w:pPr>
                        <w:jc w:val="center"/>
                        <w:rPr>
                          <w:rFonts w:ascii="Arial" w:hAnsi="Arial" w:cs="Arial"/>
                        </w:rPr>
                      </w:pPr>
                      <w:r>
                        <w:rPr>
                          <w:rFonts w:ascii="Arial" w:hAnsi="Arial" w:cs="Arial"/>
                        </w:rPr>
                        <w:t>OBJETIVOS ESPECÍFICOS</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93056" behindDoc="0" locked="0" layoutInCell="1" allowOverlap="1" wp14:anchorId="5573B209" wp14:editId="5281F5FC">
                <wp:simplePos x="0" y="0"/>
                <wp:positionH relativeFrom="column">
                  <wp:posOffset>1901190</wp:posOffset>
                </wp:positionH>
                <wp:positionV relativeFrom="paragraph">
                  <wp:posOffset>2121535</wp:posOffset>
                </wp:positionV>
                <wp:extent cx="1819275" cy="276225"/>
                <wp:effectExtent l="0" t="0" r="28575" b="28575"/>
                <wp:wrapNone/>
                <wp:docPr id="25" name="Cuadro de texto 25"/>
                <wp:cNvGraphicFramePr/>
                <a:graphic xmlns:a="http://schemas.openxmlformats.org/drawingml/2006/main">
                  <a:graphicData uri="http://schemas.microsoft.com/office/word/2010/wordprocessingShape">
                    <wps:wsp>
                      <wps:cNvSpPr txBox="1"/>
                      <wps:spPr>
                        <a:xfrm>
                          <a:off x="0" y="0"/>
                          <a:ext cx="18192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rPr>
                            </w:pPr>
                            <w:r>
                              <w:rPr>
                                <w:rFonts w:ascii="Arial" w:hAnsi="Arial" w:cs="Arial"/>
                              </w:rPr>
                              <w:t>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3B209" id="Cuadro de texto 25" o:spid="_x0000_s1055" type="#_x0000_t202" style="position:absolute;left:0;text-align:left;margin-left:149.7pt;margin-top:167.05pt;width:143.25pt;height:21.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" fillcolor="white [3201]" strokeweight=".5pt">
                <v:textbox>
                  <w:txbxContent>
                    <w:p w:rsidR="00797B9A" w:rsidRPr="00D40D37" w:rsidRDefault="00797B9A" w:rsidP="00D40D37">
                      <w:pPr>
                        <w:jc w:val="center"/>
                        <w:rPr>
                          <w:rFonts w:ascii="Arial" w:hAnsi="Arial" w:cs="Arial"/>
                        </w:rPr>
                      </w:pPr>
                      <w:r>
                        <w:rPr>
                          <w:rFonts w:ascii="Arial" w:hAnsi="Arial" w:cs="Arial"/>
                        </w:rPr>
                        <w:t>OBJETIVO GENERAL</w:t>
                      </w:r>
                    </w:p>
                  </w:txbxContent>
                </v:textbox>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91008" behindDoc="0" locked="0" layoutInCell="1" allowOverlap="1" wp14:anchorId="5EC6A1E8" wp14:editId="053E2790">
                <wp:simplePos x="0" y="0"/>
                <wp:positionH relativeFrom="column">
                  <wp:posOffset>3044190</wp:posOffset>
                </wp:positionH>
                <wp:positionV relativeFrom="paragraph">
                  <wp:posOffset>1569085</wp:posOffset>
                </wp:positionV>
                <wp:extent cx="1809750" cy="533400"/>
                <wp:effectExtent l="38100" t="0" r="19050" b="76200"/>
                <wp:wrapNone/>
                <wp:docPr id="24" name="Conector recto de flecha 24"/>
                <wp:cNvGraphicFramePr/>
                <a:graphic xmlns:a="http://schemas.openxmlformats.org/drawingml/2006/main">
                  <a:graphicData uri="http://schemas.microsoft.com/office/word/2010/wordprocessingShape">
                    <wps:wsp>
                      <wps:cNvCnPr/>
                      <wps:spPr>
                        <a:xfrm flipH="1">
                          <a:off x="0" y="0"/>
                          <a:ext cx="1809750" cy="53340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54280" id="Conector recto de flecha 24" o:spid="_x0000_s1026" type="#_x0000_t32" style="position:absolute;margin-left:239.7pt;margin-top:123.55pt;width:142.5pt;height:4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" strokecolor="#181818 [332]">
                <v:stroke endarrow="block"/>
              </v:shape>
            </w:pict>
          </mc:Fallback>
        </mc:AlternateContent>
      </w:r>
      <w:r w:rsidR="001C2F12" w:rsidRPr="005A1AC1">
        <w:rPr>
          <w:rFonts w:ascii="Arial" w:eastAsia="Times New Roman" w:hAnsi="Arial" w:cs="Arial"/>
          <w:b/>
          <w:noProof/>
          <w:sz w:val="24"/>
          <w:szCs w:val="24"/>
          <w:lang w:eastAsia="es-PE"/>
        </w:rPr>
        <mc:AlternateContent>
          <mc:Choice Requires="wps">
            <w:drawing>
              <wp:anchor distT="0" distB="0" distL="114300" distR="114300" simplePos="0" relativeHeight="251687936" behindDoc="0" locked="0" layoutInCell="1" allowOverlap="1" wp14:anchorId="3C807077" wp14:editId="26676511">
                <wp:simplePos x="0" y="0"/>
                <wp:positionH relativeFrom="column">
                  <wp:posOffset>815340</wp:posOffset>
                </wp:positionH>
                <wp:positionV relativeFrom="paragraph">
                  <wp:posOffset>1502410</wp:posOffset>
                </wp:positionV>
                <wp:extent cx="1724025" cy="600075"/>
                <wp:effectExtent l="0" t="0" r="66675" b="66675"/>
                <wp:wrapNone/>
                <wp:docPr id="22" name="Conector recto de flecha 22"/>
                <wp:cNvGraphicFramePr/>
                <a:graphic xmlns:a="http://schemas.openxmlformats.org/drawingml/2006/main">
                  <a:graphicData uri="http://schemas.microsoft.com/office/word/2010/wordprocessingShape">
                    <wps:wsp>
                      <wps:cNvCnPr/>
                      <wps:spPr>
                        <a:xfrm>
                          <a:off x="0" y="0"/>
                          <a:ext cx="1724025" cy="60007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6C56D98" id="Conector recto de flecha 22" o:spid="_x0000_s1026" type="#_x0000_t32" style="position:absolute;margin-left:64.2pt;margin-top:118.3pt;width:135.75pt;height:47.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" strokecolor="#191919 [332]">
                <v:stroke endarrow="block"/>
              </v:shape>
            </w:pict>
          </mc:Fallback>
        </mc:AlternateContent>
      </w:r>
      <w:r w:rsidR="00D40D37" w:rsidRPr="005A1AC1">
        <w:rPr>
          <w:rFonts w:ascii="Arial" w:eastAsia="Times New Roman" w:hAnsi="Arial" w:cs="Arial"/>
          <w:b/>
          <w:noProof/>
          <w:sz w:val="24"/>
          <w:szCs w:val="24"/>
          <w:lang w:eastAsia="es-PE"/>
        </w:rPr>
        <mc:AlternateContent>
          <mc:Choice Requires="wps">
            <w:drawing>
              <wp:anchor distT="0" distB="0" distL="114300" distR="114300" simplePos="0" relativeHeight="251684864" behindDoc="0" locked="0" layoutInCell="1" allowOverlap="1" wp14:anchorId="1427372D" wp14:editId="3F7C77EA">
                <wp:simplePos x="0" y="0"/>
                <wp:positionH relativeFrom="column">
                  <wp:posOffset>4415790</wp:posOffset>
                </wp:positionH>
                <wp:positionV relativeFrom="paragraph">
                  <wp:posOffset>845185</wp:posOffset>
                </wp:positionV>
                <wp:extent cx="1819275" cy="990600"/>
                <wp:effectExtent l="0" t="0" r="9525" b="0"/>
                <wp:wrapNone/>
                <wp:docPr id="20" name="Cuadro de texto 20"/>
                <wp:cNvGraphicFramePr/>
                <a:graphic xmlns:a="http://schemas.openxmlformats.org/drawingml/2006/main">
                  <a:graphicData uri="http://schemas.microsoft.com/office/word/2010/wordprocessingShape">
                    <wps:wsp>
                      <wps:cNvSpPr txBox="1"/>
                      <wps:spPr>
                        <a:xfrm>
                          <a:off x="0" y="0"/>
                          <a:ext cx="1819275" cy="990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u w:val="single"/>
                              </w:rPr>
                            </w:pPr>
                            <w:r w:rsidRPr="00D40D37">
                              <w:rPr>
                                <w:rFonts w:ascii="Arial" w:hAnsi="Arial" w:cs="Arial"/>
                                <w:u w:val="single"/>
                              </w:rPr>
                              <w:t>Medios</w:t>
                            </w:r>
                          </w:p>
                          <w:p w:rsidR="00797B9A" w:rsidRPr="00D40D37" w:rsidRDefault="00797B9A" w:rsidP="00301CCC">
                            <w:pPr>
                              <w:pStyle w:val="Prrafodelista"/>
                              <w:numPr>
                                <w:ilvl w:val="0"/>
                                <w:numId w:val="28"/>
                              </w:numPr>
                              <w:rPr>
                                <w:rFonts w:ascii="Arial" w:hAnsi="Arial" w:cs="Arial"/>
                              </w:rPr>
                            </w:pPr>
                            <w:r w:rsidRPr="00D40D37">
                              <w:rPr>
                                <w:rFonts w:ascii="Arial" w:hAnsi="Arial" w:cs="Arial"/>
                              </w:rPr>
                              <w:t>Cuerpo</w:t>
                            </w:r>
                          </w:p>
                          <w:p w:rsidR="00797B9A" w:rsidRPr="00D40D37" w:rsidRDefault="00797B9A" w:rsidP="00301CCC">
                            <w:pPr>
                              <w:pStyle w:val="Prrafodelista"/>
                              <w:numPr>
                                <w:ilvl w:val="0"/>
                                <w:numId w:val="28"/>
                              </w:numPr>
                              <w:rPr>
                                <w:rFonts w:ascii="Arial" w:hAnsi="Arial" w:cs="Arial"/>
                              </w:rPr>
                            </w:pPr>
                            <w:r w:rsidRPr="00D40D37">
                              <w:rPr>
                                <w:rFonts w:ascii="Arial" w:hAnsi="Arial" w:cs="Arial"/>
                              </w:rPr>
                              <w:t>Voz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7372D" id="Cuadro de texto 20" o:spid="_x0000_s1056" type="#_x0000_t202" style="position:absolute;left:0;text-align:left;margin-left:347.7pt;margin-top:66.55pt;width:143.25pt;height:7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" fillcolor="white [3201]" stroked="f" strokeweight=".5pt">
                <v:textbox>
                  <w:txbxContent>
                    <w:p w:rsidR="00797B9A" w:rsidRPr="00D40D37" w:rsidRDefault="00797B9A" w:rsidP="00D40D37">
                      <w:pPr>
                        <w:jc w:val="center"/>
                        <w:rPr>
                          <w:rFonts w:ascii="Arial" w:hAnsi="Arial" w:cs="Arial"/>
                          <w:u w:val="single"/>
                        </w:rPr>
                      </w:pPr>
                      <w:r w:rsidRPr="00D40D37">
                        <w:rPr>
                          <w:rFonts w:ascii="Arial" w:hAnsi="Arial" w:cs="Arial"/>
                          <w:u w:val="single"/>
                        </w:rPr>
                        <w:t>Medios</w:t>
                      </w:r>
                    </w:p>
                    <w:p w:rsidR="00797B9A" w:rsidRPr="00D40D37" w:rsidRDefault="00797B9A" w:rsidP="00301CCC">
                      <w:pPr>
                        <w:pStyle w:val="Prrafodelista"/>
                        <w:numPr>
                          <w:ilvl w:val="0"/>
                          <w:numId w:val="28"/>
                        </w:numPr>
                        <w:rPr>
                          <w:rFonts w:ascii="Arial" w:hAnsi="Arial" w:cs="Arial"/>
                        </w:rPr>
                      </w:pPr>
                      <w:r w:rsidRPr="00D40D37">
                        <w:rPr>
                          <w:rFonts w:ascii="Arial" w:hAnsi="Arial" w:cs="Arial"/>
                        </w:rPr>
                        <w:t>Cuerpo</w:t>
                      </w:r>
                    </w:p>
                    <w:p w:rsidR="00797B9A" w:rsidRPr="00D40D37" w:rsidRDefault="00797B9A" w:rsidP="00301CCC">
                      <w:pPr>
                        <w:pStyle w:val="Prrafodelista"/>
                        <w:numPr>
                          <w:ilvl w:val="0"/>
                          <w:numId w:val="28"/>
                        </w:numPr>
                        <w:rPr>
                          <w:rFonts w:ascii="Arial" w:hAnsi="Arial" w:cs="Arial"/>
                        </w:rPr>
                      </w:pPr>
                      <w:r w:rsidRPr="00D40D37">
                        <w:rPr>
                          <w:rFonts w:ascii="Arial" w:hAnsi="Arial" w:cs="Arial"/>
                        </w:rPr>
                        <w:t>Voz</w:t>
                      </w:r>
                    </w:p>
                  </w:txbxContent>
                </v:textbox>
              </v:shape>
            </w:pict>
          </mc:Fallback>
        </mc:AlternateContent>
      </w:r>
      <w:r w:rsidR="00D40D37" w:rsidRPr="005A1AC1">
        <w:rPr>
          <w:rFonts w:ascii="Arial" w:eastAsia="Times New Roman" w:hAnsi="Arial" w:cs="Arial"/>
          <w:b/>
          <w:noProof/>
          <w:sz w:val="24"/>
          <w:szCs w:val="24"/>
          <w:lang w:eastAsia="es-PE"/>
        </w:rPr>
        <mc:AlternateContent>
          <mc:Choice Requires="wps">
            <w:drawing>
              <wp:anchor distT="0" distB="0" distL="114300" distR="114300" simplePos="0" relativeHeight="251682816" behindDoc="0" locked="0" layoutInCell="1" allowOverlap="1" wp14:anchorId="25111930" wp14:editId="1BFFFD5D">
                <wp:simplePos x="0" y="0"/>
                <wp:positionH relativeFrom="column">
                  <wp:posOffset>2053590</wp:posOffset>
                </wp:positionH>
                <wp:positionV relativeFrom="paragraph">
                  <wp:posOffset>845185</wp:posOffset>
                </wp:positionV>
                <wp:extent cx="1819275" cy="847725"/>
                <wp:effectExtent l="0" t="0" r="9525" b="9525"/>
                <wp:wrapNone/>
                <wp:docPr id="19" name="Cuadro de texto 19"/>
                <wp:cNvGraphicFramePr/>
                <a:graphic xmlns:a="http://schemas.openxmlformats.org/drawingml/2006/main">
                  <a:graphicData uri="http://schemas.microsoft.com/office/word/2010/wordprocessingShape">
                    <wps:wsp>
                      <wps:cNvSpPr txBox="1"/>
                      <wps:spPr>
                        <a:xfrm>
                          <a:off x="0" y="0"/>
                          <a:ext cx="1819275" cy="847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D40D37" w:rsidRDefault="00797B9A" w:rsidP="00D40D37">
                            <w:pPr>
                              <w:jc w:val="center"/>
                              <w:rPr>
                                <w:rFonts w:ascii="Arial" w:hAnsi="Arial" w:cs="Arial"/>
                                <w:u w:val="single"/>
                              </w:rPr>
                            </w:pPr>
                            <w:r w:rsidRPr="00D40D37">
                              <w:rPr>
                                <w:rFonts w:ascii="Arial" w:hAnsi="Arial" w:cs="Arial"/>
                                <w:u w:val="single"/>
                              </w:rPr>
                              <w:t>Técnicas</w:t>
                            </w:r>
                          </w:p>
                          <w:p w:rsidR="00797B9A" w:rsidRDefault="00797B9A" w:rsidP="00301CCC">
                            <w:pPr>
                              <w:pStyle w:val="Prrafodelista"/>
                              <w:numPr>
                                <w:ilvl w:val="0"/>
                                <w:numId w:val="27"/>
                              </w:numPr>
                              <w:ind w:left="426"/>
                              <w:rPr>
                                <w:rFonts w:ascii="Arial" w:hAnsi="Arial" w:cs="Arial"/>
                              </w:rPr>
                            </w:pPr>
                            <w:r w:rsidRPr="00D40D37">
                              <w:rPr>
                                <w:rFonts w:ascii="Arial" w:hAnsi="Arial" w:cs="Arial"/>
                              </w:rPr>
                              <w:t>Juego</w:t>
                            </w:r>
                          </w:p>
                          <w:p w:rsidR="00797B9A" w:rsidRPr="00D40D37" w:rsidRDefault="00797B9A" w:rsidP="00301CCC">
                            <w:pPr>
                              <w:pStyle w:val="Prrafodelista"/>
                              <w:numPr>
                                <w:ilvl w:val="0"/>
                                <w:numId w:val="27"/>
                              </w:numPr>
                              <w:ind w:left="426"/>
                              <w:rPr>
                                <w:rFonts w:ascii="Arial" w:hAnsi="Arial" w:cs="Arial"/>
                              </w:rPr>
                            </w:pPr>
                            <w:r>
                              <w:rPr>
                                <w:rFonts w:ascii="Arial" w:hAnsi="Arial" w:cs="Arial"/>
                              </w:rPr>
                              <w:t>Observación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11930" id="Cuadro de texto 19" o:spid="_x0000_s1057" type="#_x0000_t202" style="position:absolute;left:0;text-align:left;margin-left:161.7pt;margin-top:66.55pt;width:143.25pt;height:66.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" fillcolor="white [3201]" stroked="f" strokeweight=".5pt">
                <v:textbox>
                  <w:txbxContent>
                    <w:p w:rsidR="00797B9A" w:rsidRPr="00D40D37" w:rsidRDefault="00797B9A" w:rsidP="00D40D37">
                      <w:pPr>
                        <w:jc w:val="center"/>
                        <w:rPr>
                          <w:rFonts w:ascii="Arial" w:hAnsi="Arial" w:cs="Arial"/>
                          <w:u w:val="single"/>
                        </w:rPr>
                      </w:pPr>
                      <w:r w:rsidRPr="00D40D37">
                        <w:rPr>
                          <w:rFonts w:ascii="Arial" w:hAnsi="Arial" w:cs="Arial"/>
                          <w:u w:val="single"/>
                        </w:rPr>
                        <w:t>Técnicas</w:t>
                      </w:r>
                    </w:p>
                    <w:p w:rsidR="00797B9A" w:rsidRDefault="00797B9A" w:rsidP="00301CCC">
                      <w:pPr>
                        <w:pStyle w:val="Prrafodelista"/>
                        <w:numPr>
                          <w:ilvl w:val="0"/>
                          <w:numId w:val="27"/>
                        </w:numPr>
                        <w:ind w:left="426"/>
                        <w:rPr>
                          <w:rFonts w:ascii="Arial" w:hAnsi="Arial" w:cs="Arial"/>
                        </w:rPr>
                      </w:pPr>
                      <w:r w:rsidRPr="00D40D37">
                        <w:rPr>
                          <w:rFonts w:ascii="Arial" w:hAnsi="Arial" w:cs="Arial"/>
                        </w:rPr>
                        <w:t>Juego</w:t>
                      </w:r>
                    </w:p>
                    <w:p w:rsidR="00797B9A" w:rsidRPr="00D40D37" w:rsidRDefault="00797B9A" w:rsidP="00301CCC">
                      <w:pPr>
                        <w:pStyle w:val="Prrafodelista"/>
                        <w:numPr>
                          <w:ilvl w:val="0"/>
                          <w:numId w:val="27"/>
                        </w:numPr>
                        <w:ind w:left="426"/>
                        <w:rPr>
                          <w:rFonts w:ascii="Arial" w:hAnsi="Arial" w:cs="Arial"/>
                        </w:rPr>
                      </w:pPr>
                      <w:r>
                        <w:rPr>
                          <w:rFonts w:ascii="Arial" w:hAnsi="Arial" w:cs="Arial"/>
                        </w:rPr>
                        <w:t>Observación</w:t>
                      </w:r>
                    </w:p>
                  </w:txbxContent>
                </v:textbox>
              </v:shape>
            </w:pict>
          </mc:Fallback>
        </mc:AlternateContent>
      </w:r>
      <w:r w:rsidR="00D40D37" w:rsidRPr="005A1AC1">
        <w:rPr>
          <w:rFonts w:ascii="Arial" w:eastAsia="Times New Roman" w:hAnsi="Arial" w:cs="Arial"/>
          <w:b/>
          <w:noProof/>
          <w:sz w:val="24"/>
          <w:szCs w:val="24"/>
          <w:lang w:eastAsia="es-PE"/>
        </w:rPr>
        <mc:AlternateContent>
          <mc:Choice Requires="wps">
            <w:drawing>
              <wp:anchor distT="0" distB="0" distL="114300" distR="114300" simplePos="0" relativeHeight="251680768" behindDoc="0" locked="0" layoutInCell="1" allowOverlap="1" wp14:anchorId="46A791BB" wp14:editId="258E8E93">
                <wp:simplePos x="0" y="0"/>
                <wp:positionH relativeFrom="column">
                  <wp:posOffset>81915</wp:posOffset>
                </wp:positionH>
                <wp:positionV relativeFrom="paragraph">
                  <wp:posOffset>845185</wp:posOffset>
                </wp:positionV>
                <wp:extent cx="1819275" cy="781050"/>
                <wp:effectExtent l="0" t="0" r="9525" b="0"/>
                <wp:wrapNone/>
                <wp:docPr id="18" name="Cuadro de texto 18"/>
                <wp:cNvGraphicFramePr/>
                <a:graphic xmlns:a="http://schemas.openxmlformats.org/drawingml/2006/main">
                  <a:graphicData uri="http://schemas.microsoft.com/office/word/2010/wordprocessingShape">
                    <wps:wsp>
                      <wps:cNvSpPr txBox="1"/>
                      <wps:spPr>
                        <a:xfrm>
                          <a:off x="0" y="0"/>
                          <a:ext cx="1819275" cy="781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Default="00797B9A" w:rsidP="00D40D37">
                            <w:pPr>
                              <w:jc w:val="center"/>
                              <w:rPr>
                                <w:rFonts w:ascii="Arial" w:hAnsi="Arial" w:cs="Arial"/>
                                <w:u w:val="single"/>
                              </w:rPr>
                            </w:pPr>
                            <w:r w:rsidRPr="00D40D37">
                              <w:rPr>
                                <w:rFonts w:ascii="Arial" w:hAnsi="Arial" w:cs="Arial"/>
                                <w:u w:val="single"/>
                              </w:rPr>
                              <w:t>Principios</w:t>
                            </w:r>
                          </w:p>
                          <w:p w:rsidR="00797B9A" w:rsidRPr="00D40D37" w:rsidRDefault="00797B9A" w:rsidP="00301CCC">
                            <w:pPr>
                              <w:pStyle w:val="Prrafodelista"/>
                              <w:numPr>
                                <w:ilvl w:val="0"/>
                                <w:numId w:val="26"/>
                              </w:numPr>
                              <w:ind w:left="426"/>
                              <w:rPr>
                                <w:rFonts w:ascii="Arial" w:hAnsi="Arial" w:cs="Arial"/>
                              </w:rPr>
                            </w:pPr>
                            <w:r w:rsidRPr="00D40D37">
                              <w:rPr>
                                <w:rFonts w:ascii="Arial" w:hAnsi="Arial" w:cs="Arial"/>
                              </w:rPr>
                              <w:t>Creatividad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791BB" id="Cuadro de texto 18" o:spid="_x0000_s1058" type="#_x0000_t202" style="position:absolute;left:0;text-align:left;margin-left:6.45pt;margin-top:66.55pt;width:143.25pt;height: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" fillcolor="white [3201]" stroked="f" strokeweight=".5pt">
                <v:textbox>
                  <w:txbxContent>
                    <w:p w:rsidR="00797B9A" w:rsidRDefault="00797B9A" w:rsidP="00D40D37">
                      <w:pPr>
                        <w:jc w:val="center"/>
                        <w:rPr>
                          <w:rFonts w:ascii="Arial" w:hAnsi="Arial" w:cs="Arial"/>
                          <w:u w:val="single"/>
                        </w:rPr>
                      </w:pPr>
                      <w:r w:rsidRPr="00D40D37">
                        <w:rPr>
                          <w:rFonts w:ascii="Arial" w:hAnsi="Arial" w:cs="Arial"/>
                          <w:u w:val="single"/>
                        </w:rPr>
                        <w:t>Principios</w:t>
                      </w:r>
                    </w:p>
                    <w:p w:rsidR="00797B9A" w:rsidRPr="00D40D37" w:rsidRDefault="00797B9A" w:rsidP="00301CCC">
                      <w:pPr>
                        <w:pStyle w:val="Prrafodelista"/>
                        <w:numPr>
                          <w:ilvl w:val="0"/>
                          <w:numId w:val="26"/>
                        </w:numPr>
                        <w:ind w:left="426"/>
                        <w:rPr>
                          <w:rFonts w:ascii="Arial" w:hAnsi="Arial" w:cs="Arial"/>
                        </w:rPr>
                      </w:pPr>
                      <w:r w:rsidRPr="00D40D37">
                        <w:rPr>
                          <w:rFonts w:ascii="Arial" w:hAnsi="Arial" w:cs="Arial"/>
                        </w:rPr>
                        <w:t>Creatividad</w:t>
                      </w:r>
                    </w:p>
                  </w:txbxContent>
                </v:textbox>
              </v:shape>
            </w:pict>
          </mc:Fallback>
        </mc:AlternateContent>
      </w:r>
      <w:r w:rsidR="00D40D37" w:rsidRPr="005A1AC1">
        <w:rPr>
          <w:rFonts w:ascii="Arial" w:eastAsia="Times New Roman" w:hAnsi="Arial" w:cs="Arial"/>
          <w:b/>
          <w:noProof/>
          <w:sz w:val="24"/>
          <w:szCs w:val="24"/>
          <w:lang w:eastAsia="es-PE"/>
        </w:rPr>
        <mc:AlternateContent>
          <mc:Choice Requires="wps">
            <w:drawing>
              <wp:anchor distT="0" distB="0" distL="114300" distR="114300" simplePos="0" relativeHeight="251678720" behindDoc="0" locked="0" layoutInCell="1" allowOverlap="1" wp14:anchorId="6900567F" wp14:editId="4D032FB6">
                <wp:simplePos x="0" y="0"/>
                <wp:positionH relativeFrom="column">
                  <wp:posOffset>3463290</wp:posOffset>
                </wp:positionH>
                <wp:positionV relativeFrom="paragraph">
                  <wp:posOffset>273685</wp:posOffset>
                </wp:positionV>
                <wp:extent cx="1390650" cy="485775"/>
                <wp:effectExtent l="0" t="0" r="76200" b="66675"/>
                <wp:wrapNone/>
                <wp:docPr id="4" name="Conector recto de flecha 4"/>
                <wp:cNvGraphicFramePr/>
                <a:graphic xmlns:a="http://schemas.openxmlformats.org/drawingml/2006/main">
                  <a:graphicData uri="http://schemas.microsoft.com/office/word/2010/wordprocessingShape">
                    <wps:wsp>
                      <wps:cNvCnPr/>
                      <wps:spPr>
                        <a:xfrm>
                          <a:off x="0" y="0"/>
                          <a:ext cx="1390650" cy="485775"/>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1A49B" id="Conector recto de flecha 4" o:spid="_x0000_s1026" type="#_x0000_t32" style="position:absolute;margin-left:272.7pt;margin-top:21.55pt;width:109.5pt;height:38.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" strokecolor="#191919 [332]">
                <v:stroke endarrow="block"/>
              </v:shape>
            </w:pict>
          </mc:Fallback>
        </mc:AlternateContent>
      </w:r>
      <w:r w:rsidR="00D40D37" w:rsidRPr="005A1AC1">
        <w:rPr>
          <w:rFonts w:ascii="Arial" w:eastAsia="Times New Roman" w:hAnsi="Arial" w:cs="Arial"/>
          <w:b/>
          <w:noProof/>
          <w:sz w:val="24"/>
          <w:szCs w:val="24"/>
          <w:lang w:eastAsia="es-PE"/>
        </w:rPr>
        <mc:AlternateContent>
          <mc:Choice Requires="wps">
            <w:drawing>
              <wp:anchor distT="0" distB="0" distL="114300" distR="114300" simplePos="0" relativeHeight="251677696" behindDoc="0" locked="0" layoutInCell="1" allowOverlap="1" wp14:anchorId="0E4A3056" wp14:editId="4F2D1734">
                <wp:simplePos x="0" y="0"/>
                <wp:positionH relativeFrom="column">
                  <wp:posOffset>948690</wp:posOffset>
                </wp:positionH>
                <wp:positionV relativeFrom="paragraph">
                  <wp:posOffset>273685</wp:posOffset>
                </wp:positionV>
                <wp:extent cx="1257300" cy="533400"/>
                <wp:effectExtent l="38100" t="0" r="19050" b="57150"/>
                <wp:wrapNone/>
                <wp:docPr id="3" name="Conector recto de flecha 3"/>
                <wp:cNvGraphicFramePr/>
                <a:graphic xmlns:a="http://schemas.openxmlformats.org/drawingml/2006/main">
                  <a:graphicData uri="http://schemas.microsoft.com/office/word/2010/wordprocessingShape">
                    <wps:wsp>
                      <wps:cNvCnPr/>
                      <wps:spPr>
                        <a:xfrm flipH="1">
                          <a:off x="0" y="0"/>
                          <a:ext cx="1257300" cy="533400"/>
                        </a:xfrm>
                        <a:prstGeom prst="straightConnector1">
                          <a:avLst/>
                        </a:prstGeom>
                        <a:ln>
                          <a:solidFill>
                            <a:schemeClr val="bg1">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545A2" id="Conector recto de flecha 3" o:spid="_x0000_s1026" type="#_x0000_t32" style="position:absolute;margin-left:74.7pt;margin-top:21.55pt;width:99pt;height:4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" strokecolor="#191919 [332]">
                <v:stroke endarrow="block"/>
              </v:shape>
            </w:pict>
          </mc:Fallback>
        </mc:AlternateContent>
      </w:r>
      <w:r w:rsidR="00A93175" w:rsidRPr="005A1AC1">
        <w:rPr>
          <w:rFonts w:ascii="Arial" w:eastAsia="Times New Roman" w:hAnsi="Arial" w:cs="Arial"/>
          <w:b/>
          <w:sz w:val="24"/>
          <w:szCs w:val="24"/>
        </w:rPr>
        <w:br w:type="page"/>
      </w:r>
      <w:r w:rsidR="00AD69CE" w:rsidRPr="005A1AC1">
        <w:rPr>
          <w:rFonts w:ascii="Arial" w:hAnsi="Arial" w:cs="Arial"/>
          <w:sz w:val="24"/>
          <w:szCs w:val="24"/>
        </w:rPr>
        <w:lastRenderedPageBreak/>
        <w:t>Para estructurar las estrategias didáctico-lúdicas se han considerado condiciones psicológicas, pedagógicas y ambientales.</w:t>
      </w: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 xml:space="preserve">Las </w:t>
      </w:r>
      <w:r w:rsidRPr="0011100E">
        <w:rPr>
          <w:rFonts w:ascii="Arial" w:hAnsi="Arial" w:cs="Arial"/>
          <w:b/>
          <w:sz w:val="24"/>
          <w:szCs w:val="24"/>
        </w:rPr>
        <w:t>condiciones psicológicas</w:t>
      </w:r>
      <w:r w:rsidRPr="005A1AC1">
        <w:rPr>
          <w:rFonts w:ascii="Arial" w:hAnsi="Arial" w:cs="Arial"/>
          <w:sz w:val="24"/>
          <w:szCs w:val="24"/>
        </w:rPr>
        <w:t xml:space="preserve"> se han determinado en base a las posibilidades y limitaciones en la expresión infantil según sea la edad del niño.</w:t>
      </w:r>
    </w:p>
    <w:p w:rsidR="00DB0D6E" w:rsidRDefault="00DB0D6E" w:rsidP="005A1AC1">
      <w:pPr>
        <w:autoSpaceDE w:val="0"/>
        <w:autoSpaceDN w:val="0"/>
        <w:adjustRightInd w:val="0"/>
        <w:spacing w:after="0" w:line="360" w:lineRule="auto"/>
        <w:ind w:left="426"/>
        <w:jc w:val="both"/>
        <w:rPr>
          <w:rFonts w:ascii="Arial" w:hAnsi="Arial" w:cs="Arial"/>
          <w:sz w:val="24"/>
          <w:szCs w:val="24"/>
        </w:rPr>
      </w:pP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 xml:space="preserve">Por lo tanto, a partir del estado de desarrollo del niño se han determinado los </w:t>
      </w:r>
      <w:r w:rsidRPr="00934407">
        <w:rPr>
          <w:rFonts w:ascii="Arial" w:hAnsi="Arial" w:cs="Arial"/>
          <w:sz w:val="24"/>
          <w:szCs w:val="24"/>
        </w:rPr>
        <w:t>objetivos,</w:t>
      </w:r>
      <w:r w:rsidRPr="005A1AC1">
        <w:rPr>
          <w:rFonts w:ascii="Arial" w:hAnsi="Arial" w:cs="Arial"/>
          <w:sz w:val="24"/>
          <w:szCs w:val="24"/>
        </w:rPr>
        <w:t xml:space="preserve"> puesto que cada etapa tiene diferentes características intelectuales, cognitivas y afectivas.  Por ejemplo, la motivación varía de acuerdo a los intereses de cada edad, así como los niveles de atención, memoria e imaginación.</w:t>
      </w: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Las experiencias de fracaso, bloqueo o frustraciones pueden influir obstaculizando la creatividad.</w:t>
      </w: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Sin embargo, por otro lado se dice que esta tensión y temor son fuente del pensamiento creativo, si este es canalizado. Para esto es necesario ofrecerles un clima de confianza y libertad para que surja una comunicación espontánea entre niños y docentes.</w:t>
      </w: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 xml:space="preserve">En cuanto a las </w:t>
      </w:r>
      <w:r w:rsidRPr="0011100E">
        <w:rPr>
          <w:rFonts w:ascii="Arial" w:hAnsi="Arial" w:cs="Arial"/>
          <w:b/>
          <w:sz w:val="24"/>
          <w:szCs w:val="24"/>
        </w:rPr>
        <w:t>condiciones pedagógicas</w:t>
      </w:r>
      <w:r w:rsidRPr="005A1AC1">
        <w:rPr>
          <w:rFonts w:ascii="Arial" w:hAnsi="Arial" w:cs="Arial"/>
          <w:sz w:val="24"/>
          <w:szCs w:val="24"/>
        </w:rPr>
        <w:t>, las estrategias didáctico-lúdicas exigen experiencia y entrenamiento de los docentes, lo cual va a facilitar el proceso de aprendizaje en el niño, recibiendo una motivación y dirección adecuada</w:t>
      </w:r>
      <w:r w:rsidR="00F47B6C">
        <w:rPr>
          <w:rFonts w:ascii="Arial" w:hAnsi="Arial" w:cs="Arial"/>
          <w:sz w:val="24"/>
          <w:szCs w:val="24"/>
        </w:rPr>
        <w:t>.</w:t>
      </w:r>
    </w:p>
    <w:p w:rsidR="00AD69CE" w:rsidRPr="005A1AC1" w:rsidRDefault="00AD69CE" w:rsidP="005A1AC1">
      <w:pPr>
        <w:autoSpaceDE w:val="0"/>
        <w:autoSpaceDN w:val="0"/>
        <w:adjustRightInd w:val="0"/>
        <w:spacing w:after="0" w:line="360" w:lineRule="auto"/>
        <w:ind w:left="426"/>
        <w:jc w:val="both"/>
        <w:rPr>
          <w:rFonts w:ascii="Arial" w:hAnsi="Arial" w:cs="Arial"/>
          <w:sz w:val="24"/>
          <w:szCs w:val="24"/>
        </w:rPr>
      </w:pPr>
    </w:p>
    <w:p w:rsidR="00AD69CE" w:rsidRPr="005A1AC1" w:rsidRDefault="00AD69CE" w:rsidP="00934407">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 xml:space="preserve">Y en las </w:t>
      </w:r>
      <w:r w:rsidRPr="0011100E">
        <w:rPr>
          <w:rFonts w:ascii="Arial" w:hAnsi="Arial" w:cs="Arial"/>
          <w:b/>
          <w:sz w:val="24"/>
          <w:szCs w:val="24"/>
        </w:rPr>
        <w:t xml:space="preserve">condiciones </w:t>
      </w:r>
      <w:r w:rsidR="00853652" w:rsidRPr="0011100E">
        <w:rPr>
          <w:rFonts w:ascii="Arial" w:hAnsi="Arial" w:cs="Arial"/>
          <w:b/>
          <w:sz w:val="24"/>
          <w:szCs w:val="24"/>
        </w:rPr>
        <w:t>a</w:t>
      </w:r>
      <w:r w:rsidRPr="0011100E">
        <w:rPr>
          <w:rFonts w:ascii="Arial" w:hAnsi="Arial" w:cs="Arial"/>
          <w:b/>
          <w:sz w:val="24"/>
          <w:szCs w:val="24"/>
        </w:rPr>
        <w:t>mbientales</w:t>
      </w:r>
      <w:r w:rsidRPr="005A1AC1">
        <w:rPr>
          <w:rFonts w:ascii="Arial" w:hAnsi="Arial" w:cs="Arial"/>
          <w:sz w:val="24"/>
          <w:szCs w:val="24"/>
        </w:rPr>
        <w:t>, se debe proporcionar un espacio adecuado, materiales diversos y tiempo necesario para estimular la creatividad del niño.</w:t>
      </w:r>
    </w:p>
    <w:p w:rsidR="00AD69CE" w:rsidRPr="005A1AC1" w:rsidRDefault="00AD69CE" w:rsidP="00934407">
      <w:pPr>
        <w:autoSpaceDE w:val="0"/>
        <w:autoSpaceDN w:val="0"/>
        <w:adjustRightInd w:val="0"/>
        <w:spacing w:after="0" w:line="360" w:lineRule="auto"/>
        <w:ind w:left="426"/>
        <w:jc w:val="both"/>
        <w:rPr>
          <w:rFonts w:ascii="Arial" w:hAnsi="Arial" w:cs="Arial"/>
          <w:sz w:val="24"/>
          <w:szCs w:val="24"/>
        </w:rPr>
      </w:pPr>
    </w:p>
    <w:p w:rsidR="00AD69CE" w:rsidRPr="00921329" w:rsidRDefault="00AD69CE" w:rsidP="00934407">
      <w:pPr>
        <w:autoSpaceDE w:val="0"/>
        <w:autoSpaceDN w:val="0"/>
        <w:adjustRightInd w:val="0"/>
        <w:spacing w:after="0" w:line="360" w:lineRule="auto"/>
        <w:ind w:left="426"/>
        <w:jc w:val="both"/>
        <w:rPr>
          <w:rFonts w:ascii="Arial" w:hAnsi="Arial" w:cs="Arial"/>
          <w:sz w:val="24"/>
          <w:szCs w:val="24"/>
        </w:rPr>
      </w:pPr>
      <w:r w:rsidRPr="00921329">
        <w:rPr>
          <w:rFonts w:ascii="Arial" w:hAnsi="Arial" w:cs="Arial"/>
          <w:sz w:val="24"/>
          <w:szCs w:val="24"/>
        </w:rPr>
        <w:t xml:space="preserve">En total se han definido un </w:t>
      </w:r>
      <w:r w:rsidRPr="0011100E">
        <w:rPr>
          <w:rFonts w:ascii="Arial" w:hAnsi="Arial" w:cs="Arial"/>
          <w:b/>
          <w:sz w:val="24"/>
          <w:szCs w:val="24"/>
        </w:rPr>
        <w:t>objetivo general</w:t>
      </w:r>
      <w:r w:rsidR="00934407" w:rsidRPr="00921329">
        <w:rPr>
          <w:rFonts w:ascii="Arial" w:hAnsi="Arial" w:cs="Arial"/>
          <w:sz w:val="24"/>
          <w:szCs w:val="24"/>
        </w:rPr>
        <w:t xml:space="preserve">: </w:t>
      </w:r>
      <w:r w:rsidR="0011100E">
        <w:rPr>
          <w:rFonts w:ascii="Arial" w:hAnsi="Arial" w:cs="Arial"/>
          <w:sz w:val="24"/>
          <w:szCs w:val="24"/>
        </w:rPr>
        <w:t>“</w:t>
      </w:r>
      <w:r w:rsidR="00921329" w:rsidRPr="00921329">
        <w:rPr>
          <w:rFonts w:ascii="Arial" w:hAnsi="Arial" w:cs="Arial"/>
          <w:sz w:val="24"/>
          <w:szCs w:val="24"/>
        </w:rPr>
        <w:t>Poner en práctica estrategias didáctico-lúdicas propiciando el desarrollo de la creatividad en los niños y niñas de cinco años del nivel inicial</w:t>
      </w:r>
      <w:r w:rsidR="0011100E">
        <w:rPr>
          <w:rFonts w:ascii="Arial" w:hAnsi="Arial" w:cs="Arial"/>
          <w:sz w:val="24"/>
          <w:szCs w:val="24"/>
        </w:rPr>
        <w:t>”</w:t>
      </w:r>
      <w:r w:rsidR="00921329" w:rsidRPr="00921329">
        <w:rPr>
          <w:rFonts w:ascii="Arial" w:hAnsi="Arial" w:cs="Arial"/>
          <w:sz w:val="24"/>
          <w:szCs w:val="24"/>
        </w:rPr>
        <w:t>.</w:t>
      </w:r>
    </w:p>
    <w:p w:rsidR="00921329" w:rsidRPr="00921329" w:rsidRDefault="00921329" w:rsidP="00921329">
      <w:pPr>
        <w:autoSpaceDE w:val="0"/>
        <w:autoSpaceDN w:val="0"/>
        <w:adjustRightInd w:val="0"/>
        <w:spacing w:after="0" w:line="360" w:lineRule="auto"/>
        <w:jc w:val="both"/>
        <w:rPr>
          <w:rFonts w:ascii="Arial" w:hAnsi="Arial" w:cs="Arial"/>
          <w:sz w:val="24"/>
          <w:szCs w:val="24"/>
        </w:rPr>
      </w:pPr>
    </w:p>
    <w:p w:rsidR="00F26A62" w:rsidRDefault="00AD69CE" w:rsidP="00921329">
      <w:pPr>
        <w:autoSpaceDE w:val="0"/>
        <w:autoSpaceDN w:val="0"/>
        <w:adjustRightInd w:val="0"/>
        <w:spacing w:after="0" w:line="360" w:lineRule="auto"/>
        <w:ind w:left="426"/>
        <w:jc w:val="both"/>
        <w:rPr>
          <w:rFonts w:ascii="Arial" w:hAnsi="Arial" w:cs="Arial"/>
          <w:sz w:val="24"/>
          <w:szCs w:val="24"/>
        </w:rPr>
      </w:pPr>
      <w:r w:rsidRPr="00921329">
        <w:rPr>
          <w:rFonts w:ascii="Arial" w:hAnsi="Arial" w:cs="Arial"/>
          <w:sz w:val="24"/>
          <w:szCs w:val="24"/>
        </w:rPr>
        <w:t xml:space="preserve">En base al objetivo general se desagregaron los </w:t>
      </w:r>
      <w:r w:rsidRPr="0011100E">
        <w:rPr>
          <w:rFonts w:ascii="Arial" w:hAnsi="Arial" w:cs="Arial"/>
          <w:b/>
          <w:sz w:val="24"/>
          <w:szCs w:val="24"/>
        </w:rPr>
        <w:t>obje</w:t>
      </w:r>
      <w:r w:rsidR="005A1AC1" w:rsidRPr="0011100E">
        <w:rPr>
          <w:rFonts w:ascii="Arial" w:hAnsi="Arial" w:cs="Arial"/>
          <w:b/>
          <w:sz w:val="24"/>
          <w:szCs w:val="24"/>
        </w:rPr>
        <w:t>tivos específicos</w:t>
      </w:r>
      <w:r w:rsidR="00934407" w:rsidRPr="00921329">
        <w:rPr>
          <w:rFonts w:ascii="Arial" w:hAnsi="Arial" w:cs="Arial"/>
          <w:sz w:val="24"/>
          <w:szCs w:val="24"/>
        </w:rPr>
        <w:t xml:space="preserve">: </w:t>
      </w:r>
    </w:p>
    <w:p w:rsidR="00F26A62" w:rsidRPr="0011100E" w:rsidRDefault="00921329" w:rsidP="00301CCC">
      <w:pPr>
        <w:pStyle w:val="Prrafodelista"/>
        <w:numPr>
          <w:ilvl w:val="1"/>
          <w:numId w:val="123"/>
        </w:numPr>
        <w:autoSpaceDE w:val="0"/>
        <w:autoSpaceDN w:val="0"/>
        <w:adjustRightInd w:val="0"/>
        <w:spacing w:after="0" w:line="360" w:lineRule="auto"/>
        <w:ind w:left="851"/>
        <w:jc w:val="both"/>
        <w:rPr>
          <w:rFonts w:ascii="Arial" w:hAnsi="Arial" w:cs="Arial"/>
          <w:sz w:val="24"/>
          <w:szCs w:val="24"/>
        </w:rPr>
      </w:pPr>
      <w:r w:rsidRPr="0011100E">
        <w:rPr>
          <w:rFonts w:ascii="Arial" w:hAnsi="Arial" w:cs="Arial"/>
          <w:sz w:val="24"/>
          <w:szCs w:val="24"/>
        </w:rPr>
        <w:lastRenderedPageBreak/>
        <w:t xml:space="preserve">Participa en juegos de construcción indagando el ambiente llevando sus ideas a la práctica con fluidez, flexibilidad y originalidad. </w:t>
      </w:r>
    </w:p>
    <w:p w:rsidR="00E74F12" w:rsidRPr="0011100E" w:rsidRDefault="00921329" w:rsidP="00301CCC">
      <w:pPr>
        <w:pStyle w:val="Prrafodelista"/>
        <w:numPr>
          <w:ilvl w:val="1"/>
          <w:numId w:val="123"/>
        </w:numPr>
        <w:autoSpaceDE w:val="0"/>
        <w:autoSpaceDN w:val="0"/>
        <w:adjustRightInd w:val="0"/>
        <w:spacing w:after="0" w:line="360" w:lineRule="auto"/>
        <w:ind w:left="851"/>
        <w:jc w:val="both"/>
        <w:rPr>
          <w:rFonts w:ascii="Arial" w:hAnsi="Arial" w:cs="Arial"/>
          <w:sz w:val="24"/>
          <w:szCs w:val="24"/>
        </w:rPr>
      </w:pPr>
      <w:r w:rsidRPr="0011100E">
        <w:rPr>
          <w:rFonts w:ascii="Arial" w:hAnsi="Arial" w:cs="Arial"/>
          <w:sz w:val="24"/>
          <w:szCs w:val="24"/>
        </w:rPr>
        <w:t xml:space="preserve">Interviene en juegos de simbólicos aprendiendo a pensar como otros expresando sus emociones y sentimientos con fluidez, flexibilidad y originalidad. </w:t>
      </w:r>
    </w:p>
    <w:p w:rsidR="00F26A62" w:rsidRPr="0011100E" w:rsidRDefault="00921329" w:rsidP="00301CCC">
      <w:pPr>
        <w:pStyle w:val="Prrafodelista"/>
        <w:numPr>
          <w:ilvl w:val="1"/>
          <w:numId w:val="123"/>
        </w:numPr>
        <w:autoSpaceDE w:val="0"/>
        <w:autoSpaceDN w:val="0"/>
        <w:adjustRightInd w:val="0"/>
        <w:spacing w:after="0" w:line="360" w:lineRule="auto"/>
        <w:ind w:left="851"/>
        <w:jc w:val="both"/>
        <w:rPr>
          <w:rFonts w:ascii="Arial" w:hAnsi="Arial" w:cs="Arial"/>
          <w:sz w:val="24"/>
          <w:szCs w:val="24"/>
        </w:rPr>
      </w:pPr>
      <w:r w:rsidRPr="0011100E">
        <w:rPr>
          <w:rFonts w:ascii="Arial" w:hAnsi="Arial" w:cs="Arial"/>
          <w:sz w:val="24"/>
          <w:szCs w:val="24"/>
        </w:rPr>
        <w:t xml:space="preserve">Comparte juegos reglados aproximándose a la comprensión de aspectos culturales desarrollando sus ideas con fluidez, flexibilidad y originalidad. </w:t>
      </w:r>
    </w:p>
    <w:p w:rsidR="00F26A62" w:rsidRPr="0011100E" w:rsidRDefault="00921329" w:rsidP="00301CCC">
      <w:pPr>
        <w:pStyle w:val="Prrafodelista"/>
        <w:numPr>
          <w:ilvl w:val="1"/>
          <w:numId w:val="123"/>
        </w:numPr>
        <w:autoSpaceDE w:val="0"/>
        <w:autoSpaceDN w:val="0"/>
        <w:adjustRightInd w:val="0"/>
        <w:spacing w:after="0" w:line="360" w:lineRule="auto"/>
        <w:ind w:left="851"/>
        <w:jc w:val="both"/>
        <w:rPr>
          <w:rFonts w:ascii="Arial" w:hAnsi="Arial" w:cs="Arial"/>
          <w:sz w:val="24"/>
          <w:szCs w:val="24"/>
        </w:rPr>
      </w:pPr>
      <w:r w:rsidRPr="0011100E">
        <w:rPr>
          <w:rFonts w:ascii="Arial" w:hAnsi="Arial" w:cs="Arial"/>
          <w:sz w:val="24"/>
          <w:szCs w:val="24"/>
        </w:rPr>
        <w:t xml:space="preserve">Toma parte del juego dramático comunicándose en diferentes lenguajes verbales y no verbales con fluidez, flexibilidad y originalidad. </w:t>
      </w:r>
    </w:p>
    <w:p w:rsidR="00921329" w:rsidRPr="0011100E" w:rsidRDefault="00921329" w:rsidP="00301CCC">
      <w:pPr>
        <w:pStyle w:val="Prrafodelista"/>
        <w:numPr>
          <w:ilvl w:val="1"/>
          <w:numId w:val="123"/>
        </w:numPr>
        <w:autoSpaceDE w:val="0"/>
        <w:autoSpaceDN w:val="0"/>
        <w:adjustRightInd w:val="0"/>
        <w:spacing w:after="0" w:line="360" w:lineRule="auto"/>
        <w:ind w:left="851"/>
        <w:jc w:val="both"/>
        <w:rPr>
          <w:rFonts w:ascii="Arial" w:hAnsi="Arial" w:cs="Arial"/>
          <w:color w:val="FF0000"/>
          <w:sz w:val="24"/>
          <w:szCs w:val="24"/>
        </w:rPr>
      </w:pPr>
      <w:r w:rsidRPr="0011100E">
        <w:rPr>
          <w:rFonts w:ascii="Arial" w:hAnsi="Arial" w:cs="Arial"/>
          <w:sz w:val="24"/>
          <w:szCs w:val="24"/>
        </w:rPr>
        <w:t>Comparte juegos de roles asumiendo roles de adultos comunicando sus ideas con fluidez, flexibilidad y originalidad.</w:t>
      </w:r>
    </w:p>
    <w:p w:rsidR="00934407" w:rsidRPr="00F47B6C" w:rsidRDefault="00934407" w:rsidP="00934407">
      <w:pPr>
        <w:autoSpaceDE w:val="0"/>
        <w:autoSpaceDN w:val="0"/>
        <w:adjustRightInd w:val="0"/>
        <w:spacing w:after="0" w:line="360" w:lineRule="auto"/>
        <w:ind w:left="426"/>
        <w:jc w:val="both"/>
        <w:rPr>
          <w:rFonts w:ascii="Arial" w:hAnsi="Arial" w:cs="Arial"/>
          <w:strike/>
          <w:sz w:val="24"/>
          <w:szCs w:val="24"/>
        </w:rPr>
      </w:pPr>
    </w:p>
    <w:p w:rsidR="00AD69CE" w:rsidRPr="00853652" w:rsidRDefault="00934407" w:rsidP="00934407">
      <w:pPr>
        <w:autoSpaceDE w:val="0"/>
        <w:autoSpaceDN w:val="0"/>
        <w:adjustRightInd w:val="0"/>
        <w:spacing w:after="0" w:line="360" w:lineRule="auto"/>
        <w:ind w:left="426"/>
        <w:jc w:val="both"/>
        <w:rPr>
          <w:rFonts w:ascii="Arial" w:hAnsi="Arial" w:cs="Arial"/>
          <w:color w:val="FF0000"/>
          <w:sz w:val="24"/>
          <w:szCs w:val="24"/>
        </w:rPr>
      </w:pPr>
      <w:r w:rsidRPr="00F47B6C">
        <w:rPr>
          <w:rFonts w:ascii="Arial" w:hAnsi="Arial" w:cs="Arial"/>
          <w:sz w:val="24"/>
          <w:szCs w:val="24"/>
        </w:rPr>
        <w:t>Estos</w:t>
      </w:r>
      <w:r w:rsidR="005A1AC1" w:rsidRPr="00F47B6C">
        <w:rPr>
          <w:rFonts w:ascii="Arial" w:hAnsi="Arial" w:cs="Arial"/>
          <w:sz w:val="24"/>
          <w:szCs w:val="24"/>
        </w:rPr>
        <w:t xml:space="preserve"> </w:t>
      </w:r>
      <w:r w:rsidR="00AD69CE" w:rsidRPr="00F47B6C">
        <w:rPr>
          <w:rFonts w:ascii="Arial" w:hAnsi="Arial" w:cs="Arial"/>
          <w:sz w:val="24"/>
          <w:szCs w:val="24"/>
        </w:rPr>
        <w:t>fueron ordenados en una secuencia en la cuál será posible determinar</w:t>
      </w:r>
      <w:r w:rsidR="00AD69CE" w:rsidRPr="005A1AC1">
        <w:rPr>
          <w:rFonts w:ascii="Arial" w:hAnsi="Arial" w:cs="Arial"/>
          <w:sz w:val="24"/>
          <w:szCs w:val="24"/>
        </w:rPr>
        <w:t xml:space="preserve"> si hubo un aumento en el nivel de creatividad de los niños y niñas, o por el contrario no hubo mejora alguna en ella.</w:t>
      </w:r>
      <w:r w:rsidR="00853652">
        <w:rPr>
          <w:rFonts w:ascii="Arial" w:hAnsi="Arial" w:cs="Arial"/>
          <w:sz w:val="24"/>
          <w:szCs w:val="24"/>
        </w:rPr>
        <w:t xml:space="preserve"> </w:t>
      </w:r>
    </w:p>
    <w:p w:rsidR="00356FE9" w:rsidRPr="00853652" w:rsidRDefault="00356FE9" w:rsidP="00934407">
      <w:pPr>
        <w:autoSpaceDE w:val="0"/>
        <w:autoSpaceDN w:val="0"/>
        <w:adjustRightInd w:val="0"/>
        <w:spacing w:after="0" w:line="360" w:lineRule="auto"/>
        <w:ind w:left="426"/>
        <w:jc w:val="both"/>
        <w:rPr>
          <w:rFonts w:ascii="Arial" w:hAnsi="Arial" w:cs="Arial"/>
          <w:color w:val="FF0000"/>
          <w:sz w:val="24"/>
          <w:szCs w:val="24"/>
        </w:rPr>
      </w:pPr>
    </w:p>
    <w:p w:rsidR="00516921" w:rsidRPr="005A1AC1" w:rsidRDefault="00AD69CE"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Las estrategias didáctico-lúdicas constan de diversas divisiones y tipos, pues como es sabido, el juego es un área muy grande</w:t>
      </w:r>
      <w:r w:rsidR="00516921" w:rsidRPr="005A1AC1">
        <w:rPr>
          <w:rFonts w:ascii="Arial" w:hAnsi="Arial" w:cs="Arial"/>
          <w:sz w:val="24"/>
          <w:szCs w:val="24"/>
        </w:rPr>
        <w:t>, y sus divisiones aún más</w:t>
      </w:r>
      <w:r w:rsidR="00934407">
        <w:rPr>
          <w:rFonts w:ascii="Arial" w:hAnsi="Arial" w:cs="Arial"/>
          <w:sz w:val="24"/>
          <w:szCs w:val="24"/>
        </w:rPr>
        <w:t>,</w:t>
      </w:r>
      <w:r w:rsidRPr="005A1AC1">
        <w:rPr>
          <w:rFonts w:ascii="Arial" w:hAnsi="Arial" w:cs="Arial"/>
          <w:sz w:val="24"/>
          <w:szCs w:val="24"/>
        </w:rPr>
        <w:t xml:space="preserve"> </w:t>
      </w:r>
      <w:r w:rsidR="00516921" w:rsidRPr="005A1AC1">
        <w:rPr>
          <w:rFonts w:ascii="Arial" w:hAnsi="Arial" w:cs="Arial"/>
          <w:sz w:val="24"/>
          <w:szCs w:val="24"/>
        </w:rPr>
        <w:t xml:space="preserve">además que es posible </w:t>
      </w:r>
      <w:r w:rsidRPr="005A1AC1">
        <w:rPr>
          <w:rFonts w:ascii="Arial" w:hAnsi="Arial" w:cs="Arial"/>
          <w:sz w:val="24"/>
          <w:szCs w:val="24"/>
        </w:rPr>
        <w:t xml:space="preserve">realizar un </w:t>
      </w:r>
      <w:r w:rsidR="005A1AC1" w:rsidRPr="005A1AC1">
        <w:rPr>
          <w:rFonts w:ascii="Arial" w:hAnsi="Arial" w:cs="Arial"/>
          <w:sz w:val="24"/>
          <w:szCs w:val="24"/>
        </w:rPr>
        <w:t>número</w:t>
      </w:r>
      <w:r w:rsidRPr="005A1AC1">
        <w:rPr>
          <w:rFonts w:ascii="Arial" w:hAnsi="Arial" w:cs="Arial"/>
          <w:sz w:val="24"/>
          <w:szCs w:val="24"/>
        </w:rPr>
        <w:t xml:space="preserve"> sin fin de actividades con distintas</w:t>
      </w:r>
      <w:r w:rsidR="00516921" w:rsidRPr="005A1AC1">
        <w:rPr>
          <w:rFonts w:ascii="Arial" w:hAnsi="Arial" w:cs="Arial"/>
          <w:sz w:val="24"/>
          <w:szCs w:val="24"/>
        </w:rPr>
        <w:t xml:space="preserve"> funciones.</w:t>
      </w:r>
    </w:p>
    <w:p w:rsidR="005A1AC1" w:rsidRDefault="005A1AC1" w:rsidP="005A1AC1">
      <w:pPr>
        <w:autoSpaceDE w:val="0"/>
        <w:autoSpaceDN w:val="0"/>
        <w:adjustRightInd w:val="0"/>
        <w:spacing w:after="0" w:line="360" w:lineRule="auto"/>
        <w:ind w:left="426"/>
        <w:jc w:val="both"/>
        <w:rPr>
          <w:rFonts w:ascii="Arial" w:hAnsi="Arial" w:cs="Arial"/>
          <w:sz w:val="24"/>
          <w:szCs w:val="24"/>
        </w:rPr>
      </w:pPr>
    </w:p>
    <w:p w:rsidR="00516921" w:rsidRPr="005A1AC1" w:rsidRDefault="00516921"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Por esta razón es casi imposible abarcar todos los tipos de juegos en una sola investigación con limitado tiempo, por lo que se decidió escoger minuciosamente cinco tipos de juegos, teniendo en cuenta su significancia y que sean aptas para desarrollar la creatividad en los niños y niñas</w:t>
      </w:r>
      <w:r w:rsidR="00934407">
        <w:rPr>
          <w:rFonts w:ascii="Arial" w:hAnsi="Arial" w:cs="Arial"/>
          <w:sz w:val="24"/>
          <w:szCs w:val="24"/>
        </w:rPr>
        <w:t>.</w:t>
      </w:r>
    </w:p>
    <w:p w:rsidR="00516921" w:rsidRDefault="00516921"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Los tipos de estrategias didáctico-lúdicas escogidas para esta investigación fueron las siguientes:</w:t>
      </w:r>
    </w:p>
    <w:p w:rsidR="005A1AC1" w:rsidRPr="005A1AC1" w:rsidRDefault="005A1AC1" w:rsidP="005A1AC1">
      <w:pPr>
        <w:autoSpaceDE w:val="0"/>
        <w:autoSpaceDN w:val="0"/>
        <w:adjustRightInd w:val="0"/>
        <w:spacing w:after="0" w:line="360" w:lineRule="auto"/>
        <w:ind w:left="426"/>
        <w:jc w:val="both"/>
        <w:rPr>
          <w:rFonts w:ascii="Arial" w:hAnsi="Arial" w:cs="Arial"/>
          <w:sz w:val="24"/>
          <w:szCs w:val="24"/>
        </w:rPr>
      </w:pPr>
    </w:p>
    <w:p w:rsidR="00516921" w:rsidRPr="005A1AC1" w:rsidRDefault="00516921" w:rsidP="00301CCC">
      <w:pPr>
        <w:pStyle w:val="Prrafodelista"/>
        <w:numPr>
          <w:ilvl w:val="0"/>
          <w:numId w:val="30"/>
        </w:numPr>
        <w:autoSpaceDE w:val="0"/>
        <w:autoSpaceDN w:val="0"/>
        <w:adjustRightInd w:val="0"/>
        <w:spacing w:after="0" w:line="360" w:lineRule="auto"/>
        <w:jc w:val="both"/>
        <w:rPr>
          <w:rFonts w:ascii="Arial" w:hAnsi="Arial" w:cs="Arial"/>
          <w:sz w:val="24"/>
          <w:szCs w:val="24"/>
        </w:rPr>
      </w:pPr>
      <w:r w:rsidRPr="005A1AC1">
        <w:rPr>
          <w:rFonts w:ascii="Arial" w:hAnsi="Arial" w:cs="Arial"/>
          <w:b/>
          <w:sz w:val="24"/>
          <w:szCs w:val="24"/>
        </w:rPr>
        <w:t xml:space="preserve">Juegos de construcción: </w:t>
      </w:r>
      <w:r w:rsidRPr="005A1AC1">
        <w:rPr>
          <w:rFonts w:ascii="Arial" w:hAnsi="Arial" w:cs="Arial"/>
          <w:sz w:val="24"/>
          <w:szCs w:val="24"/>
        </w:rPr>
        <w:t>Este tipo de juego favorece la indagación en el niño, promoviendo el conocimiento y organización de la realidad. Permite al niño crear diversos objetos y construcciones a su manera, con distintas características, colores, formas y texturas</w:t>
      </w:r>
    </w:p>
    <w:p w:rsidR="00516921" w:rsidRPr="005A1AC1" w:rsidRDefault="00516921" w:rsidP="00301CCC">
      <w:pPr>
        <w:pStyle w:val="Prrafodelista"/>
        <w:numPr>
          <w:ilvl w:val="0"/>
          <w:numId w:val="30"/>
        </w:numPr>
        <w:autoSpaceDE w:val="0"/>
        <w:autoSpaceDN w:val="0"/>
        <w:adjustRightInd w:val="0"/>
        <w:spacing w:after="0" w:line="360" w:lineRule="auto"/>
        <w:jc w:val="both"/>
        <w:rPr>
          <w:rFonts w:ascii="Arial" w:hAnsi="Arial" w:cs="Arial"/>
          <w:sz w:val="24"/>
          <w:szCs w:val="24"/>
        </w:rPr>
      </w:pPr>
      <w:r w:rsidRPr="005A1AC1">
        <w:rPr>
          <w:rFonts w:ascii="Arial" w:hAnsi="Arial" w:cs="Arial"/>
          <w:b/>
          <w:sz w:val="24"/>
          <w:szCs w:val="24"/>
        </w:rPr>
        <w:lastRenderedPageBreak/>
        <w:t>Juegos de roles:</w:t>
      </w:r>
      <w:r w:rsidRPr="005A1AC1">
        <w:rPr>
          <w:rFonts w:ascii="Arial" w:hAnsi="Arial" w:cs="Arial"/>
          <w:sz w:val="24"/>
          <w:szCs w:val="24"/>
        </w:rPr>
        <w:t xml:space="preserve"> Este tipo de juego permite a los niños desempeñar un determinado rol, papel o personalidad. En este tipo de juego los niños asumen papeles de adultos y reflejan de manera creativa las actividades de estos y las relaciones sociales que ellos establecen entre sí.</w:t>
      </w:r>
    </w:p>
    <w:p w:rsidR="00516921" w:rsidRPr="005A1AC1" w:rsidRDefault="00516921" w:rsidP="00301CCC">
      <w:pPr>
        <w:pStyle w:val="Prrafodelista"/>
        <w:numPr>
          <w:ilvl w:val="0"/>
          <w:numId w:val="30"/>
        </w:numPr>
        <w:autoSpaceDE w:val="0"/>
        <w:autoSpaceDN w:val="0"/>
        <w:adjustRightInd w:val="0"/>
        <w:spacing w:after="0" w:line="360" w:lineRule="auto"/>
        <w:jc w:val="both"/>
        <w:rPr>
          <w:rFonts w:ascii="Arial" w:hAnsi="Arial" w:cs="Arial"/>
          <w:sz w:val="24"/>
          <w:szCs w:val="24"/>
        </w:rPr>
      </w:pPr>
      <w:r w:rsidRPr="005A1AC1">
        <w:rPr>
          <w:rFonts w:ascii="Arial" w:hAnsi="Arial" w:cs="Arial"/>
          <w:b/>
          <w:sz w:val="24"/>
          <w:szCs w:val="24"/>
        </w:rPr>
        <w:t xml:space="preserve">Juego reglado: </w:t>
      </w:r>
      <w:r w:rsidRPr="005A1AC1">
        <w:rPr>
          <w:rFonts w:ascii="Arial" w:hAnsi="Arial" w:cs="Arial"/>
          <w:sz w:val="24"/>
          <w:szCs w:val="24"/>
        </w:rPr>
        <w:t>En este tipo de juego, se le permite al niño crear sus propios juego y sus propias reglas, además de fomentar el trabajo en equipo o en grupo</w:t>
      </w:r>
    </w:p>
    <w:p w:rsidR="00516921" w:rsidRPr="005A1AC1" w:rsidRDefault="00516921" w:rsidP="00301CCC">
      <w:pPr>
        <w:pStyle w:val="Prrafodelista"/>
        <w:numPr>
          <w:ilvl w:val="0"/>
          <w:numId w:val="30"/>
        </w:numPr>
        <w:autoSpaceDE w:val="0"/>
        <w:autoSpaceDN w:val="0"/>
        <w:adjustRightInd w:val="0"/>
        <w:spacing w:after="0" w:line="360" w:lineRule="auto"/>
        <w:jc w:val="both"/>
        <w:rPr>
          <w:rFonts w:ascii="Arial" w:hAnsi="Arial" w:cs="Arial"/>
          <w:sz w:val="24"/>
          <w:szCs w:val="24"/>
        </w:rPr>
      </w:pPr>
      <w:r w:rsidRPr="005A1AC1">
        <w:rPr>
          <w:rFonts w:ascii="Arial" w:hAnsi="Arial" w:cs="Arial"/>
          <w:b/>
          <w:sz w:val="24"/>
          <w:szCs w:val="24"/>
        </w:rPr>
        <w:t>Juego simbólico</w:t>
      </w:r>
      <w:r w:rsidRPr="005A1AC1">
        <w:rPr>
          <w:rFonts w:ascii="Arial" w:hAnsi="Arial" w:cs="Arial"/>
          <w:sz w:val="24"/>
          <w:szCs w:val="24"/>
        </w:rPr>
        <w:t xml:space="preserve">: Es uno de los tipos de juego </w:t>
      </w:r>
      <w:r w:rsidR="005A1AC1" w:rsidRPr="005A1AC1">
        <w:rPr>
          <w:rFonts w:ascii="Arial" w:hAnsi="Arial" w:cs="Arial"/>
          <w:sz w:val="24"/>
          <w:szCs w:val="24"/>
        </w:rPr>
        <w:t>más</w:t>
      </w:r>
      <w:r w:rsidRPr="005A1AC1">
        <w:rPr>
          <w:rFonts w:ascii="Arial" w:hAnsi="Arial" w:cs="Arial"/>
          <w:sz w:val="24"/>
          <w:szCs w:val="24"/>
        </w:rPr>
        <w:t xml:space="preserve"> importantes en la vida de un niño. Gracias a estos los niños le dan vida a objetos de su entorno, además de crear personalidades a cada uno de ellos, y cualquier objeto por </w:t>
      </w:r>
      <w:r w:rsidR="005A1AC1" w:rsidRPr="005A1AC1">
        <w:rPr>
          <w:rFonts w:ascii="Arial" w:hAnsi="Arial" w:cs="Arial"/>
          <w:sz w:val="24"/>
          <w:szCs w:val="24"/>
        </w:rPr>
        <w:t>más</w:t>
      </w:r>
      <w:r w:rsidRPr="005A1AC1">
        <w:rPr>
          <w:rFonts w:ascii="Arial" w:hAnsi="Arial" w:cs="Arial"/>
          <w:sz w:val="24"/>
          <w:szCs w:val="24"/>
        </w:rPr>
        <w:t xml:space="preserve"> común que </w:t>
      </w:r>
      <w:r w:rsidR="005711C8" w:rsidRPr="005A1AC1">
        <w:rPr>
          <w:rFonts w:ascii="Arial" w:hAnsi="Arial" w:cs="Arial"/>
          <w:sz w:val="24"/>
          <w:szCs w:val="24"/>
        </w:rPr>
        <w:t>parezca,</w:t>
      </w:r>
      <w:r w:rsidRPr="005A1AC1">
        <w:rPr>
          <w:rFonts w:ascii="Arial" w:hAnsi="Arial" w:cs="Arial"/>
          <w:sz w:val="24"/>
          <w:szCs w:val="24"/>
        </w:rPr>
        <w:t xml:space="preserve"> para ellos, puede</w:t>
      </w:r>
      <w:r w:rsidR="005711C8" w:rsidRPr="005A1AC1">
        <w:rPr>
          <w:rFonts w:ascii="Arial" w:hAnsi="Arial" w:cs="Arial"/>
          <w:sz w:val="24"/>
          <w:szCs w:val="24"/>
        </w:rPr>
        <w:t xml:space="preserve"> terminar transformándose en</w:t>
      </w:r>
      <w:r w:rsidRPr="005A1AC1">
        <w:rPr>
          <w:rFonts w:ascii="Arial" w:hAnsi="Arial" w:cs="Arial"/>
          <w:sz w:val="24"/>
          <w:szCs w:val="24"/>
        </w:rPr>
        <w:t xml:space="preserve"> una de las cosas </w:t>
      </w:r>
      <w:r w:rsidR="005A1AC1" w:rsidRPr="005A1AC1">
        <w:rPr>
          <w:rFonts w:ascii="Arial" w:hAnsi="Arial" w:cs="Arial"/>
          <w:sz w:val="24"/>
          <w:szCs w:val="24"/>
        </w:rPr>
        <w:t>más</w:t>
      </w:r>
      <w:r w:rsidRPr="005A1AC1">
        <w:rPr>
          <w:rFonts w:ascii="Arial" w:hAnsi="Arial" w:cs="Arial"/>
          <w:sz w:val="24"/>
          <w:szCs w:val="24"/>
        </w:rPr>
        <w:t xml:space="preserve"> maravillosas</w:t>
      </w:r>
      <w:r w:rsidR="005711C8" w:rsidRPr="005A1AC1">
        <w:rPr>
          <w:rFonts w:ascii="Arial" w:hAnsi="Arial" w:cs="Arial"/>
          <w:sz w:val="24"/>
          <w:szCs w:val="24"/>
        </w:rPr>
        <w:t xml:space="preserve"> y no pensadas.</w:t>
      </w:r>
    </w:p>
    <w:p w:rsidR="005711C8" w:rsidRPr="005A1AC1" w:rsidRDefault="005711C8" w:rsidP="00301CCC">
      <w:pPr>
        <w:pStyle w:val="Prrafodelista"/>
        <w:numPr>
          <w:ilvl w:val="0"/>
          <w:numId w:val="30"/>
        </w:numPr>
        <w:autoSpaceDE w:val="0"/>
        <w:autoSpaceDN w:val="0"/>
        <w:adjustRightInd w:val="0"/>
        <w:spacing w:after="0" w:line="360" w:lineRule="auto"/>
        <w:jc w:val="both"/>
        <w:rPr>
          <w:rFonts w:ascii="Arial" w:hAnsi="Arial" w:cs="Arial"/>
          <w:sz w:val="24"/>
          <w:szCs w:val="24"/>
        </w:rPr>
      </w:pPr>
      <w:r w:rsidRPr="005A1AC1">
        <w:rPr>
          <w:rFonts w:ascii="Arial" w:hAnsi="Arial" w:cs="Arial"/>
          <w:b/>
          <w:sz w:val="24"/>
          <w:szCs w:val="24"/>
        </w:rPr>
        <w:t>Juego dramático:</w:t>
      </w:r>
      <w:r w:rsidRPr="005A1AC1">
        <w:rPr>
          <w:rFonts w:ascii="Arial" w:hAnsi="Arial" w:cs="Arial"/>
          <w:sz w:val="24"/>
          <w:szCs w:val="24"/>
        </w:rPr>
        <w:t xml:space="preserve"> Este tipo de juego, además de ayudar a desarrollar la creatividad, mediante la creación de nuevos cuentos, o modificación de algunos, permite también propiciar la comunicación y expresión a través de los diferentes lenguajes verbales y no verbales.</w:t>
      </w:r>
    </w:p>
    <w:p w:rsidR="00516921" w:rsidRPr="005A1AC1" w:rsidRDefault="00516921" w:rsidP="005A1AC1">
      <w:pPr>
        <w:autoSpaceDE w:val="0"/>
        <w:autoSpaceDN w:val="0"/>
        <w:adjustRightInd w:val="0"/>
        <w:spacing w:after="0" w:line="360" w:lineRule="auto"/>
        <w:jc w:val="both"/>
        <w:rPr>
          <w:rFonts w:ascii="Arial" w:hAnsi="Arial" w:cs="Arial"/>
          <w:sz w:val="24"/>
          <w:szCs w:val="24"/>
        </w:rPr>
      </w:pPr>
    </w:p>
    <w:p w:rsidR="00B926CF" w:rsidRDefault="00B926CF" w:rsidP="005A1AC1">
      <w:pPr>
        <w:autoSpaceDE w:val="0"/>
        <w:autoSpaceDN w:val="0"/>
        <w:adjustRightInd w:val="0"/>
        <w:spacing w:after="0" w:line="360" w:lineRule="auto"/>
        <w:ind w:left="426"/>
        <w:jc w:val="both"/>
        <w:rPr>
          <w:rFonts w:ascii="Arial" w:hAnsi="Arial" w:cs="Arial"/>
          <w:sz w:val="24"/>
          <w:szCs w:val="24"/>
        </w:rPr>
      </w:pPr>
      <w:r w:rsidRPr="005A1AC1">
        <w:rPr>
          <w:rFonts w:ascii="Arial" w:hAnsi="Arial" w:cs="Arial"/>
          <w:sz w:val="24"/>
          <w:szCs w:val="24"/>
        </w:rPr>
        <w:t>Se diseñaron también, indicadores y sesiones de clase para cada tipo de juego. A cada juego se le asignó 4 sesiones de clases</w:t>
      </w:r>
      <w:r w:rsidR="00934407">
        <w:rPr>
          <w:rFonts w:ascii="Arial" w:hAnsi="Arial" w:cs="Arial"/>
          <w:sz w:val="24"/>
          <w:szCs w:val="24"/>
        </w:rPr>
        <w:t>, las cuales duraron un tiempo mín</w:t>
      </w:r>
      <w:r w:rsidR="00700DD8">
        <w:rPr>
          <w:rFonts w:ascii="Arial" w:hAnsi="Arial" w:cs="Arial"/>
          <w:sz w:val="24"/>
          <w:szCs w:val="24"/>
        </w:rPr>
        <w:t>imo de 45 min y un máximo de 50, y se llevaron a cabo al aire libre, en el patio de recreo de la Institución.</w:t>
      </w:r>
    </w:p>
    <w:p w:rsidR="009A24CA" w:rsidRDefault="009A24CA" w:rsidP="009A24CA">
      <w:pPr>
        <w:autoSpaceDE w:val="0"/>
        <w:autoSpaceDN w:val="0"/>
        <w:adjustRightInd w:val="0"/>
        <w:spacing w:after="0" w:line="360" w:lineRule="auto"/>
        <w:jc w:val="both"/>
        <w:rPr>
          <w:rFonts w:ascii="Arial" w:hAnsi="Arial" w:cs="Arial"/>
          <w:sz w:val="24"/>
          <w:szCs w:val="24"/>
        </w:rPr>
      </w:pPr>
    </w:p>
    <w:p w:rsidR="009A24CA" w:rsidRDefault="009A24CA" w:rsidP="009A24CA">
      <w:pPr>
        <w:autoSpaceDE w:val="0"/>
        <w:autoSpaceDN w:val="0"/>
        <w:adjustRightInd w:val="0"/>
        <w:spacing w:after="0" w:line="360" w:lineRule="auto"/>
        <w:ind w:left="426"/>
        <w:jc w:val="both"/>
        <w:rPr>
          <w:rFonts w:ascii="Arial" w:hAnsi="Arial" w:cs="Arial"/>
          <w:sz w:val="24"/>
          <w:szCs w:val="24"/>
        </w:rPr>
      </w:pPr>
      <w:r>
        <w:rPr>
          <w:rFonts w:ascii="Arial" w:hAnsi="Arial" w:cs="Arial"/>
          <w:sz w:val="24"/>
          <w:szCs w:val="24"/>
        </w:rPr>
        <w:t>Las fases que se emplearon para el diseño de cada sesión de clase fue la siguiente:</w:t>
      </w:r>
    </w:p>
    <w:p w:rsidR="009A24CA" w:rsidRDefault="009A24CA" w:rsidP="009A24CA">
      <w:pPr>
        <w:autoSpaceDE w:val="0"/>
        <w:autoSpaceDN w:val="0"/>
        <w:adjustRightInd w:val="0"/>
        <w:spacing w:after="0" w:line="360" w:lineRule="auto"/>
        <w:ind w:left="426"/>
        <w:jc w:val="both"/>
        <w:rPr>
          <w:rFonts w:ascii="Arial" w:hAnsi="Arial" w:cs="Arial"/>
          <w:sz w:val="24"/>
          <w:szCs w:val="24"/>
        </w:rPr>
      </w:pPr>
    </w:p>
    <w:p w:rsidR="009A24CA" w:rsidRPr="009A24CA" w:rsidRDefault="009A24CA" w:rsidP="00301CCC">
      <w:pPr>
        <w:pStyle w:val="Prrafodelista"/>
        <w:numPr>
          <w:ilvl w:val="0"/>
          <w:numId w:val="35"/>
        </w:numPr>
        <w:spacing w:after="0" w:line="360" w:lineRule="auto"/>
        <w:ind w:left="993"/>
        <w:jc w:val="both"/>
        <w:rPr>
          <w:rFonts w:ascii="Arial" w:eastAsia="Times New Roman" w:hAnsi="Arial" w:cs="Arial"/>
          <w:b/>
          <w:sz w:val="24"/>
          <w:szCs w:val="30"/>
          <w:u w:val="single"/>
        </w:rPr>
      </w:pPr>
      <w:r w:rsidRPr="009A24CA">
        <w:rPr>
          <w:rFonts w:ascii="Arial" w:eastAsia="Times New Roman" w:hAnsi="Arial" w:cs="Arial"/>
          <w:b/>
          <w:sz w:val="24"/>
          <w:szCs w:val="30"/>
          <w:u w:val="single"/>
        </w:rPr>
        <w:t>Introducción:</w:t>
      </w:r>
    </w:p>
    <w:p w:rsidR="009A24CA" w:rsidRDefault="009A24CA" w:rsidP="009A24CA">
      <w:pPr>
        <w:pStyle w:val="Prrafodelista"/>
        <w:spacing w:after="0" w:line="360" w:lineRule="auto"/>
        <w:ind w:left="993"/>
        <w:jc w:val="both"/>
        <w:rPr>
          <w:rFonts w:ascii="Arial" w:eastAsia="Times New Roman" w:hAnsi="Arial" w:cs="Arial"/>
          <w:sz w:val="24"/>
          <w:szCs w:val="30"/>
        </w:rPr>
      </w:pPr>
      <w:r>
        <w:rPr>
          <w:rFonts w:ascii="Arial" w:eastAsia="Times New Roman" w:hAnsi="Arial" w:cs="Arial"/>
          <w:sz w:val="24"/>
          <w:szCs w:val="30"/>
        </w:rPr>
        <w:t>Esta c</w:t>
      </w:r>
      <w:r w:rsidRPr="00427FEB">
        <w:rPr>
          <w:rFonts w:ascii="Arial" w:eastAsia="Times New Roman" w:hAnsi="Arial" w:cs="Arial"/>
          <w:sz w:val="24"/>
          <w:szCs w:val="30"/>
        </w:rPr>
        <w:t>omprende los pasos o acciones que posibilitarán comenzar o iniciar el juego, incluyendo los acuerdos o convenios que posibiliten establecer las normas o tipos de juegos.</w:t>
      </w:r>
    </w:p>
    <w:p w:rsidR="009A24CA" w:rsidRPr="009A24CA" w:rsidRDefault="009A24CA" w:rsidP="00301CCC">
      <w:pPr>
        <w:pStyle w:val="Prrafodelista"/>
        <w:numPr>
          <w:ilvl w:val="0"/>
          <w:numId w:val="35"/>
        </w:numPr>
        <w:spacing w:after="0" w:line="360" w:lineRule="auto"/>
        <w:ind w:left="993"/>
        <w:jc w:val="both"/>
        <w:rPr>
          <w:rFonts w:ascii="Arial" w:eastAsia="Times New Roman" w:hAnsi="Arial" w:cs="Arial"/>
          <w:b/>
          <w:sz w:val="24"/>
          <w:szCs w:val="30"/>
          <w:u w:val="single"/>
        </w:rPr>
      </w:pPr>
      <w:r w:rsidRPr="009A24CA">
        <w:rPr>
          <w:rFonts w:ascii="Arial" w:eastAsia="Times New Roman" w:hAnsi="Arial" w:cs="Arial"/>
          <w:b/>
          <w:sz w:val="24"/>
          <w:szCs w:val="30"/>
          <w:u w:val="single"/>
        </w:rPr>
        <w:t>Desarrollo:</w:t>
      </w:r>
    </w:p>
    <w:p w:rsidR="009A24CA" w:rsidRDefault="009A24CA" w:rsidP="009A24CA">
      <w:pPr>
        <w:pStyle w:val="Prrafodelista"/>
        <w:spacing w:after="0" w:line="360" w:lineRule="auto"/>
        <w:ind w:left="993"/>
        <w:jc w:val="both"/>
        <w:rPr>
          <w:rFonts w:ascii="Arial" w:eastAsia="Times New Roman" w:hAnsi="Arial" w:cs="Arial"/>
          <w:sz w:val="24"/>
          <w:szCs w:val="30"/>
        </w:rPr>
      </w:pPr>
      <w:r w:rsidRPr="00427FEB">
        <w:rPr>
          <w:rFonts w:ascii="Arial" w:eastAsia="Times New Roman" w:hAnsi="Arial" w:cs="Arial"/>
          <w:sz w:val="24"/>
          <w:szCs w:val="30"/>
        </w:rPr>
        <w:t xml:space="preserve">Durante </w:t>
      </w:r>
      <w:r>
        <w:rPr>
          <w:rFonts w:ascii="Arial" w:eastAsia="Times New Roman" w:hAnsi="Arial" w:cs="Arial"/>
          <w:sz w:val="24"/>
          <w:szCs w:val="30"/>
        </w:rPr>
        <w:t>esta fase</w:t>
      </w:r>
      <w:r w:rsidRPr="00427FEB">
        <w:rPr>
          <w:rFonts w:ascii="Arial" w:eastAsia="Times New Roman" w:hAnsi="Arial" w:cs="Arial"/>
          <w:sz w:val="24"/>
          <w:szCs w:val="30"/>
        </w:rPr>
        <w:t xml:space="preserve"> se produce la actuación de los estudiantes en dependencia de lo establecido por las reglas del juego.</w:t>
      </w:r>
    </w:p>
    <w:p w:rsidR="009A24CA" w:rsidRDefault="009A24CA" w:rsidP="009A24CA">
      <w:pPr>
        <w:pStyle w:val="Prrafodelista"/>
        <w:spacing w:after="0" w:line="360" w:lineRule="auto"/>
        <w:ind w:left="993"/>
        <w:jc w:val="both"/>
        <w:rPr>
          <w:rFonts w:ascii="Arial" w:eastAsia="Times New Roman" w:hAnsi="Arial" w:cs="Arial"/>
          <w:sz w:val="24"/>
          <w:szCs w:val="30"/>
        </w:rPr>
      </w:pPr>
    </w:p>
    <w:p w:rsidR="0011100E" w:rsidRPr="00427FEB" w:rsidRDefault="0011100E" w:rsidP="009A24CA">
      <w:pPr>
        <w:pStyle w:val="Prrafodelista"/>
        <w:spacing w:after="0" w:line="360" w:lineRule="auto"/>
        <w:ind w:left="993"/>
        <w:jc w:val="both"/>
        <w:rPr>
          <w:rFonts w:ascii="Arial" w:eastAsia="Times New Roman" w:hAnsi="Arial" w:cs="Arial"/>
          <w:sz w:val="24"/>
          <w:szCs w:val="30"/>
        </w:rPr>
      </w:pPr>
    </w:p>
    <w:p w:rsidR="009A24CA" w:rsidRPr="009A24CA" w:rsidRDefault="009A24CA" w:rsidP="00301CCC">
      <w:pPr>
        <w:pStyle w:val="Prrafodelista"/>
        <w:numPr>
          <w:ilvl w:val="0"/>
          <w:numId w:val="35"/>
        </w:numPr>
        <w:spacing w:after="0" w:line="360" w:lineRule="auto"/>
        <w:ind w:left="993"/>
        <w:jc w:val="both"/>
        <w:rPr>
          <w:rFonts w:ascii="Arial" w:eastAsia="Times New Roman" w:hAnsi="Arial" w:cs="Arial"/>
          <w:b/>
          <w:sz w:val="24"/>
          <w:szCs w:val="30"/>
          <w:u w:val="single"/>
        </w:rPr>
      </w:pPr>
      <w:r w:rsidRPr="009A24CA">
        <w:rPr>
          <w:rFonts w:ascii="Arial" w:eastAsia="Times New Roman" w:hAnsi="Arial" w:cs="Arial"/>
          <w:b/>
          <w:sz w:val="24"/>
          <w:szCs w:val="30"/>
          <w:u w:val="single"/>
        </w:rPr>
        <w:lastRenderedPageBreak/>
        <w:t>Culminación:</w:t>
      </w:r>
    </w:p>
    <w:p w:rsidR="009A24CA" w:rsidRDefault="009A24CA" w:rsidP="009A24CA">
      <w:pPr>
        <w:pStyle w:val="Prrafodelista"/>
        <w:spacing w:after="0" w:line="360" w:lineRule="auto"/>
        <w:ind w:left="993"/>
        <w:jc w:val="both"/>
        <w:rPr>
          <w:rFonts w:ascii="Arial" w:eastAsia="Times New Roman" w:hAnsi="Arial" w:cs="Arial"/>
          <w:sz w:val="24"/>
          <w:szCs w:val="30"/>
        </w:rPr>
      </w:pPr>
      <w:r>
        <w:rPr>
          <w:rFonts w:ascii="Arial" w:eastAsia="Times New Roman" w:hAnsi="Arial" w:cs="Arial"/>
          <w:sz w:val="24"/>
          <w:szCs w:val="30"/>
        </w:rPr>
        <w:t>En esta fase, e</w:t>
      </w:r>
      <w:r w:rsidRPr="00427FEB">
        <w:rPr>
          <w:rFonts w:ascii="Arial" w:eastAsia="Times New Roman" w:hAnsi="Arial" w:cs="Arial"/>
          <w:sz w:val="24"/>
          <w:szCs w:val="30"/>
        </w:rPr>
        <w:t>l juego culmina cuando un jugador o grupo de jugadores logra alcanzar la meta en dependencia de las reglas establecidas, o cuando logra acumular una mayor cantidad de puntos, demostrando un mayor dominio de los contenidos y desarrollo de habilidades.</w:t>
      </w:r>
    </w:p>
    <w:p w:rsidR="009A24CA" w:rsidRDefault="009A24CA" w:rsidP="009A24CA">
      <w:pPr>
        <w:autoSpaceDE w:val="0"/>
        <w:autoSpaceDN w:val="0"/>
        <w:adjustRightInd w:val="0"/>
        <w:spacing w:after="0" w:line="360" w:lineRule="auto"/>
        <w:jc w:val="both"/>
        <w:rPr>
          <w:rFonts w:ascii="Arial" w:hAnsi="Arial" w:cs="Arial"/>
          <w:sz w:val="24"/>
          <w:szCs w:val="24"/>
        </w:rPr>
      </w:pPr>
    </w:p>
    <w:p w:rsidR="00B926CF" w:rsidRDefault="009A24CA" w:rsidP="009A24CA">
      <w:pPr>
        <w:autoSpaceDE w:val="0"/>
        <w:autoSpaceDN w:val="0"/>
        <w:adjustRightInd w:val="0"/>
        <w:spacing w:after="0" w:line="360" w:lineRule="auto"/>
        <w:ind w:left="284"/>
        <w:jc w:val="both"/>
        <w:rPr>
          <w:rFonts w:ascii="Arial" w:hAnsi="Arial" w:cs="Arial"/>
          <w:sz w:val="24"/>
          <w:szCs w:val="24"/>
        </w:rPr>
      </w:pPr>
      <w:r>
        <w:rPr>
          <w:rFonts w:ascii="Arial" w:hAnsi="Arial" w:cs="Arial"/>
          <w:sz w:val="24"/>
          <w:szCs w:val="24"/>
        </w:rPr>
        <w:t>Alguno de los m</w:t>
      </w:r>
      <w:r w:rsidR="00B926CF" w:rsidRPr="005A1AC1">
        <w:rPr>
          <w:rFonts w:ascii="Arial" w:hAnsi="Arial" w:cs="Arial"/>
          <w:sz w:val="24"/>
          <w:szCs w:val="24"/>
        </w:rPr>
        <w:t xml:space="preserve">ateriales utilizados </w:t>
      </w:r>
      <w:r>
        <w:rPr>
          <w:rFonts w:ascii="Arial" w:hAnsi="Arial" w:cs="Arial"/>
          <w:sz w:val="24"/>
          <w:szCs w:val="24"/>
        </w:rPr>
        <w:t>en el desarrollo de las sesiones de clase, fueron:</w:t>
      </w:r>
    </w:p>
    <w:p w:rsidR="005A1AC1" w:rsidRPr="005A1AC1" w:rsidRDefault="005A1AC1" w:rsidP="005A1AC1">
      <w:pPr>
        <w:autoSpaceDE w:val="0"/>
        <w:autoSpaceDN w:val="0"/>
        <w:adjustRightInd w:val="0"/>
        <w:spacing w:after="0" w:line="360" w:lineRule="auto"/>
        <w:ind w:left="851"/>
        <w:jc w:val="both"/>
        <w:rPr>
          <w:rFonts w:ascii="Arial" w:hAnsi="Arial" w:cs="Arial"/>
          <w:sz w:val="24"/>
          <w:szCs w:val="24"/>
        </w:rPr>
      </w:pP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Hojas de asistencia</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Ficha del alumno</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Grabadora</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Material para Juego Dramático: Vestuario (capas, faldas de colores, máscaras,</w:t>
      </w:r>
      <w:r w:rsidR="005A1AC1">
        <w:rPr>
          <w:rFonts w:ascii="Arial" w:hAnsi="Arial" w:cs="Arial"/>
          <w:sz w:val="24"/>
          <w:szCs w:val="24"/>
        </w:rPr>
        <w:t xml:space="preserve"> </w:t>
      </w:r>
      <w:r w:rsidRPr="005A1AC1">
        <w:rPr>
          <w:rFonts w:ascii="Arial" w:hAnsi="Arial" w:cs="Arial"/>
          <w:sz w:val="24"/>
          <w:szCs w:val="24"/>
        </w:rPr>
        <w:t>sacos viejos, mandil, pañalones, tul, sombreros, etc</w:t>
      </w:r>
      <w:r w:rsidR="00F26A62">
        <w:rPr>
          <w:rFonts w:ascii="Arial" w:hAnsi="Arial" w:cs="Arial"/>
          <w:sz w:val="24"/>
          <w:szCs w:val="24"/>
        </w:rPr>
        <w:t>.</w:t>
      </w:r>
      <w:r w:rsidRPr="005A1AC1">
        <w:rPr>
          <w:rFonts w:ascii="Arial" w:hAnsi="Arial" w:cs="Arial"/>
          <w:sz w:val="24"/>
          <w:szCs w:val="24"/>
        </w:rPr>
        <w:t>), títeres, trajes de mimo.</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Material para Juego de construcción: Bloques armables (legos), Cartón, bloques de madera, tangram, tijera, goma, pinturas, cinta adhesiva, papeles, revistas, plumones, crayolas.</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Materiales para Juego de roles: Instrumentos que usan algunos profesionales, materiales que usan los doctores, profesores, materiales usados en casa.</w:t>
      </w:r>
    </w:p>
    <w:p w:rsidR="00B926CF"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Materiales para Juego reglado: Papelotes, plumones, su cuerpo.</w:t>
      </w:r>
    </w:p>
    <w:p w:rsidR="00B116F2" w:rsidRPr="005A1AC1" w:rsidRDefault="00B926CF" w:rsidP="00301CCC">
      <w:pPr>
        <w:pStyle w:val="Prrafodelista"/>
        <w:numPr>
          <w:ilvl w:val="0"/>
          <w:numId w:val="31"/>
        </w:numPr>
        <w:autoSpaceDE w:val="0"/>
        <w:autoSpaceDN w:val="0"/>
        <w:adjustRightInd w:val="0"/>
        <w:spacing w:after="0" w:line="360" w:lineRule="auto"/>
        <w:ind w:left="1134"/>
        <w:jc w:val="both"/>
        <w:rPr>
          <w:rFonts w:ascii="Arial" w:hAnsi="Arial" w:cs="Arial"/>
          <w:sz w:val="24"/>
          <w:szCs w:val="24"/>
        </w:rPr>
      </w:pPr>
      <w:r w:rsidRPr="005A1AC1">
        <w:rPr>
          <w:rFonts w:ascii="Arial" w:hAnsi="Arial" w:cs="Arial"/>
          <w:sz w:val="24"/>
          <w:szCs w:val="24"/>
        </w:rPr>
        <w:t>Materiales para Juego simbólico: Máscaras, caballitos de plástico, juguetes del salón, material para guardería, biberones, muñecos, bateas, casitas de juguete, pañales, toalla, ropa de bebé, cajas sorpresa.</w:t>
      </w:r>
    </w:p>
    <w:p w:rsidR="00B116F2" w:rsidRDefault="00B116F2" w:rsidP="005A1AC1">
      <w:pPr>
        <w:autoSpaceDE w:val="0"/>
        <w:autoSpaceDN w:val="0"/>
        <w:adjustRightInd w:val="0"/>
        <w:spacing w:after="0" w:line="360" w:lineRule="auto"/>
        <w:jc w:val="both"/>
        <w:rPr>
          <w:rFonts w:ascii="Arial" w:hAnsi="Arial" w:cs="Arial"/>
          <w:sz w:val="24"/>
          <w:szCs w:val="24"/>
        </w:rPr>
      </w:pPr>
    </w:p>
    <w:p w:rsidR="00FC4C61" w:rsidRPr="005A1AC1" w:rsidRDefault="00FC4C61" w:rsidP="005A1AC1">
      <w:pPr>
        <w:autoSpaceDE w:val="0"/>
        <w:autoSpaceDN w:val="0"/>
        <w:adjustRightInd w:val="0"/>
        <w:spacing w:after="0" w:line="360" w:lineRule="auto"/>
        <w:jc w:val="both"/>
        <w:rPr>
          <w:rFonts w:ascii="Arial" w:hAnsi="Arial" w:cs="Arial"/>
          <w:sz w:val="24"/>
          <w:szCs w:val="24"/>
        </w:rPr>
      </w:pPr>
    </w:p>
    <w:p w:rsidR="00B926CF" w:rsidRPr="00A46CBB" w:rsidRDefault="00A46CBB" w:rsidP="00301CCC">
      <w:pPr>
        <w:pStyle w:val="Ttulo3"/>
        <w:numPr>
          <w:ilvl w:val="1"/>
          <w:numId w:val="121"/>
        </w:numPr>
        <w:rPr>
          <w:rFonts w:ascii="Arial" w:hAnsi="Arial" w:cs="Arial"/>
          <w:b/>
        </w:rPr>
      </w:pPr>
      <w:bookmarkStart w:id="51" w:name="_Toc472517243"/>
      <w:r w:rsidRPr="00A46CBB">
        <w:rPr>
          <w:rFonts w:ascii="Arial" w:hAnsi="Arial" w:cs="Arial"/>
          <w:b/>
          <w:color w:val="auto"/>
        </w:rPr>
        <w:t>Instrumentos de evaluación y control</w:t>
      </w:r>
      <w:r>
        <w:rPr>
          <w:rFonts w:ascii="Arial" w:hAnsi="Arial" w:cs="Arial"/>
          <w:b/>
          <w:color w:val="auto"/>
        </w:rPr>
        <w:t>:</w:t>
      </w:r>
      <w:bookmarkEnd w:id="51"/>
    </w:p>
    <w:p w:rsidR="005A1AC1" w:rsidRDefault="005A1AC1" w:rsidP="009A24CA">
      <w:pPr>
        <w:autoSpaceDE w:val="0"/>
        <w:autoSpaceDN w:val="0"/>
        <w:adjustRightInd w:val="0"/>
        <w:spacing w:after="0" w:line="360" w:lineRule="auto"/>
        <w:ind w:left="284"/>
        <w:jc w:val="both"/>
        <w:rPr>
          <w:rFonts w:ascii="Arial" w:hAnsi="Arial" w:cs="Arial"/>
          <w:sz w:val="24"/>
          <w:szCs w:val="24"/>
        </w:rPr>
      </w:pPr>
    </w:p>
    <w:p w:rsidR="00B926CF" w:rsidRPr="005A1AC1" w:rsidRDefault="00B926CF" w:rsidP="009A24CA">
      <w:pPr>
        <w:autoSpaceDE w:val="0"/>
        <w:autoSpaceDN w:val="0"/>
        <w:adjustRightInd w:val="0"/>
        <w:spacing w:after="0" w:line="360" w:lineRule="auto"/>
        <w:ind w:left="284"/>
        <w:jc w:val="both"/>
        <w:rPr>
          <w:rFonts w:ascii="Arial" w:hAnsi="Arial" w:cs="Arial"/>
          <w:sz w:val="24"/>
          <w:szCs w:val="24"/>
        </w:rPr>
      </w:pPr>
      <w:r w:rsidRPr="005A1AC1">
        <w:rPr>
          <w:rFonts w:ascii="Arial" w:hAnsi="Arial" w:cs="Arial"/>
          <w:sz w:val="24"/>
          <w:szCs w:val="24"/>
        </w:rPr>
        <w:t xml:space="preserve">La evaluación se realizó </w:t>
      </w:r>
      <w:r w:rsidR="00B116F2" w:rsidRPr="005A1AC1">
        <w:rPr>
          <w:rFonts w:ascii="Arial" w:hAnsi="Arial" w:cs="Arial"/>
          <w:sz w:val="24"/>
          <w:szCs w:val="24"/>
        </w:rPr>
        <w:t>mediante una Lista de cotejo, prueba elaborada especialmente para esta investigación por las suscritas, la cual sirvió para determinar si las estrategias didáctico-lúdicas permitieron un cambio a mejor en el nivel de creatividad en los niños y niñas.</w:t>
      </w:r>
    </w:p>
    <w:p w:rsidR="00B116F2" w:rsidRPr="005A1AC1" w:rsidRDefault="00B116F2" w:rsidP="009A24CA">
      <w:pPr>
        <w:autoSpaceDE w:val="0"/>
        <w:autoSpaceDN w:val="0"/>
        <w:adjustRightInd w:val="0"/>
        <w:spacing w:after="0" w:line="360" w:lineRule="auto"/>
        <w:ind w:left="284"/>
        <w:jc w:val="both"/>
        <w:rPr>
          <w:rFonts w:ascii="Arial" w:hAnsi="Arial" w:cs="Arial"/>
          <w:sz w:val="24"/>
          <w:szCs w:val="24"/>
        </w:rPr>
      </w:pPr>
      <w:r w:rsidRPr="005A1AC1">
        <w:rPr>
          <w:rFonts w:ascii="Arial" w:hAnsi="Arial" w:cs="Arial"/>
          <w:sz w:val="24"/>
          <w:szCs w:val="24"/>
        </w:rPr>
        <w:lastRenderedPageBreak/>
        <w:t xml:space="preserve">Esta se </w:t>
      </w:r>
      <w:r w:rsidR="009A24CA">
        <w:rPr>
          <w:rFonts w:ascii="Arial" w:hAnsi="Arial" w:cs="Arial"/>
          <w:sz w:val="24"/>
          <w:szCs w:val="24"/>
        </w:rPr>
        <w:t>aplicó</w:t>
      </w:r>
      <w:r w:rsidRPr="005A1AC1">
        <w:rPr>
          <w:rFonts w:ascii="Arial" w:hAnsi="Arial" w:cs="Arial"/>
          <w:sz w:val="24"/>
          <w:szCs w:val="24"/>
        </w:rPr>
        <w:t xml:space="preserve"> mediante la técnica de la observación</w:t>
      </w:r>
      <w:r w:rsidR="00102366">
        <w:rPr>
          <w:rFonts w:ascii="Arial" w:hAnsi="Arial" w:cs="Arial"/>
          <w:sz w:val="24"/>
          <w:szCs w:val="24"/>
        </w:rPr>
        <w:t>.</w:t>
      </w:r>
    </w:p>
    <w:p w:rsidR="00B116F2" w:rsidRPr="005A1AC1" w:rsidRDefault="00B116F2" w:rsidP="005A1AC1">
      <w:pPr>
        <w:autoSpaceDE w:val="0"/>
        <w:autoSpaceDN w:val="0"/>
        <w:adjustRightInd w:val="0"/>
        <w:spacing w:after="0" w:line="360" w:lineRule="auto"/>
        <w:jc w:val="both"/>
        <w:rPr>
          <w:rFonts w:ascii="Arial" w:hAnsi="Arial" w:cs="Arial"/>
          <w:sz w:val="24"/>
          <w:szCs w:val="24"/>
        </w:rPr>
      </w:pPr>
    </w:p>
    <w:p w:rsidR="00853652" w:rsidRDefault="00853652" w:rsidP="009A24CA">
      <w:pPr>
        <w:autoSpaceDE w:val="0"/>
        <w:autoSpaceDN w:val="0"/>
        <w:adjustRightInd w:val="0"/>
        <w:spacing w:after="0" w:line="360" w:lineRule="auto"/>
        <w:ind w:left="284"/>
        <w:jc w:val="both"/>
        <w:rPr>
          <w:rFonts w:ascii="Arial" w:hAnsi="Arial" w:cs="Arial"/>
          <w:b/>
          <w:sz w:val="24"/>
          <w:szCs w:val="24"/>
        </w:rPr>
      </w:pPr>
      <w:r w:rsidRPr="009A24CA">
        <w:rPr>
          <w:rFonts w:ascii="Arial" w:hAnsi="Arial" w:cs="Arial"/>
          <w:b/>
          <w:sz w:val="24"/>
          <w:szCs w:val="24"/>
        </w:rPr>
        <w:t>Descripción de los instrumentos de evaluación</w:t>
      </w:r>
      <w:r w:rsidR="009A24CA">
        <w:rPr>
          <w:rFonts w:ascii="Arial" w:hAnsi="Arial" w:cs="Arial"/>
          <w:b/>
          <w:sz w:val="24"/>
          <w:szCs w:val="24"/>
        </w:rPr>
        <w:t>:</w:t>
      </w:r>
    </w:p>
    <w:p w:rsidR="009A24CA" w:rsidRPr="009A24CA" w:rsidRDefault="009A24CA" w:rsidP="009A24CA">
      <w:pPr>
        <w:autoSpaceDE w:val="0"/>
        <w:autoSpaceDN w:val="0"/>
        <w:adjustRightInd w:val="0"/>
        <w:spacing w:after="0" w:line="360" w:lineRule="auto"/>
        <w:ind w:left="284"/>
        <w:jc w:val="both"/>
        <w:rPr>
          <w:rFonts w:ascii="Arial" w:hAnsi="Arial" w:cs="Arial"/>
          <w:b/>
          <w:sz w:val="24"/>
          <w:szCs w:val="24"/>
        </w:rPr>
      </w:pPr>
    </w:p>
    <w:p w:rsidR="00B926CF" w:rsidRPr="00A85685" w:rsidRDefault="009A24CA" w:rsidP="00301CCC">
      <w:pPr>
        <w:pStyle w:val="Prrafodelista"/>
        <w:numPr>
          <w:ilvl w:val="0"/>
          <w:numId w:val="32"/>
        </w:numPr>
        <w:autoSpaceDE w:val="0"/>
        <w:autoSpaceDN w:val="0"/>
        <w:adjustRightInd w:val="0"/>
        <w:spacing w:after="0" w:line="360" w:lineRule="auto"/>
        <w:ind w:left="709"/>
        <w:jc w:val="both"/>
        <w:rPr>
          <w:rFonts w:ascii="Arial" w:hAnsi="Arial" w:cs="Arial"/>
          <w:b/>
          <w:sz w:val="24"/>
          <w:szCs w:val="24"/>
        </w:rPr>
      </w:pPr>
      <w:r w:rsidRPr="00A85685">
        <w:rPr>
          <w:rFonts w:ascii="Arial" w:hAnsi="Arial" w:cs="Arial"/>
          <w:b/>
          <w:sz w:val="24"/>
          <w:szCs w:val="24"/>
        </w:rPr>
        <w:t>Lista de cotejo – evaluación del logro</w:t>
      </w:r>
      <w:r w:rsidR="00853652" w:rsidRPr="00A85685">
        <w:rPr>
          <w:rFonts w:ascii="Arial" w:hAnsi="Arial" w:cs="Arial"/>
          <w:b/>
          <w:sz w:val="24"/>
          <w:szCs w:val="24"/>
        </w:rPr>
        <w:t xml:space="preserve"> </w:t>
      </w:r>
    </w:p>
    <w:p w:rsidR="005A1AC1" w:rsidRPr="00A85685" w:rsidRDefault="005A1AC1" w:rsidP="005A1AC1">
      <w:pPr>
        <w:autoSpaceDE w:val="0"/>
        <w:autoSpaceDN w:val="0"/>
        <w:adjustRightInd w:val="0"/>
        <w:spacing w:after="0" w:line="360" w:lineRule="auto"/>
        <w:ind w:left="1418"/>
        <w:jc w:val="both"/>
        <w:rPr>
          <w:rFonts w:ascii="Arial" w:hAnsi="Arial" w:cs="Arial"/>
          <w:sz w:val="24"/>
          <w:szCs w:val="24"/>
        </w:rPr>
      </w:pPr>
    </w:p>
    <w:p w:rsidR="00B926CF" w:rsidRPr="00A85685" w:rsidRDefault="009A24CA" w:rsidP="00A85685">
      <w:pPr>
        <w:autoSpaceDE w:val="0"/>
        <w:autoSpaceDN w:val="0"/>
        <w:adjustRightInd w:val="0"/>
        <w:spacing w:after="0" w:line="360" w:lineRule="auto"/>
        <w:ind w:left="709"/>
        <w:jc w:val="both"/>
        <w:rPr>
          <w:rFonts w:ascii="Arial" w:hAnsi="Arial" w:cs="Arial"/>
          <w:sz w:val="24"/>
          <w:szCs w:val="24"/>
        </w:rPr>
      </w:pPr>
      <w:r w:rsidRPr="00A85685">
        <w:rPr>
          <w:rFonts w:ascii="Arial" w:hAnsi="Arial" w:cs="Arial"/>
          <w:sz w:val="24"/>
          <w:szCs w:val="24"/>
        </w:rPr>
        <w:t>Se</w:t>
      </w:r>
      <w:r w:rsidR="00B116F2" w:rsidRPr="00A85685">
        <w:rPr>
          <w:rFonts w:ascii="Arial" w:hAnsi="Arial" w:cs="Arial"/>
          <w:sz w:val="24"/>
          <w:szCs w:val="24"/>
        </w:rPr>
        <w:t xml:space="preserve"> establecieron los ítems</w:t>
      </w:r>
      <w:r w:rsidR="00B926CF" w:rsidRPr="00A85685">
        <w:rPr>
          <w:rFonts w:ascii="Arial" w:hAnsi="Arial" w:cs="Arial"/>
          <w:sz w:val="24"/>
          <w:szCs w:val="24"/>
        </w:rPr>
        <w:t xml:space="preserve"> en base a los </w:t>
      </w:r>
      <w:r w:rsidR="00B116F2" w:rsidRPr="00A85685">
        <w:rPr>
          <w:rFonts w:ascii="Arial" w:hAnsi="Arial" w:cs="Arial"/>
          <w:sz w:val="24"/>
          <w:szCs w:val="24"/>
        </w:rPr>
        <w:t>factores de la creatividad, las cuales son Fluidez, Flexibilidad, Elaboración y Originalidad, propuestas por Torrance (1976). A</w:t>
      </w:r>
      <w:r w:rsidRPr="00A85685">
        <w:rPr>
          <w:rFonts w:ascii="Arial" w:hAnsi="Arial" w:cs="Arial"/>
          <w:sz w:val="24"/>
          <w:szCs w:val="24"/>
        </w:rPr>
        <w:t xml:space="preserve"> cada factor se le asignó </w:t>
      </w:r>
      <w:r w:rsidR="00135F24" w:rsidRPr="00A85685">
        <w:rPr>
          <w:rFonts w:ascii="Arial" w:hAnsi="Arial" w:cs="Arial"/>
          <w:sz w:val="24"/>
          <w:szCs w:val="24"/>
        </w:rPr>
        <w:t xml:space="preserve">5 </w:t>
      </w:r>
      <w:r w:rsidR="00B116F2" w:rsidRPr="00A85685">
        <w:rPr>
          <w:rFonts w:ascii="Arial" w:hAnsi="Arial" w:cs="Arial"/>
          <w:sz w:val="24"/>
          <w:szCs w:val="24"/>
        </w:rPr>
        <w:t xml:space="preserve">indicadores cada uno, por lo que en total, la prueba consta de </w:t>
      </w:r>
      <w:r w:rsidR="00135F24" w:rsidRPr="00A85685">
        <w:rPr>
          <w:rFonts w:ascii="Arial" w:hAnsi="Arial" w:cs="Arial"/>
          <w:sz w:val="24"/>
          <w:szCs w:val="24"/>
        </w:rPr>
        <w:t>20</w:t>
      </w:r>
      <w:r w:rsidR="00B116F2" w:rsidRPr="00A85685">
        <w:rPr>
          <w:rFonts w:ascii="Arial" w:hAnsi="Arial" w:cs="Arial"/>
          <w:sz w:val="24"/>
          <w:szCs w:val="24"/>
        </w:rPr>
        <w:t xml:space="preserve"> ítems, que son:</w:t>
      </w:r>
      <w:r w:rsidR="00B926CF" w:rsidRPr="00A85685">
        <w:rPr>
          <w:rFonts w:ascii="Arial" w:hAnsi="Arial" w:cs="Arial"/>
          <w:sz w:val="24"/>
          <w:szCs w:val="24"/>
        </w:rPr>
        <w:t xml:space="preserve"> </w:t>
      </w:r>
    </w:p>
    <w:p w:rsidR="005A1AC1" w:rsidRPr="00A85685" w:rsidRDefault="005A1AC1" w:rsidP="00A85685">
      <w:pPr>
        <w:autoSpaceDE w:val="0"/>
        <w:autoSpaceDN w:val="0"/>
        <w:adjustRightInd w:val="0"/>
        <w:spacing w:after="0" w:line="360" w:lineRule="auto"/>
        <w:ind w:left="709"/>
        <w:jc w:val="both"/>
        <w:rPr>
          <w:rFonts w:ascii="Arial" w:hAnsi="Arial" w:cs="Arial"/>
          <w:sz w:val="24"/>
          <w:szCs w:val="24"/>
        </w:rPr>
      </w:pPr>
    </w:p>
    <w:p w:rsidR="00B926CF" w:rsidRPr="00A85685" w:rsidRDefault="00B116F2" w:rsidP="00301CCC">
      <w:pPr>
        <w:pStyle w:val="Prrafodelista"/>
        <w:numPr>
          <w:ilvl w:val="0"/>
          <w:numId w:val="33"/>
        </w:numPr>
        <w:autoSpaceDE w:val="0"/>
        <w:autoSpaceDN w:val="0"/>
        <w:adjustRightInd w:val="0"/>
        <w:spacing w:after="0" w:line="360" w:lineRule="auto"/>
        <w:ind w:left="993"/>
        <w:jc w:val="both"/>
        <w:rPr>
          <w:rFonts w:ascii="Arial" w:hAnsi="Arial" w:cs="Arial"/>
          <w:sz w:val="24"/>
          <w:szCs w:val="24"/>
        </w:rPr>
      </w:pPr>
      <w:r w:rsidRPr="00A85685">
        <w:rPr>
          <w:rFonts w:ascii="Arial" w:hAnsi="Arial" w:cs="Arial"/>
          <w:b/>
          <w:sz w:val="24"/>
          <w:szCs w:val="24"/>
        </w:rPr>
        <w:t>Fluidez</w:t>
      </w:r>
      <w:r w:rsidR="00B926CF" w:rsidRPr="00A85685">
        <w:rPr>
          <w:rFonts w:ascii="Arial" w:hAnsi="Arial" w:cs="Arial"/>
          <w:b/>
          <w:sz w:val="24"/>
          <w:szCs w:val="24"/>
        </w:rPr>
        <w:t>:</w:t>
      </w:r>
      <w:r w:rsidR="00B926CF" w:rsidRPr="00A85685">
        <w:rPr>
          <w:rFonts w:ascii="Arial" w:hAnsi="Arial" w:cs="Arial"/>
          <w:sz w:val="24"/>
          <w:szCs w:val="24"/>
        </w:rPr>
        <w:t xml:space="preserve"> </w:t>
      </w:r>
      <w:r w:rsidR="00135F24" w:rsidRPr="00A85685">
        <w:rPr>
          <w:rFonts w:ascii="Arial" w:hAnsi="Arial" w:cs="Arial"/>
          <w:sz w:val="24"/>
          <w:szCs w:val="24"/>
        </w:rPr>
        <w:t xml:space="preserve">5 </w:t>
      </w:r>
      <w:r w:rsidRPr="00A85685">
        <w:rPr>
          <w:rFonts w:ascii="Arial" w:hAnsi="Arial" w:cs="Arial"/>
          <w:sz w:val="24"/>
          <w:szCs w:val="24"/>
        </w:rPr>
        <w:t xml:space="preserve">indicadores, las cuales evalúan si </w:t>
      </w:r>
      <w:r w:rsidRPr="00A85685">
        <w:rPr>
          <w:rFonts w:ascii="Arial" w:eastAsia="Times New Roman" w:hAnsi="Arial" w:cs="Arial"/>
          <w:sz w:val="24"/>
          <w:szCs w:val="24"/>
          <w:lang w:val="es-ES"/>
        </w:rPr>
        <w:t>los trabajos del niño presentan un gran número de ideas novedosas, llamativas y muy eficaces.</w:t>
      </w:r>
    </w:p>
    <w:p w:rsidR="00B926CF" w:rsidRPr="00A85685" w:rsidRDefault="00B116F2" w:rsidP="00301CCC">
      <w:pPr>
        <w:pStyle w:val="Prrafodelista"/>
        <w:numPr>
          <w:ilvl w:val="0"/>
          <w:numId w:val="33"/>
        </w:numPr>
        <w:autoSpaceDE w:val="0"/>
        <w:autoSpaceDN w:val="0"/>
        <w:adjustRightInd w:val="0"/>
        <w:spacing w:after="0" w:line="360" w:lineRule="auto"/>
        <w:ind w:left="993"/>
        <w:jc w:val="both"/>
        <w:rPr>
          <w:rFonts w:ascii="Arial" w:hAnsi="Arial" w:cs="Arial"/>
          <w:sz w:val="24"/>
          <w:szCs w:val="24"/>
        </w:rPr>
      </w:pPr>
      <w:r w:rsidRPr="00A85685">
        <w:rPr>
          <w:rFonts w:ascii="Arial" w:hAnsi="Arial" w:cs="Arial"/>
          <w:b/>
          <w:sz w:val="24"/>
          <w:szCs w:val="24"/>
        </w:rPr>
        <w:t>Flexibilidad</w:t>
      </w:r>
      <w:r w:rsidR="00B926CF" w:rsidRPr="00A85685">
        <w:rPr>
          <w:rFonts w:ascii="Arial" w:hAnsi="Arial" w:cs="Arial"/>
          <w:b/>
          <w:sz w:val="24"/>
          <w:szCs w:val="24"/>
        </w:rPr>
        <w:t>:</w:t>
      </w:r>
      <w:r w:rsidR="00B926CF" w:rsidRPr="00A85685">
        <w:rPr>
          <w:rFonts w:ascii="Arial" w:hAnsi="Arial" w:cs="Arial"/>
          <w:sz w:val="24"/>
          <w:szCs w:val="24"/>
        </w:rPr>
        <w:t xml:space="preserve"> </w:t>
      </w:r>
      <w:r w:rsidR="00135F24" w:rsidRPr="00A85685">
        <w:rPr>
          <w:rFonts w:ascii="Arial" w:hAnsi="Arial" w:cs="Arial"/>
          <w:sz w:val="24"/>
          <w:szCs w:val="24"/>
        </w:rPr>
        <w:t>5</w:t>
      </w:r>
      <w:r w:rsidRPr="00A85685">
        <w:rPr>
          <w:rFonts w:ascii="Arial" w:hAnsi="Arial" w:cs="Arial"/>
          <w:sz w:val="24"/>
          <w:szCs w:val="24"/>
        </w:rPr>
        <w:t xml:space="preserve"> indicadores</w:t>
      </w:r>
      <w:r w:rsidRPr="00A85685">
        <w:rPr>
          <w:rFonts w:ascii="Arial" w:eastAsia="Times New Roman" w:hAnsi="Arial" w:cs="Arial"/>
          <w:sz w:val="24"/>
          <w:szCs w:val="24"/>
          <w:lang w:val="es-ES"/>
        </w:rPr>
        <w:t xml:space="preserve"> </w:t>
      </w:r>
      <w:r w:rsidRPr="00A85685">
        <w:rPr>
          <w:rFonts w:ascii="Arial" w:hAnsi="Arial" w:cs="Arial"/>
          <w:sz w:val="24"/>
          <w:szCs w:val="24"/>
        </w:rPr>
        <w:t xml:space="preserve">si </w:t>
      </w:r>
      <w:r w:rsidRPr="00A85685">
        <w:rPr>
          <w:rFonts w:ascii="Arial" w:eastAsia="Times New Roman" w:hAnsi="Arial" w:cs="Arial"/>
          <w:sz w:val="24"/>
          <w:szCs w:val="24"/>
          <w:lang w:val="es-ES"/>
        </w:rPr>
        <w:t>los trabajos del niño presentan una gran variedad de ideas</w:t>
      </w:r>
      <w:r w:rsidR="00B926CF" w:rsidRPr="00A85685">
        <w:rPr>
          <w:rFonts w:ascii="Arial" w:hAnsi="Arial" w:cs="Arial"/>
          <w:sz w:val="24"/>
          <w:szCs w:val="24"/>
        </w:rPr>
        <w:t xml:space="preserve"> </w:t>
      </w:r>
    </w:p>
    <w:p w:rsidR="00B926CF" w:rsidRPr="00A85685" w:rsidRDefault="00B116F2" w:rsidP="00301CCC">
      <w:pPr>
        <w:pStyle w:val="Prrafodelista"/>
        <w:numPr>
          <w:ilvl w:val="0"/>
          <w:numId w:val="33"/>
        </w:numPr>
        <w:autoSpaceDE w:val="0"/>
        <w:autoSpaceDN w:val="0"/>
        <w:adjustRightInd w:val="0"/>
        <w:spacing w:after="0" w:line="360" w:lineRule="auto"/>
        <w:ind w:left="993"/>
        <w:jc w:val="both"/>
        <w:rPr>
          <w:rFonts w:ascii="Arial" w:hAnsi="Arial" w:cs="Arial"/>
          <w:sz w:val="24"/>
          <w:szCs w:val="24"/>
        </w:rPr>
      </w:pPr>
      <w:r w:rsidRPr="00A85685">
        <w:rPr>
          <w:rFonts w:ascii="Arial" w:hAnsi="Arial" w:cs="Arial"/>
          <w:b/>
          <w:sz w:val="24"/>
          <w:szCs w:val="24"/>
        </w:rPr>
        <w:t>Originalidad</w:t>
      </w:r>
      <w:r w:rsidR="009A24CA" w:rsidRPr="00A85685">
        <w:rPr>
          <w:rFonts w:ascii="Arial" w:hAnsi="Arial" w:cs="Arial"/>
          <w:b/>
          <w:sz w:val="24"/>
          <w:szCs w:val="24"/>
        </w:rPr>
        <w:t>:</w:t>
      </w:r>
      <w:r w:rsidR="009A24CA" w:rsidRPr="00A85685">
        <w:rPr>
          <w:rFonts w:ascii="Arial" w:hAnsi="Arial" w:cs="Arial"/>
          <w:sz w:val="24"/>
          <w:szCs w:val="24"/>
        </w:rPr>
        <w:t xml:space="preserve"> </w:t>
      </w:r>
      <w:r w:rsidR="00135F24" w:rsidRPr="00A85685">
        <w:rPr>
          <w:rFonts w:ascii="Arial" w:hAnsi="Arial" w:cs="Arial"/>
          <w:sz w:val="24"/>
          <w:szCs w:val="24"/>
        </w:rPr>
        <w:t>5</w:t>
      </w:r>
      <w:r w:rsidR="009A24CA" w:rsidRPr="00A85685">
        <w:rPr>
          <w:rFonts w:ascii="Arial" w:hAnsi="Arial" w:cs="Arial"/>
          <w:sz w:val="24"/>
          <w:szCs w:val="24"/>
        </w:rPr>
        <w:t xml:space="preserve"> </w:t>
      </w:r>
      <w:r w:rsidRPr="00A85685">
        <w:rPr>
          <w:rFonts w:ascii="Arial" w:hAnsi="Arial" w:cs="Arial"/>
          <w:sz w:val="24"/>
          <w:szCs w:val="24"/>
        </w:rPr>
        <w:t>indicadores</w:t>
      </w:r>
      <w:r w:rsidR="00B926CF" w:rsidRPr="00A85685">
        <w:rPr>
          <w:rFonts w:ascii="Arial" w:hAnsi="Arial" w:cs="Arial"/>
          <w:sz w:val="24"/>
          <w:szCs w:val="24"/>
        </w:rPr>
        <w:t xml:space="preserve"> que evalúan </w:t>
      </w:r>
      <w:r w:rsidR="005A1AC1" w:rsidRPr="00A85685">
        <w:rPr>
          <w:rFonts w:ascii="Arial" w:hAnsi="Arial" w:cs="Arial"/>
          <w:sz w:val="24"/>
          <w:szCs w:val="24"/>
        </w:rPr>
        <w:t xml:space="preserve">si </w:t>
      </w:r>
      <w:r w:rsidR="005A1AC1" w:rsidRPr="00A85685">
        <w:rPr>
          <w:rFonts w:ascii="Arial" w:eastAsia="Times New Roman" w:hAnsi="Arial" w:cs="Arial"/>
          <w:sz w:val="24"/>
          <w:szCs w:val="24"/>
          <w:lang w:val="es-ES"/>
        </w:rPr>
        <w:t>los trabajos del niño muestran una gran cantidad de ideas que son inusuales, infrecuentes, no banales ni obvias.</w:t>
      </w:r>
    </w:p>
    <w:p w:rsidR="00B926CF" w:rsidRPr="00A85685" w:rsidRDefault="00B116F2" w:rsidP="00301CCC">
      <w:pPr>
        <w:pStyle w:val="Prrafodelista"/>
        <w:numPr>
          <w:ilvl w:val="0"/>
          <w:numId w:val="33"/>
        </w:numPr>
        <w:autoSpaceDE w:val="0"/>
        <w:autoSpaceDN w:val="0"/>
        <w:adjustRightInd w:val="0"/>
        <w:spacing w:after="0" w:line="360" w:lineRule="auto"/>
        <w:ind w:left="993"/>
        <w:jc w:val="both"/>
        <w:rPr>
          <w:rFonts w:ascii="Arial" w:hAnsi="Arial" w:cs="Arial"/>
          <w:sz w:val="24"/>
          <w:szCs w:val="24"/>
        </w:rPr>
      </w:pPr>
      <w:r w:rsidRPr="00A85685">
        <w:rPr>
          <w:rFonts w:ascii="Arial" w:hAnsi="Arial" w:cs="Arial"/>
          <w:b/>
          <w:sz w:val="24"/>
          <w:szCs w:val="24"/>
        </w:rPr>
        <w:t>Elaboración:</w:t>
      </w:r>
      <w:r w:rsidRPr="00A85685">
        <w:rPr>
          <w:rFonts w:ascii="Arial" w:hAnsi="Arial" w:cs="Arial"/>
          <w:sz w:val="24"/>
          <w:szCs w:val="24"/>
        </w:rPr>
        <w:t xml:space="preserve"> </w:t>
      </w:r>
      <w:r w:rsidR="005A1AC1" w:rsidRPr="00A85685">
        <w:rPr>
          <w:rFonts w:ascii="Arial" w:hAnsi="Arial" w:cs="Arial"/>
          <w:sz w:val="24"/>
          <w:szCs w:val="24"/>
        </w:rPr>
        <w:t xml:space="preserve">Con </w:t>
      </w:r>
      <w:r w:rsidR="00135F24" w:rsidRPr="00A85685">
        <w:rPr>
          <w:rFonts w:ascii="Arial" w:hAnsi="Arial" w:cs="Arial"/>
          <w:sz w:val="24"/>
          <w:szCs w:val="24"/>
        </w:rPr>
        <w:t>5</w:t>
      </w:r>
      <w:r w:rsidR="005A1AC1" w:rsidRPr="00A85685">
        <w:rPr>
          <w:rFonts w:ascii="Arial" w:hAnsi="Arial" w:cs="Arial"/>
          <w:sz w:val="24"/>
          <w:szCs w:val="24"/>
        </w:rPr>
        <w:t xml:space="preserve"> indicadores que evalúan si los trabajos del niño </w:t>
      </w:r>
      <w:r w:rsidR="005A1AC1" w:rsidRPr="00A85685">
        <w:rPr>
          <w:rFonts w:ascii="Arial" w:eastAsia="Times New Roman" w:hAnsi="Arial" w:cs="Arial"/>
          <w:sz w:val="24"/>
          <w:szCs w:val="24"/>
          <w:lang w:val="es-ES"/>
        </w:rPr>
        <w:t>han sido elaborado con imaginación para permitir una solución convincente y poderosa al problema presentado</w:t>
      </w:r>
      <w:r w:rsidR="00E1370D">
        <w:rPr>
          <w:rFonts w:ascii="Arial" w:eastAsia="Times New Roman" w:hAnsi="Arial" w:cs="Arial"/>
          <w:sz w:val="24"/>
          <w:szCs w:val="24"/>
          <w:lang w:val="es-ES"/>
        </w:rPr>
        <w:t>.</w:t>
      </w:r>
    </w:p>
    <w:p w:rsidR="005A1AC1" w:rsidRPr="00A85685" w:rsidRDefault="005A1AC1" w:rsidP="00A85685">
      <w:pPr>
        <w:autoSpaceDE w:val="0"/>
        <w:autoSpaceDN w:val="0"/>
        <w:adjustRightInd w:val="0"/>
        <w:spacing w:after="0" w:line="360" w:lineRule="auto"/>
        <w:ind w:left="709"/>
        <w:jc w:val="both"/>
        <w:rPr>
          <w:rFonts w:ascii="Arial" w:hAnsi="Arial" w:cs="Arial"/>
          <w:sz w:val="24"/>
          <w:szCs w:val="24"/>
        </w:rPr>
      </w:pPr>
    </w:p>
    <w:p w:rsidR="00271527" w:rsidRDefault="00271527" w:rsidP="00A85685">
      <w:pPr>
        <w:autoSpaceDE w:val="0"/>
        <w:autoSpaceDN w:val="0"/>
        <w:adjustRightInd w:val="0"/>
        <w:spacing w:after="0" w:line="360" w:lineRule="auto"/>
        <w:ind w:left="709"/>
        <w:jc w:val="both"/>
        <w:rPr>
          <w:rFonts w:ascii="Arial" w:hAnsi="Arial" w:cs="Arial"/>
          <w:sz w:val="24"/>
          <w:szCs w:val="24"/>
        </w:rPr>
      </w:pPr>
      <w:r>
        <w:rPr>
          <w:rFonts w:ascii="Arial" w:hAnsi="Arial" w:cs="Arial"/>
          <w:sz w:val="24"/>
          <w:szCs w:val="24"/>
        </w:rPr>
        <w:t>A cada indicador se le puede asignar dos respuestas, SI o NO; en donde SI tiene un puntaje de 1 y NO tiene un puntaje de 0.</w:t>
      </w:r>
    </w:p>
    <w:p w:rsidR="00271527" w:rsidRDefault="00271527" w:rsidP="00A85685">
      <w:pPr>
        <w:autoSpaceDE w:val="0"/>
        <w:autoSpaceDN w:val="0"/>
        <w:adjustRightInd w:val="0"/>
        <w:spacing w:after="0" w:line="360" w:lineRule="auto"/>
        <w:ind w:left="709"/>
        <w:jc w:val="both"/>
        <w:rPr>
          <w:rFonts w:ascii="Arial" w:hAnsi="Arial" w:cs="Arial"/>
          <w:sz w:val="24"/>
          <w:szCs w:val="24"/>
        </w:rPr>
      </w:pPr>
    </w:p>
    <w:p w:rsidR="00271527" w:rsidRDefault="00271527" w:rsidP="00A85685">
      <w:pPr>
        <w:autoSpaceDE w:val="0"/>
        <w:autoSpaceDN w:val="0"/>
        <w:adjustRightInd w:val="0"/>
        <w:spacing w:after="0" w:line="360" w:lineRule="auto"/>
        <w:ind w:left="709"/>
        <w:jc w:val="both"/>
        <w:rPr>
          <w:rFonts w:ascii="Arial" w:hAnsi="Arial" w:cs="Arial"/>
          <w:sz w:val="24"/>
          <w:szCs w:val="24"/>
        </w:rPr>
      </w:pPr>
      <w:r>
        <w:rPr>
          <w:rFonts w:ascii="Arial" w:hAnsi="Arial" w:cs="Arial"/>
          <w:sz w:val="24"/>
          <w:szCs w:val="24"/>
        </w:rPr>
        <w:t>Luego de determinar el puntaje total, es posible obtener el nivel de creatividad de cada estudiante, donde, si se obtiene de 0-5, quiere decir que el niño o niña tiene un nivel muy bajo de creatividad; si se obtienen 6-10, significa nivel bajo; de 11-15, nivel medio y por ultimo con un puntaje de 16-20, este significa un nivel alto de creatividad.</w:t>
      </w:r>
    </w:p>
    <w:p w:rsidR="00271527" w:rsidRDefault="00271527" w:rsidP="00A85685">
      <w:pPr>
        <w:autoSpaceDE w:val="0"/>
        <w:autoSpaceDN w:val="0"/>
        <w:adjustRightInd w:val="0"/>
        <w:spacing w:after="0" w:line="360" w:lineRule="auto"/>
        <w:ind w:left="709"/>
        <w:jc w:val="both"/>
        <w:rPr>
          <w:rFonts w:ascii="Arial" w:hAnsi="Arial" w:cs="Arial"/>
          <w:sz w:val="24"/>
          <w:szCs w:val="24"/>
        </w:rPr>
      </w:pPr>
    </w:p>
    <w:p w:rsidR="00B926CF" w:rsidRPr="00A85685" w:rsidRDefault="00B926CF" w:rsidP="00A85685">
      <w:pPr>
        <w:autoSpaceDE w:val="0"/>
        <w:autoSpaceDN w:val="0"/>
        <w:adjustRightInd w:val="0"/>
        <w:spacing w:after="0" w:line="360" w:lineRule="auto"/>
        <w:ind w:left="709"/>
        <w:jc w:val="both"/>
        <w:rPr>
          <w:rFonts w:ascii="Arial" w:hAnsi="Arial" w:cs="Arial"/>
          <w:sz w:val="24"/>
          <w:szCs w:val="24"/>
        </w:rPr>
      </w:pPr>
      <w:r w:rsidRPr="00A85685">
        <w:rPr>
          <w:rFonts w:ascii="Arial" w:hAnsi="Arial" w:cs="Arial"/>
          <w:sz w:val="24"/>
          <w:szCs w:val="24"/>
        </w:rPr>
        <w:lastRenderedPageBreak/>
        <w:t>La prueba se aplic</w:t>
      </w:r>
      <w:r w:rsidR="005A1AC1" w:rsidRPr="00A85685">
        <w:rPr>
          <w:rFonts w:ascii="Arial" w:hAnsi="Arial" w:cs="Arial"/>
          <w:sz w:val="24"/>
          <w:szCs w:val="24"/>
        </w:rPr>
        <w:t>ó</w:t>
      </w:r>
      <w:r w:rsidRPr="00A85685">
        <w:rPr>
          <w:rFonts w:ascii="Arial" w:hAnsi="Arial" w:cs="Arial"/>
          <w:sz w:val="24"/>
          <w:szCs w:val="24"/>
        </w:rPr>
        <w:t xml:space="preserve"> al inicio y al término del programa con observadores </w:t>
      </w:r>
      <w:r w:rsidR="00826064">
        <w:rPr>
          <w:rFonts w:ascii="Arial" w:hAnsi="Arial" w:cs="Arial"/>
          <w:sz w:val="24"/>
          <w:szCs w:val="24"/>
        </w:rPr>
        <w:t xml:space="preserve"> </w:t>
      </w:r>
      <w:r w:rsidRPr="00A85685">
        <w:rPr>
          <w:rFonts w:ascii="Arial" w:hAnsi="Arial" w:cs="Arial"/>
          <w:sz w:val="24"/>
          <w:szCs w:val="24"/>
        </w:rPr>
        <w:t>(</w:t>
      </w:r>
      <w:r w:rsidR="005A1AC1" w:rsidRPr="00A85685">
        <w:rPr>
          <w:rFonts w:ascii="Arial" w:hAnsi="Arial" w:cs="Arial"/>
          <w:sz w:val="24"/>
          <w:szCs w:val="24"/>
        </w:rPr>
        <w:t xml:space="preserve">3 personas </w:t>
      </w:r>
      <w:r w:rsidRPr="00A85685">
        <w:rPr>
          <w:rFonts w:ascii="Arial" w:hAnsi="Arial" w:cs="Arial"/>
          <w:sz w:val="24"/>
          <w:szCs w:val="24"/>
        </w:rPr>
        <w:t>en este caso</w:t>
      </w:r>
      <w:r w:rsidR="005A1AC1" w:rsidRPr="00A85685">
        <w:rPr>
          <w:rFonts w:ascii="Arial" w:hAnsi="Arial" w:cs="Arial"/>
          <w:sz w:val="24"/>
          <w:szCs w:val="24"/>
        </w:rPr>
        <w:t xml:space="preserve">, las investigadoras y la docente a cargo del aula). </w:t>
      </w:r>
    </w:p>
    <w:p w:rsidR="00A85685" w:rsidRDefault="00A85685" w:rsidP="00A85685">
      <w:pPr>
        <w:autoSpaceDE w:val="0"/>
        <w:autoSpaceDN w:val="0"/>
        <w:adjustRightInd w:val="0"/>
        <w:spacing w:after="0" w:line="360" w:lineRule="auto"/>
        <w:ind w:left="709"/>
        <w:jc w:val="both"/>
        <w:rPr>
          <w:rFonts w:ascii="Arial" w:hAnsi="Arial" w:cs="Arial"/>
          <w:sz w:val="24"/>
          <w:szCs w:val="24"/>
        </w:rPr>
      </w:pPr>
    </w:p>
    <w:p w:rsidR="00B926CF" w:rsidRPr="00A85685" w:rsidRDefault="00B926CF" w:rsidP="00A85685">
      <w:pPr>
        <w:autoSpaceDE w:val="0"/>
        <w:autoSpaceDN w:val="0"/>
        <w:adjustRightInd w:val="0"/>
        <w:spacing w:after="0" w:line="360" w:lineRule="auto"/>
        <w:ind w:left="709"/>
        <w:jc w:val="both"/>
        <w:rPr>
          <w:rFonts w:ascii="Arial" w:hAnsi="Arial" w:cs="Arial"/>
          <w:sz w:val="24"/>
          <w:szCs w:val="24"/>
        </w:rPr>
      </w:pPr>
      <w:r w:rsidRPr="00A85685">
        <w:rPr>
          <w:rFonts w:ascii="Arial" w:hAnsi="Arial" w:cs="Arial"/>
          <w:sz w:val="24"/>
          <w:szCs w:val="24"/>
        </w:rPr>
        <w:t>El primer día de clases se</w:t>
      </w:r>
      <w:r w:rsidR="005A1AC1" w:rsidRPr="00A85685">
        <w:rPr>
          <w:rFonts w:ascii="Arial" w:hAnsi="Arial" w:cs="Arial"/>
          <w:sz w:val="24"/>
          <w:szCs w:val="24"/>
        </w:rPr>
        <w:t xml:space="preserve"> aplic</w:t>
      </w:r>
      <w:r w:rsidR="00102366" w:rsidRPr="00A85685">
        <w:rPr>
          <w:rFonts w:ascii="Arial" w:hAnsi="Arial" w:cs="Arial"/>
          <w:sz w:val="24"/>
          <w:szCs w:val="24"/>
        </w:rPr>
        <w:t>ó</w:t>
      </w:r>
      <w:r w:rsidR="005A1AC1" w:rsidRPr="00A85685">
        <w:rPr>
          <w:rFonts w:ascii="Arial" w:hAnsi="Arial" w:cs="Arial"/>
          <w:sz w:val="24"/>
          <w:szCs w:val="24"/>
        </w:rPr>
        <w:t xml:space="preserve"> </w:t>
      </w:r>
      <w:r w:rsidR="00A85685" w:rsidRPr="00A85685">
        <w:rPr>
          <w:rFonts w:ascii="Arial" w:hAnsi="Arial" w:cs="Arial"/>
          <w:sz w:val="24"/>
          <w:szCs w:val="24"/>
        </w:rPr>
        <w:t xml:space="preserve">la </w:t>
      </w:r>
      <w:r w:rsidR="005A1AC1" w:rsidRPr="00A85685">
        <w:rPr>
          <w:rFonts w:ascii="Arial" w:hAnsi="Arial" w:cs="Arial"/>
          <w:sz w:val="24"/>
          <w:szCs w:val="24"/>
        </w:rPr>
        <w:t>prueba de entrada</w:t>
      </w:r>
      <w:r w:rsidR="00A85685" w:rsidRPr="00A85685">
        <w:rPr>
          <w:rFonts w:ascii="Arial" w:hAnsi="Arial" w:cs="Arial"/>
          <w:sz w:val="24"/>
          <w:szCs w:val="24"/>
        </w:rPr>
        <w:t xml:space="preserve"> al grupo experimental y al grupo control</w:t>
      </w:r>
      <w:r w:rsidR="005A1AC1" w:rsidRPr="00A85685">
        <w:rPr>
          <w:rFonts w:ascii="Arial" w:hAnsi="Arial" w:cs="Arial"/>
          <w:sz w:val="24"/>
          <w:szCs w:val="24"/>
        </w:rPr>
        <w:t>,</w:t>
      </w:r>
      <w:r w:rsidRPr="00A85685">
        <w:rPr>
          <w:rFonts w:ascii="Arial" w:hAnsi="Arial" w:cs="Arial"/>
          <w:sz w:val="24"/>
          <w:szCs w:val="24"/>
        </w:rPr>
        <w:t xml:space="preserve"> </w:t>
      </w:r>
      <w:r w:rsidR="005A1AC1" w:rsidRPr="00A85685">
        <w:rPr>
          <w:rFonts w:ascii="Arial" w:hAnsi="Arial" w:cs="Arial"/>
          <w:sz w:val="24"/>
          <w:szCs w:val="24"/>
        </w:rPr>
        <w:t>observando a los niños realizar sus actividades diarias y de clase,</w:t>
      </w:r>
      <w:r w:rsidRPr="00A85685">
        <w:rPr>
          <w:rFonts w:ascii="Arial" w:hAnsi="Arial" w:cs="Arial"/>
          <w:sz w:val="24"/>
          <w:szCs w:val="24"/>
        </w:rPr>
        <w:t xml:space="preserve"> </w:t>
      </w:r>
      <w:r w:rsidR="005A1AC1" w:rsidRPr="00A85685">
        <w:rPr>
          <w:rFonts w:ascii="Arial" w:hAnsi="Arial" w:cs="Arial"/>
          <w:sz w:val="24"/>
          <w:szCs w:val="24"/>
        </w:rPr>
        <w:t>relacionándolas con los indicadores</w:t>
      </w:r>
      <w:r w:rsidRPr="00A85685">
        <w:rPr>
          <w:rFonts w:ascii="Arial" w:hAnsi="Arial" w:cs="Arial"/>
          <w:sz w:val="24"/>
          <w:szCs w:val="24"/>
        </w:rPr>
        <w:t xml:space="preserve"> de la</w:t>
      </w:r>
      <w:r w:rsidR="005A1AC1" w:rsidRPr="00A85685">
        <w:rPr>
          <w:rFonts w:ascii="Arial" w:hAnsi="Arial" w:cs="Arial"/>
          <w:sz w:val="24"/>
          <w:szCs w:val="24"/>
        </w:rPr>
        <w:t xml:space="preserve"> </w:t>
      </w:r>
      <w:r w:rsidRPr="00A85685">
        <w:rPr>
          <w:rFonts w:ascii="Arial" w:hAnsi="Arial" w:cs="Arial"/>
          <w:sz w:val="24"/>
          <w:szCs w:val="24"/>
        </w:rPr>
        <w:t xml:space="preserve">prueba mientras se va chequeando </w:t>
      </w:r>
      <w:r w:rsidR="005A1AC1" w:rsidRPr="00A85685">
        <w:rPr>
          <w:rFonts w:ascii="Arial" w:hAnsi="Arial" w:cs="Arial"/>
          <w:sz w:val="24"/>
          <w:szCs w:val="24"/>
        </w:rPr>
        <w:t>si se cumplen o no</w:t>
      </w:r>
      <w:r w:rsidR="00135F24" w:rsidRPr="00A85685">
        <w:rPr>
          <w:rFonts w:ascii="Arial" w:hAnsi="Arial" w:cs="Arial"/>
          <w:sz w:val="24"/>
          <w:szCs w:val="24"/>
        </w:rPr>
        <w:t>.</w:t>
      </w:r>
    </w:p>
    <w:p w:rsidR="00A85685" w:rsidRDefault="00A85685" w:rsidP="00A85685">
      <w:pPr>
        <w:autoSpaceDE w:val="0"/>
        <w:autoSpaceDN w:val="0"/>
        <w:adjustRightInd w:val="0"/>
        <w:spacing w:after="0" w:line="360" w:lineRule="auto"/>
        <w:ind w:left="709"/>
        <w:jc w:val="both"/>
        <w:rPr>
          <w:rFonts w:ascii="Arial" w:hAnsi="Arial" w:cs="Arial"/>
          <w:sz w:val="24"/>
          <w:szCs w:val="24"/>
        </w:rPr>
      </w:pPr>
    </w:p>
    <w:p w:rsidR="00A85685" w:rsidRPr="00A85685" w:rsidRDefault="00A85685" w:rsidP="00A85685">
      <w:pPr>
        <w:autoSpaceDE w:val="0"/>
        <w:autoSpaceDN w:val="0"/>
        <w:adjustRightInd w:val="0"/>
        <w:spacing w:after="0" w:line="360" w:lineRule="auto"/>
        <w:ind w:left="709"/>
        <w:jc w:val="both"/>
        <w:rPr>
          <w:rFonts w:ascii="Arial" w:hAnsi="Arial" w:cs="Arial"/>
          <w:sz w:val="24"/>
          <w:szCs w:val="24"/>
        </w:rPr>
      </w:pPr>
      <w:r w:rsidRPr="00A85685">
        <w:rPr>
          <w:rFonts w:ascii="Arial" w:hAnsi="Arial" w:cs="Arial"/>
          <w:sz w:val="24"/>
          <w:szCs w:val="24"/>
        </w:rPr>
        <w:t>Los siguientes días, se fueron aplicando las sesiones de clase</w:t>
      </w:r>
      <w:r>
        <w:rPr>
          <w:rFonts w:ascii="Arial" w:hAnsi="Arial" w:cs="Arial"/>
          <w:sz w:val="24"/>
          <w:szCs w:val="24"/>
        </w:rPr>
        <w:t>, según las fases propuestas anteriormente, y</w:t>
      </w:r>
      <w:r w:rsidRPr="00A85685">
        <w:rPr>
          <w:rFonts w:ascii="Arial" w:hAnsi="Arial" w:cs="Arial"/>
          <w:sz w:val="24"/>
          <w:szCs w:val="24"/>
        </w:rPr>
        <w:t xml:space="preserve"> las cuales fueron un total de veinte.</w:t>
      </w:r>
    </w:p>
    <w:p w:rsidR="00A85685" w:rsidRDefault="00A85685" w:rsidP="00A85685">
      <w:pPr>
        <w:autoSpaceDE w:val="0"/>
        <w:autoSpaceDN w:val="0"/>
        <w:adjustRightInd w:val="0"/>
        <w:spacing w:after="0" w:line="360" w:lineRule="auto"/>
        <w:ind w:left="709"/>
        <w:jc w:val="both"/>
        <w:rPr>
          <w:rFonts w:ascii="Arial" w:hAnsi="Arial" w:cs="Arial"/>
          <w:sz w:val="24"/>
          <w:szCs w:val="24"/>
        </w:rPr>
      </w:pPr>
    </w:p>
    <w:p w:rsidR="00A85685" w:rsidRDefault="00A85685" w:rsidP="00A85685">
      <w:pPr>
        <w:autoSpaceDE w:val="0"/>
        <w:autoSpaceDN w:val="0"/>
        <w:adjustRightInd w:val="0"/>
        <w:spacing w:after="0" w:line="360" w:lineRule="auto"/>
        <w:ind w:left="709"/>
        <w:jc w:val="both"/>
        <w:rPr>
          <w:rFonts w:ascii="Arial" w:hAnsi="Arial" w:cs="Arial"/>
          <w:sz w:val="24"/>
          <w:szCs w:val="24"/>
        </w:rPr>
      </w:pPr>
      <w:r w:rsidRPr="00A85685">
        <w:rPr>
          <w:rFonts w:ascii="Arial" w:hAnsi="Arial" w:cs="Arial"/>
          <w:sz w:val="24"/>
          <w:szCs w:val="24"/>
        </w:rPr>
        <w:t>Al finalizar el desarrollo de las veinte sesiones de aprendizaje</w:t>
      </w:r>
      <w:r>
        <w:rPr>
          <w:rFonts w:ascii="Arial" w:hAnsi="Arial" w:cs="Arial"/>
          <w:sz w:val="24"/>
          <w:szCs w:val="24"/>
        </w:rPr>
        <w:t xml:space="preserve">, se aplicó la prueba de salida a ambos grupos, experimental y control, también, mediante la técnica de la observación. </w:t>
      </w:r>
    </w:p>
    <w:p w:rsidR="00A85685" w:rsidRDefault="00A85685" w:rsidP="00A85685">
      <w:pPr>
        <w:autoSpaceDE w:val="0"/>
        <w:autoSpaceDN w:val="0"/>
        <w:adjustRightInd w:val="0"/>
        <w:spacing w:after="0" w:line="360" w:lineRule="auto"/>
        <w:ind w:left="709"/>
        <w:jc w:val="both"/>
        <w:rPr>
          <w:rFonts w:ascii="Arial" w:hAnsi="Arial" w:cs="Arial"/>
          <w:sz w:val="24"/>
          <w:szCs w:val="24"/>
        </w:rPr>
      </w:pPr>
    </w:p>
    <w:p w:rsidR="00A85685" w:rsidRDefault="00A85685" w:rsidP="00A85685">
      <w:pPr>
        <w:autoSpaceDE w:val="0"/>
        <w:autoSpaceDN w:val="0"/>
        <w:adjustRightInd w:val="0"/>
        <w:spacing w:after="0" w:line="360" w:lineRule="auto"/>
        <w:ind w:left="709"/>
        <w:jc w:val="both"/>
        <w:rPr>
          <w:rFonts w:ascii="Arial" w:hAnsi="Arial" w:cs="Arial"/>
          <w:sz w:val="24"/>
          <w:szCs w:val="24"/>
        </w:rPr>
      </w:pPr>
      <w:r>
        <w:rPr>
          <w:rFonts w:ascii="Arial" w:hAnsi="Arial" w:cs="Arial"/>
          <w:sz w:val="24"/>
          <w:szCs w:val="24"/>
        </w:rPr>
        <w:t>Para evaluar si hubo un incremento en el nivel de creatividad en los niños, se realizó la respectiva comparación entre la prueba de entrada y la prueba</w:t>
      </w:r>
      <w:r w:rsidR="00D84382">
        <w:rPr>
          <w:rFonts w:ascii="Arial" w:hAnsi="Arial" w:cs="Arial"/>
          <w:sz w:val="24"/>
          <w:szCs w:val="24"/>
        </w:rPr>
        <w:t xml:space="preserve"> de salida; todo esto mediante test</w:t>
      </w:r>
      <w:r>
        <w:rPr>
          <w:rFonts w:ascii="Arial" w:hAnsi="Arial" w:cs="Arial"/>
          <w:sz w:val="24"/>
          <w:szCs w:val="24"/>
        </w:rPr>
        <w:t xml:space="preserve"> estadísticos y fórmulas de comparación.</w:t>
      </w:r>
    </w:p>
    <w:p w:rsidR="00826064" w:rsidRDefault="00826064" w:rsidP="00A85685">
      <w:pPr>
        <w:autoSpaceDE w:val="0"/>
        <w:autoSpaceDN w:val="0"/>
        <w:adjustRightInd w:val="0"/>
        <w:spacing w:after="0" w:line="360" w:lineRule="auto"/>
        <w:ind w:left="709"/>
        <w:jc w:val="both"/>
        <w:rPr>
          <w:rFonts w:ascii="Arial" w:hAnsi="Arial" w:cs="Arial"/>
          <w:sz w:val="24"/>
          <w:szCs w:val="24"/>
        </w:rPr>
      </w:pPr>
    </w:p>
    <w:p w:rsidR="00826064" w:rsidRDefault="00826064" w:rsidP="00A85685">
      <w:pPr>
        <w:autoSpaceDE w:val="0"/>
        <w:autoSpaceDN w:val="0"/>
        <w:adjustRightInd w:val="0"/>
        <w:spacing w:after="0" w:line="360" w:lineRule="auto"/>
        <w:ind w:left="709"/>
        <w:jc w:val="both"/>
        <w:rPr>
          <w:rFonts w:ascii="Arial" w:hAnsi="Arial" w:cs="Arial"/>
          <w:sz w:val="24"/>
          <w:szCs w:val="24"/>
        </w:rPr>
      </w:pPr>
    </w:p>
    <w:p w:rsidR="00853652" w:rsidRDefault="00853652" w:rsidP="005A1AC1">
      <w:pPr>
        <w:autoSpaceDE w:val="0"/>
        <w:autoSpaceDN w:val="0"/>
        <w:adjustRightInd w:val="0"/>
        <w:spacing w:after="0" w:line="360" w:lineRule="auto"/>
        <w:ind w:left="1418"/>
        <w:jc w:val="both"/>
        <w:rPr>
          <w:rFonts w:ascii="Arial" w:hAnsi="Arial" w:cs="Arial"/>
          <w:color w:val="FF0000"/>
          <w:sz w:val="24"/>
          <w:szCs w:val="24"/>
        </w:rPr>
      </w:pPr>
    </w:p>
    <w:p w:rsidR="00853652" w:rsidRPr="00A46CBB" w:rsidRDefault="00853652" w:rsidP="00301CCC">
      <w:pPr>
        <w:pStyle w:val="Ttulo3"/>
        <w:numPr>
          <w:ilvl w:val="1"/>
          <w:numId w:val="121"/>
        </w:numPr>
        <w:rPr>
          <w:rFonts w:ascii="Arial" w:hAnsi="Arial" w:cs="Arial"/>
          <w:b/>
          <w:color w:val="auto"/>
        </w:rPr>
      </w:pPr>
      <w:bookmarkStart w:id="52" w:name="_Toc472517244"/>
      <w:r w:rsidRPr="00A46CBB">
        <w:rPr>
          <w:rFonts w:ascii="Arial" w:hAnsi="Arial" w:cs="Arial"/>
          <w:b/>
          <w:color w:val="auto"/>
        </w:rPr>
        <w:t>Propuesta de estrategias didáctico-lúdicas para desarrollar la creatividad en niños y niñas de 5 años del nivel inicial.</w:t>
      </w:r>
      <w:bookmarkEnd w:id="52"/>
    </w:p>
    <w:p w:rsidR="00A85685" w:rsidRPr="002946F9" w:rsidRDefault="00A85685" w:rsidP="00A85685">
      <w:pPr>
        <w:spacing w:after="0" w:line="360" w:lineRule="auto"/>
        <w:jc w:val="both"/>
        <w:rPr>
          <w:rFonts w:ascii="Arial" w:eastAsia="Times New Roman" w:hAnsi="Arial" w:cs="Arial"/>
          <w:b/>
          <w:color w:val="FF0000"/>
          <w:sz w:val="24"/>
          <w:szCs w:val="24"/>
        </w:rPr>
      </w:pPr>
    </w:p>
    <w:tbl>
      <w:tblPr>
        <w:tblW w:w="9923"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9"/>
        <w:gridCol w:w="2268"/>
        <w:gridCol w:w="1984"/>
        <w:gridCol w:w="1843"/>
        <w:gridCol w:w="992"/>
      </w:tblGrid>
      <w:tr w:rsidR="00F55233" w:rsidRPr="00072114" w:rsidTr="00047042">
        <w:trPr>
          <w:cantSplit/>
          <w:trHeight w:val="1134"/>
        </w:trPr>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N°</w:t>
            </w:r>
          </w:p>
        </w:tc>
        <w:tc>
          <w:tcPr>
            <w:tcW w:w="2269" w:type="dxa"/>
          </w:tcPr>
          <w:p w:rsidR="00853652" w:rsidRPr="00BB7AB9" w:rsidRDefault="00853652" w:rsidP="00BB7AB9">
            <w:pPr>
              <w:spacing w:after="0" w:line="360" w:lineRule="auto"/>
              <w:jc w:val="both"/>
              <w:rPr>
                <w:rFonts w:ascii="Arial" w:eastAsia="Times New Roman" w:hAnsi="Arial" w:cs="Arial"/>
                <w:b/>
                <w:sz w:val="24"/>
                <w:szCs w:val="24"/>
              </w:rPr>
            </w:pPr>
            <w:r w:rsidRPr="00BB7AB9">
              <w:rPr>
                <w:rFonts w:ascii="Arial" w:eastAsia="Times New Roman" w:hAnsi="Arial" w:cs="Arial"/>
                <w:b/>
                <w:sz w:val="24"/>
                <w:szCs w:val="24"/>
              </w:rPr>
              <w:t>ESTRATEGIAS DIDÁCTICO-LÚDICA</w:t>
            </w:r>
          </w:p>
        </w:tc>
        <w:tc>
          <w:tcPr>
            <w:tcW w:w="2268" w:type="dxa"/>
          </w:tcPr>
          <w:p w:rsidR="00853652" w:rsidRPr="00BB7AB9" w:rsidRDefault="00853652" w:rsidP="00BB7AB9">
            <w:pPr>
              <w:spacing w:after="0" w:line="360" w:lineRule="auto"/>
              <w:jc w:val="both"/>
              <w:rPr>
                <w:rFonts w:ascii="Arial" w:eastAsia="Times New Roman" w:hAnsi="Arial" w:cs="Arial"/>
                <w:b/>
                <w:sz w:val="24"/>
                <w:szCs w:val="24"/>
              </w:rPr>
            </w:pPr>
            <w:r w:rsidRPr="00BB7AB9">
              <w:rPr>
                <w:rFonts w:ascii="Arial" w:eastAsia="Times New Roman" w:hAnsi="Arial" w:cs="Arial"/>
                <w:b/>
                <w:sz w:val="24"/>
                <w:szCs w:val="24"/>
              </w:rPr>
              <w:t>DENOMINACIÓN</w:t>
            </w:r>
          </w:p>
        </w:tc>
        <w:tc>
          <w:tcPr>
            <w:tcW w:w="1984" w:type="dxa"/>
          </w:tcPr>
          <w:p w:rsidR="00853652" w:rsidRPr="00BB7AB9" w:rsidRDefault="00C1520E" w:rsidP="00BB7AB9">
            <w:pPr>
              <w:spacing w:after="0" w:line="360" w:lineRule="auto"/>
              <w:jc w:val="both"/>
              <w:rPr>
                <w:rFonts w:ascii="Arial" w:eastAsia="Times New Roman" w:hAnsi="Arial" w:cs="Arial"/>
                <w:b/>
                <w:sz w:val="24"/>
                <w:szCs w:val="24"/>
              </w:rPr>
            </w:pPr>
            <w:r w:rsidRPr="00BB7AB9">
              <w:rPr>
                <w:rFonts w:ascii="Arial" w:eastAsia="Times New Roman" w:hAnsi="Arial" w:cs="Arial"/>
                <w:b/>
                <w:sz w:val="24"/>
                <w:szCs w:val="24"/>
              </w:rPr>
              <w:t xml:space="preserve">INDICADORES </w:t>
            </w:r>
            <w:r w:rsidR="00853652" w:rsidRPr="00BB7AB9">
              <w:rPr>
                <w:rFonts w:ascii="Arial" w:eastAsia="Times New Roman" w:hAnsi="Arial" w:cs="Arial"/>
                <w:b/>
                <w:sz w:val="24"/>
                <w:szCs w:val="24"/>
              </w:rPr>
              <w:t>DE LOGRO</w:t>
            </w:r>
          </w:p>
          <w:p w:rsidR="005E56E8" w:rsidRPr="00BB7AB9" w:rsidRDefault="005E56E8" w:rsidP="00BB7AB9">
            <w:pPr>
              <w:spacing w:after="0" w:line="360" w:lineRule="auto"/>
              <w:jc w:val="both"/>
              <w:rPr>
                <w:rFonts w:ascii="Arial" w:eastAsia="Times New Roman" w:hAnsi="Arial" w:cs="Arial"/>
                <w:b/>
                <w:sz w:val="24"/>
                <w:szCs w:val="24"/>
              </w:rPr>
            </w:pPr>
          </w:p>
        </w:tc>
        <w:tc>
          <w:tcPr>
            <w:tcW w:w="1843" w:type="dxa"/>
          </w:tcPr>
          <w:p w:rsidR="00853652" w:rsidRPr="00BB7AB9" w:rsidRDefault="00853652" w:rsidP="00BB7AB9">
            <w:pPr>
              <w:spacing w:after="0" w:line="360" w:lineRule="auto"/>
              <w:jc w:val="both"/>
              <w:rPr>
                <w:rFonts w:ascii="Arial" w:eastAsia="Times New Roman" w:hAnsi="Arial" w:cs="Arial"/>
                <w:b/>
                <w:sz w:val="24"/>
                <w:szCs w:val="24"/>
              </w:rPr>
            </w:pPr>
            <w:r w:rsidRPr="00BB7AB9">
              <w:rPr>
                <w:rFonts w:ascii="Arial" w:eastAsia="Times New Roman" w:hAnsi="Arial" w:cs="Arial"/>
                <w:b/>
                <w:sz w:val="24"/>
                <w:szCs w:val="24"/>
              </w:rPr>
              <w:t>MATERIALES</w:t>
            </w:r>
          </w:p>
        </w:tc>
        <w:tc>
          <w:tcPr>
            <w:tcW w:w="992" w:type="dxa"/>
            <w:textDirection w:val="btLr"/>
          </w:tcPr>
          <w:p w:rsidR="00853652" w:rsidRPr="00BB7AB9" w:rsidRDefault="00853652" w:rsidP="00BB7AB9">
            <w:pPr>
              <w:spacing w:after="0" w:line="360" w:lineRule="auto"/>
              <w:ind w:left="113" w:right="113"/>
              <w:jc w:val="both"/>
              <w:rPr>
                <w:rFonts w:ascii="Arial" w:eastAsia="Times New Roman" w:hAnsi="Arial" w:cs="Arial"/>
                <w:b/>
                <w:sz w:val="24"/>
                <w:szCs w:val="24"/>
              </w:rPr>
            </w:pPr>
            <w:r w:rsidRPr="00BB7AB9">
              <w:rPr>
                <w:rFonts w:ascii="Arial" w:eastAsia="Times New Roman" w:hAnsi="Arial" w:cs="Arial"/>
                <w:b/>
                <w:sz w:val="24"/>
                <w:szCs w:val="24"/>
              </w:rPr>
              <w:t>FECHA</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01</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de construcción</w:t>
            </w:r>
          </w:p>
        </w:tc>
        <w:tc>
          <w:tcPr>
            <w:tcW w:w="2268" w:type="dxa"/>
          </w:tcPr>
          <w:p w:rsidR="00853652" w:rsidRPr="00072114" w:rsidRDefault="001C16FA" w:rsidP="00BB7AB9">
            <w:pPr>
              <w:spacing w:after="0" w:line="360" w:lineRule="auto"/>
              <w:jc w:val="both"/>
              <w:rPr>
                <w:rFonts w:ascii="Arial" w:eastAsia="Times New Roman" w:hAnsi="Arial" w:cs="Arial"/>
                <w:sz w:val="24"/>
                <w:szCs w:val="24"/>
              </w:rPr>
            </w:pPr>
            <w:r w:rsidRPr="00072114">
              <w:rPr>
                <w:rFonts w:ascii="Arial" w:hAnsi="Arial" w:cs="Arial"/>
                <w:b/>
                <w:sz w:val="24"/>
                <w:szCs w:val="24"/>
              </w:rPr>
              <w:t>“</w:t>
            </w:r>
            <w:r w:rsidR="00091B42" w:rsidRPr="00072114">
              <w:rPr>
                <w:rFonts w:ascii="Arial" w:hAnsi="Arial" w:cs="Arial"/>
                <w:b/>
                <w:sz w:val="24"/>
                <w:szCs w:val="24"/>
              </w:rPr>
              <w:t>C</w:t>
            </w:r>
            <w:r w:rsidRPr="00072114">
              <w:rPr>
                <w:rFonts w:ascii="Arial" w:hAnsi="Arial" w:cs="Arial"/>
                <w:b/>
                <w:sz w:val="24"/>
                <w:szCs w:val="24"/>
              </w:rPr>
              <w:t>onstruyendo cosas nuevas”</w:t>
            </w:r>
          </w:p>
        </w:tc>
        <w:tc>
          <w:tcPr>
            <w:tcW w:w="1984" w:type="dxa"/>
          </w:tcPr>
          <w:p w:rsidR="00777B55" w:rsidRPr="00072114" w:rsidRDefault="00777B55"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Confecciona objetos inusuales</w:t>
            </w:r>
            <w:r w:rsidR="001B2989" w:rsidRPr="00072114">
              <w:rPr>
                <w:rFonts w:ascii="Arial" w:eastAsia="Times New Roman" w:hAnsi="Arial" w:cs="Arial"/>
                <w:sz w:val="24"/>
                <w:szCs w:val="24"/>
              </w:rPr>
              <w:t xml:space="preserve"> a partir del</w:t>
            </w:r>
            <w:r w:rsidR="004B1F26" w:rsidRPr="00072114">
              <w:rPr>
                <w:rFonts w:ascii="Arial" w:eastAsia="Times New Roman" w:hAnsi="Arial" w:cs="Arial"/>
                <w:sz w:val="24"/>
                <w:szCs w:val="24"/>
              </w:rPr>
              <w:t xml:space="preserve"> </w:t>
            </w:r>
            <w:r w:rsidR="004B1F26" w:rsidRPr="00072114">
              <w:rPr>
                <w:rFonts w:ascii="Arial" w:eastAsia="Times New Roman" w:hAnsi="Arial" w:cs="Arial"/>
                <w:sz w:val="24"/>
                <w:szCs w:val="24"/>
              </w:rPr>
              <w:lastRenderedPageBreak/>
              <w:t>material propuesto.</w:t>
            </w:r>
          </w:p>
        </w:tc>
        <w:tc>
          <w:tcPr>
            <w:tcW w:w="1843" w:type="dxa"/>
          </w:tcPr>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lastRenderedPageBreak/>
              <w:t>Hoja de trabajo</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Imágenes</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Pizarra</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Limpiatipo</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lastRenderedPageBreak/>
              <w:t xml:space="preserve">Voz humana </w:t>
            </w:r>
          </w:p>
          <w:p w:rsidR="00853652"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Playgo</w:t>
            </w:r>
            <w:r w:rsidR="00AF5521" w:rsidRPr="00072114">
              <w:rPr>
                <w:rFonts w:ascii="Arial" w:hAnsi="Arial" w:cs="Arial"/>
                <w:sz w:val="24"/>
                <w:szCs w:val="24"/>
              </w:rPr>
              <w:t>s</w:t>
            </w:r>
            <w:r w:rsidRPr="00072114">
              <w:rPr>
                <w:rFonts w:ascii="Arial" w:hAnsi="Arial" w:cs="Arial"/>
                <w:sz w:val="24"/>
                <w:szCs w:val="24"/>
              </w:rPr>
              <w:t xml:space="preserve"> </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13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02</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dramático</w:t>
            </w:r>
          </w:p>
        </w:tc>
        <w:tc>
          <w:tcPr>
            <w:tcW w:w="2268" w:type="dxa"/>
          </w:tcPr>
          <w:p w:rsidR="00853652" w:rsidRPr="00072114" w:rsidRDefault="0057101F" w:rsidP="00BB7AB9">
            <w:pPr>
              <w:spacing w:after="0" w:line="360" w:lineRule="auto"/>
              <w:jc w:val="both"/>
              <w:rPr>
                <w:rFonts w:ascii="Arial" w:eastAsia="Times New Roman" w:hAnsi="Arial" w:cs="Arial"/>
                <w:sz w:val="24"/>
                <w:szCs w:val="24"/>
              </w:rPr>
            </w:pPr>
            <w:r w:rsidRPr="00072114">
              <w:rPr>
                <w:rFonts w:ascii="Arial" w:hAnsi="Arial" w:cs="Arial"/>
                <w:b/>
                <w:sz w:val="24"/>
                <w:szCs w:val="24"/>
              </w:rPr>
              <w:t>“Adivina la palabra”</w:t>
            </w:r>
          </w:p>
        </w:tc>
        <w:tc>
          <w:tcPr>
            <w:tcW w:w="1984" w:type="dxa"/>
          </w:tcPr>
          <w:p w:rsidR="0057101F" w:rsidRPr="00072114" w:rsidRDefault="0057101F" w:rsidP="00BB7AB9">
            <w:pPr>
              <w:spacing w:after="0" w:line="360" w:lineRule="auto"/>
              <w:ind w:left="32"/>
              <w:rPr>
                <w:rFonts w:ascii="Arial" w:hAnsi="Arial" w:cs="Arial"/>
                <w:sz w:val="24"/>
                <w:szCs w:val="24"/>
              </w:rPr>
            </w:pPr>
            <w:r w:rsidRPr="00072114">
              <w:rPr>
                <w:rFonts w:ascii="Arial" w:eastAsia="Times New Roman" w:hAnsi="Arial" w:cs="Arial"/>
                <w:sz w:val="24"/>
                <w:szCs w:val="24"/>
              </w:rPr>
              <w:t>Participa en juegos dramáticos aportando ideas y representando objetos o personajes.</w:t>
            </w:r>
          </w:p>
          <w:p w:rsidR="00853652" w:rsidRPr="00072114" w:rsidRDefault="00853652" w:rsidP="00BB7AB9">
            <w:pPr>
              <w:spacing w:after="0" w:line="360" w:lineRule="auto"/>
              <w:jc w:val="both"/>
              <w:rPr>
                <w:rFonts w:ascii="Arial" w:eastAsia="Times New Roman" w:hAnsi="Arial" w:cs="Arial"/>
                <w:sz w:val="24"/>
                <w:szCs w:val="24"/>
              </w:rPr>
            </w:pPr>
          </w:p>
        </w:tc>
        <w:tc>
          <w:tcPr>
            <w:tcW w:w="1843" w:type="dxa"/>
          </w:tcPr>
          <w:p w:rsidR="0057101F" w:rsidRPr="00072114" w:rsidRDefault="0057101F" w:rsidP="00301CCC">
            <w:pPr>
              <w:pStyle w:val="Prrafodelista"/>
              <w:numPr>
                <w:ilvl w:val="0"/>
                <w:numId w:val="58"/>
              </w:numPr>
              <w:spacing w:after="0" w:line="360" w:lineRule="auto"/>
              <w:ind w:left="317" w:hanging="283"/>
              <w:rPr>
                <w:rFonts w:ascii="Arial" w:hAnsi="Arial" w:cs="Arial"/>
                <w:sz w:val="24"/>
                <w:szCs w:val="24"/>
              </w:rPr>
            </w:pPr>
            <w:r w:rsidRPr="00072114">
              <w:rPr>
                <w:rFonts w:ascii="Arial" w:hAnsi="Arial" w:cs="Arial"/>
                <w:sz w:val="24"/>
                <w:szCs w:val="24"/>
              </w:rPr>
              <w:t>Patio</w:t>
            </w:r>
          </w:p>
          <w:p w:rsidR="00853652" w:rsidRPr="00072114" w:rsidRDefault="0057101F" w:rsidP="00301CCC">
            <w:pPr>
              <w:pStyle w:val="Prrafodelista"/>
              <w:numPr>
                <w:ilvl w:val="0"/>
                <w:numId w:val="57"/>
              </w:numPr>
              <w:spacing w:after="0" w:line="360" w:lineRule="auto"/>
              <w:ind w:left="317" w:hanging="283"/>
              <w:jc w:val="both"/>
              <w:rPr>
                <w:rFonts w:ascii="Arial" w:eastAsia="Times New Roman" w:hAnsi="Arial" w:cs="Arial"/>
                <w:sz w:val="24"/>
                <w:szCs w:val="24"/>
              </w:rPr>
            </w:pPr>
            <w:r w:rsidRPr="00072114">
              <w:rPr>
                <w:rFonts w:ascii="Arial" w:hAnsi="Arial" w:cs="Arial"/>
                <w:sz w:val="24"/>
                <w:szCs w:val="24"/>
              </w:rPr>
              <w:t>Mimos (lenguaje mímico y corporal)</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15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03</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reglado</w:t>
            </w:r>
          </w:p>
        </w:tc>
        <w:tc>
          <w:tcPr>
            <w:tcW w:w="2268" w:type="dxa"/>
          </w:tcPr>
          <w:p w:rsidR="00853652" w:rsidRPr="00072114" w:rsidRDefault="00004743" w:rsidP="00BB7AB9">
            <w:pPr>
              <w:spacing w:after="0" w:line="360" w:lineRule="auto"/>
              <w:jc w:val="both"/>
              <w:rPr>
                <w:rFonts w:ascii="Arial" w:eastAsia="Times New Roman" w:hAnsi="Arial" w:cs="Arial"/>
                <w:b/>
                <w:sz w:val="24"/>
                <w:szCs w:val="24"/>
              </w:rPr>
            </w:pPr>
            <w:r w:rsidRPr="00072114">
              <w:rPr>
                <w:rFonts w:ascii="Arial" w:hAnsi="Arial" w:cs="Arial"/>
                <w:b/>
                <w:sz w:val="24"/>
                <w:szCs w:val="24"/>
              </w:rPr>
              <w:t>“Nos volvemos estatuas”</w:t>
            </w:r>
          </w:p>
        </w:tc>
        <w:tc>
          <w:tcPr>
            <w:tcW w:w="1984" w:type="dxa"/>
          </w:tcPr>
          <w:p w:rsidR="00853652" w:rsidRPr="00072114" w:rsidRDefault="004B1F2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Adopta posturas estáticas adaptándose a situaciones diferentes.</w:t>
            </w:r>
          </w:p>
        </w:tc>
        <w:tc>
          <w:tcPr>
            <w:tcW w:w="1843" w:type="dxa"/>
          </w:tcPr>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Voz</w:t>
            </w:r>
            <w:r w:rsidR="00AF5521" w:rsidRPr="00072114">
              <w:rPr>
                <w:rFonts w:ascii="Arial" w:hAnsi="Arial" w:cs="Arial"/>
                <w:sz w:val="24"/>
                <w:szCs w:val="24"/>
              </w:rPr>
              <w:t xml:space="preserve"> </w:t>
            </w:r>
            <w:r w:rsidRPr="00072114">
              <w:rPr>
                <w:rFonts w:ascii="Arial" w:hAnsi="Arial" w:cs="Arial"/>
                <w:sz w:val="24"/>
                <w:szCs w:val="24"/>
              </w:rPr>
              <w:t xml:space="preserve">humana </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 xml:space="preserve">Papelotes </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 xml:space="preserve">Plumones </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Música</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Grabadora</w:t>
            </w:r>
          </w:p>
          <w:p w:rsidR="001C16FA"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S</w:t>
            </w:r>
            <w:r w:rsidR="00254A53" w:rsidRPr="00072114">
              <w:rPr>
                <w:rFonts w:ascii="Arial" w:hAnsi="Arial" w:cs="Arial"/>
                <w:sz w:val="24"/>
                <w:szCs w:val="24"/>
              </w:rPr>
              <w:t>á</w:t>
            </w:r>
            <w:r w:rsidRPr="00072114">
              <w:rPr>
                <w:rFonts w:ascii="Arial" w:hAnsi="Arial" w:cs="Arial"/>
                <w:sz w:val="24"/>
                <w:szCs w:val="24"/>
              </w:rPr>
              <w:t>banas</w:t>
            </w:r>
          </w:p>
          <w:p w:rsidR="00853652" w:rsidRPr="00072114" w:rsidRDefault="001C16FA"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Voz humana</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17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04</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simbólico</w:t>
            </w:r>
          </w:p>
        </w:tc>
        <w:tc>
          <w:tcPr>
            <w:tcW w:w="2268" w:type="dxa"/>
          </w:tcPr>
          <w:p w:rsidR="00853652" w:rsidRPr="00072114" w:rsidRDefault="00063662" w:rsidP="00BB7AB9">
            <w:pPr>
              <w:spacing w:after="0" w:line="360" w:lineRule="auto"/>
              <w:jc w:val="both"/>
              <w:rPr>
                <w:rFonts w:ascii="Arial" w:eastAsia="Times New Roman" w:hAnsi="Arial" w:cs="Arial"/>
                <w:sz w:val="24"/>
                <w:szCs w:val="24"/>
              </w:rPr>
            </w:pPr>
            <w:r w:rsidRPr="00072114">
              <w:rPr>
                <w:rFonts w:ascii="Arial" w:hAnsi="Arial" w:cs="Arial"/>
                <w:sz w:val="24"/>
                <w:szCs w:val="24"/>
              </w:rPr>
              <w:t>“</w:t>
            </w:r>
            <w:r w:rsidRPr="00072114">
              <w:rPr>
                <w:rFonts w:ascii="Arial" w:hAnsi="Arial" w:cs="Arial"/>
                <w:b/>
                <w:sz w:val="24"/>
                <w:szCs w:val="24"/>
              </w:rPr>
              <w:t>Jugamos con máscaras de animales”</w:t>
            </w:r>
          </w:p>
        </w:tc>
        <w:tc>
          <w:tcPr>
            <w:tcW w:w="1984" w:type="dxa"/>
          </w:tcPr>
          <w:p w:rsidR="00853652" w:rsidRPr="00072114" w:rsidRDefault="004B1F2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Utiliza m</w:t>
            </w:r>
            <w:r w:rsidR="00F26E36" w:rsidRPr="00072114">
              <w:rPr>
                <w:rFonts w:ascii="Arial" w:eastAsia="Times New Roman" w:hAnsi="Arial" w:cs="Arial"/>
                <w:sz w:val="24"/>
                <w:szCs w:val="24"/>
              </w:rPr>
              <w:t>á</w:t>
            </w:r>
            <w:r w:rsidRPr="00072114">
              <w:rPr>
                <w:rFonts w:ascii="Arial" w:eastAsia="Times New Roman" w:hAnsi="Arial" w:cs="Arial"/>
                <w:sz w:val="24"/>
                <w:szCs w:val="24"/>
              </w:rPr>
              <w:t>scaras para representar variedad de ideas.</w:t>
            </w:r>
          </w:p>
        </w:tc>
        <w:tc>
          <w:tcPr>
            <w:tcW w:w="1843" w:type="dxa"/>
          </w:tcPr>
          <w:p w:rsidR="00063662" w:rsidRPr="00072114" w:rsidRDefault="00063662"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Caja sorpresa</w:t>
            </w:r>
          </w:p>
          <w:p w:rsidR="00063662" w:rsidRPr="00072114" w:rsidRDefault="00063662"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Máscaras de animales</w:t>
            </w:r>
          </w:p>
          <w:p w:rsidR="00853652" w:rsidRPr="00072114" w:rsidRDefault="00063662"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Voz humana</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20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05</w:t>
            </w:r>
          </w:p>
        </w:tc>
        <w:tc>
          <w:tcPr>
            <w:tcW w:w="2269" w:type="dxa"/>
          </w:tcPr>
          <w:p w:rsidR="00853652" w:rsidRPr="00072114" w:rsidRDefault="00254A53" w:rsidP="00BB7AB9">
            <w:pPr>
              <w:spacing w:after="0" w:line="360" w:lineRule="auto"/>
              <w:jc w:val="both"/>
              <w:rPr>
                <w:rFonts w:ascii="Arial" w:hAnsi="Arial" w:cs="Arial"/>
                <w:b/>
                <w:sz w:val="24"/>
                <w:szCs w:val="24"/>
              </w:rPr>
            </w:pPr>
            <w:r w:rsidRPr="00072114">
              <w:rPr>
                <w:rFonts w:ascii="Arial" w:hAnsi="Arial" w:cs="Arial"/>
                <w:b/>
                <w:sz w:val="24"/>
                <w:szCs w:val="24"/>
              </w:rPr>
              <w:t>J</w:t>
            </w:r>
            <w:r w:rsidR="00853652" w:rsidRPr="00072114">
              <w:rPr>
                <w:rFonts w:ascii="Arial" w:hAnsi="Arial" w:cs="Arial"/>
                <w:b/>
                <w:sz w:val="24"/>
                <w:szCs w:val="24"/>
              </w:rPr>
              <w:t>uego de roles</w:t>
            </w:r>
          </w:p>
        </w:tc>
        <w:tc>
          <w:tcPr>
            <w:tcW w:w="2268" w:type="dxa"/>
          </w:tcPr>
          <w:p w:rsidR="00853652" w:rsidRPr="00072114" w:rsidRDefault="00D122B9" w:rsidP="00BB7AB9">
            <w:pPr>
              <w:spacing w:after="0" w:line="360" w:lineRule="auto"/>
              <w:jc w:val="both"/>
              <w:rPr>
                <w:rFonts w:ascii="Arial" w:hAnsi="Arial" w:cs="Arial"/>
                <w:b/>
                <w:sz w:val="24"/>
                <w:szCs w:val="24"/>
              </w:rPr>
            </w:pPr>
            <w:r w:rsidRPr="00072114">
              <w:rPr>
                <w:rFonts w:ascii="Arial" w:hAnsi="Arial" w:cs="Arial"/>
                <w:b/>
                <w:sz w:val="24"/>
                <w:szCs w:val="24"/>
              </w:rPr>
              <w:t>“</w:t>
            </w:r>
            <w:r w:rsidR="00091B42" w:rsidRPr="00072114">
              <w:rPr>
                <w:rFonts w:ascii="Arial" w:hAnsi="Arial" w:cs="Arial"/>
                <w:b/>
                <w:sz w:val="24"/>
                <w:szCs w:val="24"/>
              </w:rPr>
              <w:t>M</w:t>
            </w:r>
            <w:r w:rsidRPr="00072114">
              <w:rPr>
                <w:rFonts w:ascii="Arial" w:hAnsi="Arial" w:cs="Arial"/>
                <w:b/>
                <w:sz w:val="24"/>
                <w:szCs w:val="24"/>
              </w:rPr>
              <w:t xml:space="preserve">e divierto siendo profesora” </w:t>
            </w:r>
          </w:p>
        </w:tc>
        <w:tc>
          <w:tcPr>
            <w:tcW w:w="1984" w:type="dxa"/>
          </w:tcPr>
          <w:p w:rsidR="00853652" w:rsidRPr="00072114" w:rsidRDefault="004B1F2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Expresa ideas nuevas en relación a la labor de la profesora.</w:t>
            </w:r>
          </w:p>
        </w:tc>
        <w:tc>
          <w:tcPr>
            <w:tcW w:w="1843" w:type="dxa"/>
          </w:tcPr>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Imágenes</w:t>
            </w:r>
          </w:p>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Plumones</w:t>
            </w:r>
          </w:p>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Mandil</w:t>
            </w:r>
          </w:p>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 xml:space="preserve">Uniforme </w:t>
            </w:r>
          </w:p>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Pizarra</w:t>
            </w:r>
          </w:p>
          <w:p w:rsidR="00D122B9"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t>Limpiatipo</w:t>
            </w:r>
          </w:p>
          <w:p w:rsidR="00853652" w:rsidRPr="00072114" w:rsidRDefault="00D122B9" w:rsidP="00301CCC">
            <w:pPr>
              <w:pStyle w:val="Prrafodelista"/>
              <w:numPr>
                <w:ilvl w:val="0"/>
                <w:numId w:val="42"/>
              </w:numPr>
              <w:spacing w:after="0" w:line="360" w:lineRule="auto"/>
              <w:rPr>
                <w:rFonts w:ascii="Arial" w:hAnsi="Arial" w:cs="Arial"/>
                <w:sz w:val="24"/>
                <w:szCs w:val="24"/>
              </w:rPr>
            </w:pPr>
            <w:r w:rsidRPr="00072114">
              <w:rPr>
                <w:rFonts w:ascii="Arial" w:hAnsi="Arial" w:cs="Arial"/>
                <w:sz w:val="24"/>
                <w:szCs w:val="24"/>
              </w:rPr>
              <w:lastRenderedPageBreak/>
              <w:t xml:space="preserve">Voz humana </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22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06</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de construcción</w:t>
            </w:r>
          </w:p>
        </w:tc>
        <w:tc>
          <w:tcPr>
            <w:tcW w:w="2268" w:type="dxa"/>
          </w:tcPr>
          <w:p w:rsidR="00853652" w:rsidRPr="00072114" w:rsidRDefault="001E12F5" w:rsidP="00BB7AB9">
            <w:pPr>
              <w:spacing w:after="0" w:line="360" w:lineRule="auto"/>
              <w:jc w:val="both"/>
              <w:rPr>
                <w:rFonts w:ascii="Arial" w:eastAsia="Times New Roman" w:hAnsi="Arial" w:cs="Arial"/>
                <w:sz w:val="24"/>
                <w:szCs w:val="24"/>
              </w:rPr>
            </w:pPr>
            <w:r w:rsidRPr="00072114">
              <w:rPr>
                <w:rFonts w:ascii="Arial" w:hAnsi="Arial" w:cs="Arial"/>
                <w:b/>
                <w:sz w:val="24"/>
                <w:szCs w:val="24"/>
              </w:rPr>
              <w:t>“Descubrimos figuras con el tangram”</w:t>
            </w:r>
          </w:p>
        </w:tc>
        <w:tc>
          <w:tcPr>
            <w:tcW w:w="1984" w:type="dxa"/>
          </w:tcPr>
          <w:p w:rsidR="00853652" w:rsidRPr="00072114" w:rsidRDefault="004B1F2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Construye figuras</w:t>
            </w:r>
            <w:r w:rsidR="002B152B" w:rsidRPr="00072114">
              <w:rPr>
                <w:rFonts w:ascii="Arial" w:eastAsia="Times New Roman" w:hAnsi="Arial" w:cs="Arial"/>
                <w:sz w:val="24"/>
                <w:szCs w:val="24"/>
              </w:rPr>
              <w:t xml:space="preserve"> combinando piezas para crear nuevas formas.</w:t>
            </w:r>
          </w:p>
        </w:tc>
        <w:tc>
          <w:tcPr>
            <w:tcW w:w="1843" w:type="dxa"/>
          </w:tcPr>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Sobres</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Piezas de Tangram</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Canción</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 xml:space="preserve">Voz humana </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Papel</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Colores</w:t>
            </w:r>
          </w:p>
          <w:p w:rsidR="001E12F5" w:rsidRPr="00072114" w:rsidRDefault="001E12F5" w:rsidP="00301CCC">
            <w:pPr>
              <w:pStyle w:val="Prrafodelista"/>
              <w:numPr>
                <w:ilvl w:val="0"/>
                <w:numId w:val="43"/>
              </w:numPr>
              <w:spacing w:after="0" w:line="360" w:lineRule="auto"/>
              <w:ind w:left="360"/>
              <w:rPr>
                <w:rFonts w:ascii="Arial" w:hAnsi="Arial" w:cs="Arial"/>
                <w:sz w:val="24"/>
                <w:szCs w:val="24"/>
              </w:rPr>
            </w:pPr>
            <w:r w:rsidRPr="00072114">
              <w:rPr>
                <w:rFonts w:ascii="Arial" w:hAnsi="Arial" w:cs="Arial"/>
                <w:sz w:val="24"/>
                <w:szCs w:val="24"/>
              </w:rPr>
              <w:t>Tangram</w:t>
            </w:r>
          </w:p>
          <w:p w:rsidR="00853652" w:rsidRPr="00072114" w:rsidRDefault="00853652" w:rsidP="00BB7AB9">
            <w:pPr>
              <w:spacing w:after="0" w:line="360" w:lineRule="auto"/>
              <w:jc w:val="both"/>
              <w:rPr>
                <w:rFonts w:ascii="Arial" w:eastAsia="Times New Roman" w:hAnsi="Arial" w:cs="Arial"/>
                <w:sz w:val="24"/>
                <w:szCs w:val="24"/>
              </w:rPr>
            </w:pP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24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07</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dramático</w:t>
            </w:r>
          </w:p>
        </w:tc>
        <w:tc>
          <w:tcPr>
            <w:tcW w:w="2268" w:type="dxa"/>
          </w:tcPr>
          <w:p w:rsidR="00853652" w:rsidRPr="00072114" w:rsidRDefault="00603F2C" w:rsidP="00BB7AB9">
            <w:pPr>
              <w:spacing w:after="0" w:line="360" w:lineRule="auto"/>
              <w:jc w:val="both"/>
              <w:rPr>
                <w:rFonts w:ascii="Arial" w:hAnsi="Arial" w:cs="Arial"/>
                <w:b/>
                <w:sz w:val="24"/>
                <w:szCs w:val="24"/>
              </w:rPr>
            </w:pPr>
            <w:r w:rsidRPr="00072114">
              <w:rPr>
                <w:rFonts w:ascii="Arial" w:hAnsi="Arial" w:cs="Arial"/>
                <w:b/>
                <w:sz w:val="24"/>
                <w:szCs w:val="24"/>
              </w:rPr>
              <w:t>“</w:t>
            </w:r>
            <w:r w:rsidR="00AE4FB8" w:rsidRPr="00072114">
              <w:rPr>
                <w:rFonts w:ascii="Arial" w:hAnsi="Arial" w:cs="Arial"/>
                <w:b/>
                <w:sz w:val="24"/>
                <w:szCs w:val="24"/>
              </w:rPr>
              <w:t>Creamos nuevos movimientos</w:t>
            </w:r>
            <w:r w:rsidRPr="00072114">
              <w:rPr>
                <w:rFonts w:ascii="Arial" w:hAnsi="Arial" w:cs="Arial"/>
                <w:b/>
                <w:sz w:val="24"/>
                <w:szCs w:val="24"/>
              </w:rPr>
              <w:t>”</w:t>
            </w:r>
          </w:p>
          <w:p w:rsidR="00F26E36" w:rsidRPr="00072114" w:rsidRDefault="00F26E36" w:rsidP="00BB7AB9">
            <w:pPr>
              <w:spacing w:after="0" w:line="360" w:lineRule="auto"/>
              <w:jc w:val="both"/>
              <w:rPr>
                <w:rFonts w:ascii="Arial" w:eastAsia="Times New Roman" w:hAnsi="Arial" w:cs="Arial"/>
                <w:sz w:val="24"/>
                <w:szCs w:val="24"/>
              </w:rPr>
            </w:pPr>
          </w:p>
        </w:tc>
        <w:tc>
          <w:tcPr>
            <w:tcW w:w="1984" w:type="dxa"/>
          </w:tcPr>
          <w:p w:rsidR="00CF52C5" w:rsidRPr="00072114" w:rsidRDefault="00CF52C5"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Propone libremente movimientos utilizando diferentes partes de su cuerpo</w:t>
            </w:r>
          </w:p>
        </w:tc>
        <w:tc>
          <w:tcPr>
            <w:tcW w:w="1843" w:type="dxa"/>
          </w:tcPr>
          <w:p w:rsidR="00603F2C" w:rsidRPr="00072114" w:rsidRDefault="00603F2C" w:rsidP="00301CCC">
            <w:pPr>
              <w:pStyle w:val="Prrafodelista"/>
              <w:numPr>
                <w:ilvl w:val="0"/>
                <w:numId w:val="59"/>
              </w:numPr>
              <w:spacing w:after="0" w:line="360" w:lineRule="auto"/>
              <w:ind w:left="317"/>
              <w:rPr>
                <w:rFonts w:ascii="Arial" w:hAnsi="Arial" w:cs="Arial"/>
                <w:sz w:val="24"/>
                <w:szCs w:val="24"/>
              </w:rPr>
            </w:pPr>
            <w:r w:rsidRPr="00072114">
              <w:rPr>
                <w:rFonts w:ascii="Arial" w:hAnsi="Arial" w:cs="Arial"/>
                <w:sz w:val="24"/>
                <w:szCs w:val="24"/>
              </w:rPr>
              <w:t>Voz humana</w:t>
            </w:r>
          </w:p>
          <w:p w:rsidR="00603F2C" w:rsidRPr="00072114" w:rsidRDefault="00603F2C" w:rsidP="00301CCC">
            <w:pPr>
              <w:pStyle w:val="Prrafodelista"/>
              <w:numPr>
                <w:ilvl w:val="0"/>
                <w:numId w:val="59"/>
              </w:numPr>
              <w:spacing w:after="0" w:line="360" w:lineRule="auto"/>
              <w:ind w:left="317"/>
              <w:rPr>
                <w:rFonts w:ascii="Arial" w:hAnsi="Arial" w:cs="Arial"/>
                <w:sz w:val="24"/>
                <w:szCs w:val="24"/>
              </w:rPr>
            </w:pPr>
            <w:r w:rsidRPr="00072114">
              <w:rPr>
                <w:rFonts w:ascii="Arial" w:hAnsi="Arial" w:cs="Arial"/>
                <w:sz w:val="24"/>
                <w:szCs w:val="24"/>
              </w:rPr>
              <w:t>Grabadora</w:t>
            </w:r>
          </w:p>
          <w:p w:rsidR="00603F2C" w:rsidRPr="00072114" w:rsidRDefault="00603F2C" w:rsidP="00301CCC">
            <w:pPr>
              <w:pStyle w:val="Prrafodelista"/>
              <w:numPr>
                <w:ilvl w:val="0"/>
                <w:numId w:val="59"/>
              </w:numPr>
              <w:spacing w:after="0" w:line="360" w:lineRule="auto"/>
              <w:ind w:left="317"/>
              <w:rPr>
                <w:rFonts w:ascii="Arial" w:hAnsi="Arial" w:cs="Arial"/>
                <w:sz w:val="24"/>
                <w:szCs w:val="24"/>
              </w:rPr>
            </w:pPr>
            <w:r w:rsidRPr="00072114">
              <w:rPr>
                <w:rFonts w:ascii="Arial" w:hAnsi="Arial" w:cs="Arial"/>
                <w:sz w:val="24"/>
                <w:szCs w:val="24"/>
              </w:rPr>
              <w:t>Canción “La batalla del movimiento”</w:t>
            </w:r>
          </w:p>
          <w:p w:rsidR="00603F2C" w:rsidRPr="00072114" w:rsidRDefault="00603F2C" w:rsidP="00301CCC">
            <w:pPr>
              <w:pStyle w:val="Prrafodelista"/>
              <w:numPr>
                <w:ilvl w:val="0"/>
                <w:numId w:val="59"/>
              </w:numPr>
              <w:spacing w:after="0" w:line="360" w:lineRule="auto"/>
              <w:ind w:left="317"/>
              <w:rPr>
                <w:rFonts w:ascii="Arial" w:hAnsi="Arial" w:cs="Arial"/>
                <w:sz w:val="24"/>
                <w:szCs w:val="24"/>
              </w:rPr>
            </w:pPr>
            <w:r w:rsidRPr="00072114">
              <w:rPr>
                <w:rFonts w:ascii="Arial" w:hAnsi="Arial" w:cs="Arial"/>
                <w:sz w:val="24"/>
                <w:szCs w:val="24"/>
              </w:rPr>
              <w:t>Movimientos corporales</w:t>
            </w:r>
          </w:p>
          <w:p w:rsidR="00853652" w:rsidRPr="00072114" w:rsidRDefault="00853652" w:rsidP="00BB7AB9">
            <w:pPr>
              <w:spacing w:after="0" w:line="360" w:lineRule="auto"/>
              <w:jc w:val="both"/>
              <w:rPr>
                <w:rFonts w:ascii="Arial" w:eastAsia="Times New Roman" w:hAnsi="Arial" w:cs="Arial"/>
                <w:sz w:val="24"/>
                <w:szCs w:val="24"/>
              </w:rPr>
            </w:pP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27 junio del 2016</w:t>
            </w:r>
          </w:p>
        </w:tc>
      </w:tr>
      <w:tr w:rsidR="007D6041" w:rsidRPr="00072114" w:rsidTr="00047042">
        <w:tc>
          <w:tcPr>
            <w:tcW w:w="567" w:type="dxa"/>
          </w:tcPr>
          <w:p w:rsidR="00853652" w:rsidRPr="00072114" w:rsidRDefault="0085365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08</w:t>
            </w:r>
          </w:p>
        </w:tc>
        <w:tc>
          <w:tcPr>
            <w:tcW w:w="2269" w:type="dxa"/>
          </w:tcPr>
          <w:p w:rsidR="0085365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853652" w:rsidRPr="00072114">
              <w:rPr>
                <w:rFonts w:ascii="Arial" w:hAnsi="Arial" w:cs="Arial"/>
                <w:b/>
                <w:sz w:val="24"/>
                <w:szCs w:val="24"/>
              </w:rPr>
              <w:t>uego reglado</w:t>
            </w:r>
          </w:p>
        </w:tc>
        <w:tc>
          <w:tcPr>
            <w:tcW w:w="2268" w:type="dxa"/>
          </w:tcPr>
          <w:p w:rsidR="00853652" w:rsidRPr="00072114" w:rsidRDefault="000320CE" w:rsidP="00BB7AB9">
            <w:pPr>
              <w:spacing w:after="0" w:line="360" w:lineRule="auto"/>
              <w:jc w:val="both"/>
              <w:rPr>
                <w:rFonts w:ascii="Arial" w:eastAsia="Times New Roman" w:hAnsi="Arial" w:cs="Arial"/>
                <w:b/>
                <w:sz w:val="24"/>
                <w:szCs w:val="24"/>
              </w:rPr>
            </w:pPr>
            <w:r w:rsidRPr="00072114">
              <w:rPr>
                <w:rFonts w:ascii="Arial" w:eastAsia="Times New Roman" w:hAnsi="Arial" w:cs="Arial"/>
                <w:b/>
                <w:sz w:val="24"/>
                <w:szCs w:val="24"/>
              </w:rPr>
              <w:t>“Corriendo nos desplazamos”</w:t>
            </w:r>
          </w:p>
        </w:tc>
        <w:tc>
          <w:tcPr>
            <w:tcW w:w="1984" w:type="dxa"/>
          </w:tcPr>
          <w:p w:rsidR="00B46EF2" w:rsidRPr="00072114" w:rsidRDefault="00B46EF2" w:rsidP="00BB7AB9">
            <w:pPr>
              <w:spacing w:after="0" w:line="360" w:lineRule="auto"/>
              <w:jc w:val="both"/>
              <w:rPr>
                <w:rFonts w:ascii="Arial" w:hAnsi="Arial" w:cs="Arial"/>
                <w:sz w:val="24"/>
                <w:szCs w:val="24"/>
              </w:rPr>
            </w:pPr>
            <w:r w:rsidRPr="00072114">
              <w:rPr>
                <w:rFonts w:ascii="Arial" w:hAnsi="Arial" w:cs="Arial"/>
                <w:sz w:val="24"/>
                <w:szCs w:val="24"/>
              </w:rPr>
              <w:t>Adopta distintas posturas a través del movimiento en situaciones diferentes</w:t>
            </w:r>
            <w:r w:rsidR="00CF52C5" w:rsidRPr="00072114">
              <w:rPr>
                <w:rFonts w:ascii="Arial" w:hAnsi="Arial" w:cs="Arial"/>
                <w:sz w:val="24"/>
                <w:szCs w:val="24"/>
              </w:rPr>
              <w:t>.</w:t>
            </w:r>
            <w:r w:rsidRPr="00072114">
              <w:rPr>
                <w:rFonts w:ascii="Arial" w:hAnsi="Arial" w:cs="Arial"/>
                <w:sz w:val="24"/>
                <w:szCs w:val="24"/>
              </w:rPr>
              <w:t xml:space="preserve">   </w:t>
            </w:r>
          </w:p>
          <w:p w:rsidR="00B46EF2" w:rsidRPr="00072114" w:rsidRDefault="00B46EF2" w:rsidP="00BB7AB9">
            <w:pPr>
              <w:spacing w:after="0" w:line="360" w:lineRule="auto"/>
              <w:jc w:val="both"/>
              <w:rPr>
                <w:rFonts w:ascii="Arial" w:hAnsi="Arial" w:cs="Arial"/>
                <w:sz w:val="24"/>
                <w:szCs w:val="24"/>
                <w:u w:val="single"/>
              </w:rPr>
            </w:pPr>
            <w:r w:rsidRPr="00072114">
              <w:rPr>
                <w:rFonts w:ascii="Arial" w:hAnsi="Arial" w:cs="Arial"/>
                <w:sz w:val="24"/>
                <w:szCs w:val="24"/>
              </w:rPr>
              <w:t xml:space="preserve">          </w:t>
            </w:r>
          </w:p>
          <w:p w:rsidR="00853652" w:rsidRPr="00072114" w:rsidRDefault="00853652" w:rsidP="00BB7AB9">
            <w:pPr>
              <w:spacing w:after="0" w:line="360" w:lineRule="auto"/>
              <w:jc w:val="both"/>
              <w:rPr>
                <w:rFonts w:ascii="Arial" w:eastAsia="Times New Roman" w:hAnsi="Arial" w:cs="Arial"/>
                <w:sz w:val="24"/>
                <w:szCs w:val="24"/>
              </w:rPr>
            </w:pPr>
          </w:p>
        </w:tc>
        <w:tc>
          <w:tcPr>
            <w:tcW w:w="1843" w:type="dxa"/>
          </w:tcPr>
          <w:p w:rsidR="00853652" w:rsidRPr="00072114" w:rsidRDefault="000320CE" w:rsidP="00301CCC">
            <w:pPr>
              <w:pStyle w:val="Prrafodelista"/>
              <w:numPr>
                <w:ilvl w:val="0"/>
                <w:numId w:val="68"/>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voz humana</w:t>
            </w:r>
          </w:p>
          <w:p w:rsidR="000320CE" w:rsidRPr="00072114" w:rsidRDefault="000320CE" w:rsidP="00301CCC">
            <w:pPr>
              <w:pStyle w:val="Prrafodelista"/>
              <w:numPr>
                <w:ilvl w:val="0"/>
                <w:numId w:val="68"/>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canción</w:t>
            </w:r>
          </w:p>
          <w:p w:rsidR="000320CE" w:rsidRPr="00072114" w:rsidRDefault="000320CE" w:rsidP="00301CCC">
            <w:pPr>
              <w:pStyle w:val="Prrafodelista"/>
              <w:numPr>
                <w:ilvl w:val="0"/>
                <w:numId w:val="68"/>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papelote</w:t>
            </w:r>
          </w:p>
          <w:p w:rsidR="000320CE" w:rsidRPr="00072114" w:rsidRDefault="000320CE" w:rsidP="00301CCC">
            <w:pPr>
              <w:pStyle w:val="Prrafodelista"/>
              <w:numPr>
                <w:ilvl w:val="0"/>
                <w:numId w:val="68"/>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 xml:space="preserve">vayas </w:t>
            </w:r>
          </w:p>
        </w:tc>
        <w:tc>
          <w:tcPr>
            <w:tcW w:w="992" w:type="dxa"/>
          </w:tcPr>
          <w:p w:rsidR="0085365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29 junio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09</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simbólico</w:t>
            </w:r>
          </w:p>
        </w:tc>
        <w:tc>
          <w:tcPr>
            <w:tcW w:w="2268" w:type="dxa"/>
          </w:tcPr>
          <w:p w:rsidR="000C0B82" w:rsidRPr="00072114" w:rsidRDefault="00FF5DE3" w:rsidP="00BB7AB9">
            <w:pPr>
              <w:spacing w:after="0" w:line="360" w:lineRule="auto"/>
              <w:rPr>
                <w:rFonts w:ascii="Arial" w:hAnsi="Arial" w:cs="Arial"/>
                <w:b/>
                <w:sz w:val="24"/>
                <w:szCs w:val="24"/>
              </w:rPr>
            </w:pPr>
            <w:r w:rsidRPr="00072114">
              <w:rPr>
                <w:rFonts w:ascii="Arial" w:hAnsi="Arial" w:cs="Arial"/>
                <w:b/>
                <w:sz w:val="24"/>
                <w:szCs w:val="24"/>
              </w:rPr>
              <w:t>“Cabalgamos en caballitos de plástico”</w:t>
            </w:r>
          </w:p>
        </w:tc>
        <w:tc>
          <w:tcPr>
            <w:tcW w:w="1984" w:type="dxa"/>
          </w:tcPr>
          <w:p w:rsidR="000C0B82" w:rsidRPr="00072114" w:rsidRDefault="00EB5D6B"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Convierte</w:t>
            </w:r>
            <w:r w:rsidR="00352F49" w:rsidRPr="00072114">
              <w:rPr>
                <w:rFonts w:ascii="Arial" w:eastAsia="Times New Roman" w:hAnsi="Arial" w:cs="Arial"/>
                <w:sz w:val="24"/>
                <w:szCs w:val="24"/>
              </w:rPr>
              <w:t xml:space="preserve"> tubos de </w:t>
            </w:r>
            <w:r w:rsidRPr="00072114">
              <w:rPr>
                <w:rFonts w:ascii="Arial" w:eastAsia="Times New Roman" w:hAnsi="Arial" w:cs="Arial"/>
                <w:sz w:val="24"/>
                <w:szCs w:val="24"/>
              </w:rPr>
              <w:t xml:space="preserve">plástico en caballitos proponiendo </w:t>
            </w:r>
            <w:r w:rsidRPr="00072114">
              <w:rPr>
                <w:rFonts w:ascii="Arial" w:eastAsia="Times New Roman" w:hAnsi="Arial" w:cs="Arial"/>
                <w:sz w:val="24"/>
                <w:szCs w:val="24"/>
              </w:rPr>
              <w:lastRenderedPageBreak/>
              <w:t xml:space="preserve">variadas formas de desplazamiento. </w:t>
            </w:r>
          </w:p>
        </w:tc>
        <w:tc>
          <w:tcPr>
            <w:tcW w:w="1843" w:type="dxa"/>
          </w:tcPr>
          <w:p w:rsidR="00FF5DE3" w:rsidRPr="00072114" w:rsidRDefault="00FF5DE3" w:rsidP="00301CCC">
            <w:pPr>
              <w:pStyle w:val="Prrafodelista"/>
              <w:numPr>
                <w:ilvl w:val="0"/>
                <w:numId w:val="48"/>
              </w:numPr>
              <w:spacing w:after="0" w:line="360" w:lineRule="auto"/>
              <w:ind w:left="317"/>
              <w:rPr>
                <w:rFonts w:ascii="Arial" w:hAnsi="Arial" w:cs="Arial"/>
                <w:sz w:val="24"/>
                <w:szCs w:val="24"/>
              </w:rPr>
            </w:pPr>
            <w:r w:rsidRPr="00072114">
              <w:rPr>
                <w:rFonts w:ascii="Arial" w:hAnsi="Arial" w:cs="Arial"/>
                <w:sz w:val="24"/>
                <w:szCs w:val="24"/>
              </w:rPr>
              <w:lastRenderedPageBreak/>
              <w:t>Canción</w:t>
            </w:r>
          </w:p>
          <w:p w:rsidR="00FF5DE3" w:rsidRPr="00072114" w:rsidRDefault="00FF5DE3" w:rsidP="00301CCC">
            <w:pPr>
              <w:pStyle w:val="Prrafodelista"/>
              <w:numPr>
                <w:ilvl w:val="0"/>
                <w:numId w:val="48"/>
              </w:numPr>
              <w:spacing w:after="0" w:line="360" w:lineRule="auto"/>
              <w:ind w:left="317"/>
              <w:rPr>
                <w:rFonts w:ascii="Arial" w:hAnsi="Arial" w:cs="Arial"/>
                <w:sz w:val="24"/>
                <w:szCs w:val="24"/>
              </w:rPr>
            </w:pPr>
            <w:r w:rsidRPr="00072114">
              <w:rPr>
                <w:rFonts w:ascii="Arial" w:hAnsi="Arial" w:cs="Arial"/>
                <w:sz w:val="24"/>
                <w:szCs w:val="24"/>
              </w:rPr>
              <w:t>Saco sorpresa</w:t>
            </w:r>
          </w:p>
          <w:p w:rsidR="00FF5DE3" w:rsidRPr="00072114" w:rsidRDefault="00FF5DE3" w:rsidP="00301CCC">
            <w:pPr>
              <w:pStyle w:val="Prrafodelista"/>
              <w:numPr>
                <w:ilvl w:val="0"/>
                <w:numId w:val="48"/>
              </w:numPr>
              <w:spacing w:after="0" w:line="360" w:lineRule="auto"/>
              <w:ind w:left="317"/>
              <w:rPr>
                <w:rFonts w:ascii="Arial" w:hAnsi="Arial" w:cs="Arial"/>
                <w:sz w:val="24"/>
                <w:szCs w:val="24"/>
              </w:rPr>
            </w:pPr>
            <w:r w:rsidRPr="00072114">
              <w:rPr>
                <w:rFonts w:ascii="Arial" w:hAnsi="Arial" w:cs="Arial"/>
                <w:sz w:val="24"/>
                <w:szCs w:val="24"/>
              </w:rPr>
              <w:lastRenderedPageBreak/>
              <w:t>Caballitos de plástico</w:t>
            </w:r>
          </w:p>
          <w:p w:rsidR="000C0B82" w:rsidRPr="00072114" w:rsidRDefault="00FF5DE3" w:rsidP="00301CCC">
            <w:pPr>
              <w:pStyle w:val="Prrafodelista"/>
              <w:numPr>
                <w:ilvl w:val="0"/>
                <w:numId w:val="48"/>
              </w:numPr>
              <w:spacing w:after="0" w:line="360" w:lineRule="auto"/>
              <w:ind w:left="317"/>
              <w:rPr>
                <w:rFonts w:ascii="Arial" w:hAnsi="Arial" w:cs="Arial"/>
                <w:sz w:val="24"/>
                <w:szCs w:val="24"/>
              </w:rPr>
            </w:pPr>
            <w:r w:rsidRPr="00072114">
              <w:rPr>
                <w:rFonts w:ascii="Arial" w:hAnsi="Arial" w:cs="Arial"/>
                <w:sz w:val="24"/>
                <w:szCs w:val="24"/>
              </w:rPr>
              <w:t>Silbato</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 julio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10</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de roles</w:t>
            </w:r>
          </w:p>
        </w:tc>
        <w:tc>
          <w:tcPr>
            <w:tcW w:w="2268" w:type="dxa"/>
          </w:tcPr>
          <w:p w:rsidR="000C0B82" w:rsidRPr="00072114" w:rsidRDefault="00FC628A"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“Jugamos a la mamá”</w:t>
            </w:r>
          </w:p>
        </w:tc>
        <w:tc>
          <w:tcPr>
            <w:tcW w:w="1984" w:type="dxa"/>
          </w:tcPr>
          <w:p w:rsidR="000C0B82" w:rsidRPr="00072114" w:rsidRDefault="00A9469D"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Imita el papel de la mamá utilizando materiales convencionales  proponiendo nuevos usos.</w:t>
            </w:r>
          </w:p>
        </w:tc>
        <w:tc>
          <w:tcPr>
            <w:tcW w:w="1843" w:type="dxa"/>
          </w:tcPr>
          <w:p w:rsidR="00FC628A" w:rsidRPr="00072114" w:rsidRDefault="00FC628A" w:rsidP="00301CCC">
            <w:pPr>
              <w:pStyle w:val="Prrafodelista"/>
              <w:numPr>
                <w:ilvl w:val="0"/>
                <w:numId w:val="46"/>
              </w:numPr>
              <w:spacing w:after="0" w:line="360" w:lineRule="auto"/>
              <w:ind w:left="360"/>
              <w:rPr>
                <w:rFonts w:ascii="Arial" w:hAnsi="Arial" w:cs="Arial"/>
                <w:sz w:val="24"/>
                <w:szCs w:val="24"/>
              </w:rPr>
            </w:pPr>
            <w:r w:rsidRPr="00072114">
              <w:rPr>
                <w:rFonts w:ascii="Arial" w:hAnsi="Arial" w:cs="Arial"/>
                <w:sz w:val="24"/>
                <w:szCs w:val="24"/>
              </w:rPr>
              <w:t>Voz humana</w:t>
            </w:r>
          </w:p>
          <w:p w:rsidR="00FC628A" w:rsidRPr="00072114" w:rsidRDefault="00FC628A" w:rsidP="00301CCC">
            <w:pPr>
              <w:pStyle w:val="Prrafodelista"/>
              <w:numPr>
                <w:ilvl w:val="0"/>
                <w:numId w:val="46"/>
              </w:numPr>
              <w:spacing w:after="0" w:line="360" w:lineRule="auto"/>
              <w:ind w:left="360"/>
              <w:rPr>
                <w:rFonts w:ascii="Arial" w:hAnsi="Arial" w:cs="Arial"/>
                <w:sz w:val="24"/>
                <w:szCs w:val="24"/>
              </w:rPr>
            </w:pPr>
            <w:r w:rsidRPr="00072114">
              <w:rPr>
                <w:rFonts w:ascii="Arial" w:hAnsi="Arial" w:cs="Arial"/>
                <w:sz w:val="24"/>
                <w:szCs w:val="24"/>
              </w:rPr>
              <w:t xml:space="preserve">Canción </w:t>
            </w:r>
          </w:p>
          <w:p w:rsidR="00FC628A" w:rsidRPr="00072114" w:rsidRDefault="00FC628A" w:rsidP="00301CCC">
            <w:pPr>
              <w:pStyle w:val="Prrafodelista"/>
              <w:numPr>
                <w:ilvl w:val="0"/>
                <w:numId w:val="46"/>
              </w:numPr>
              <w:spacing w:after="0" w:line="360" w:lineRule="auto"/>
              <w:ind w:left="360"/>
              <w:rPr>
                <w:rFonts w:ascii="Arial" w:hAnsi="Arial" w:cs="Arial"/>
                <w:sz w:val="24"/>
                <w:szCs w:val="24"/>
              </w:rPr>
            </w:pPr>
            <w:r w:rsidRPr="00072114">
              <w:rPr>
                <w:rFonts w:ascii="Arial" w:hAnsi="Arial" w:cs="Arial"/>
                <w:sz w:val="24"/>
                <w:szCs w:val="24"/>
              </w:rPr>
              <w:t>Tira léxica</w:t>
            </w:r>
          </w:p>
          <w:p w:rsidR="000C0B82" w:rsidRPr="00072114" w:rsidRDefault="00FC628A" w:rsidP="00301CCC">
            <w:pPr>
              <w:pStyle w:val="Prrafodelista"/>
              <w:numPr>
                <w:ilvl w:val="0"/>
                <w:numId w:val="46"/>
              </w:numPr>
              <w:spacing w:after="0" w:line="360" w:lineRule="auto"/>
              <w:ind w:left="360"/>
              <w:jc w:val="both"/>
              <w:rPr>
                <w:rFonts w:ascii="Arial" w:eastAsia="Times New Roman" w:hAnsi="Arial" w:cs="Arial"/>
                <w:sz w:val="24"/>
                <w:szCs w:val="24"/>
              </w:rPr>
            </w:pPr>
            <w:r w:rsidRPr="00072114">
              <w:rPr>
                <w:rFonts w:ascii="Arial" w:hAnsi="Arial" w:cs="Arial"/>
                <w:sz w:val="24"/>
                <w:szCs w:val="24"/>
              </w:rPr>
              <w:t>Mandil, cocina, escoba, ollas, mesas, sillas, tina, etc.(sector hogar)</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4 julio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11</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de construcción</w:t>
            </w:r>
          </w:p>
        </w:tc>
        <w:tc>
          <w:tcPr>
            <w:tcW w:w="2268" w:type="dxa"/>
          </w:tcPr>
          <w:p w:rsidR="001514C0" w:rsidRPr="00072114" w:rsidRDefault="001514C0" w:rsidP="00BB7AB9">
            <w:pPr>
              <w:spacing w:after="0" w:line="360" w:lineRule="auto"/>
              <w:rPr>
                <w:rFonts w:ascii="Arial" w:hAnsi="Arial" w:cs="Arial"/>
                <w:b/>
                <w:sz w:val="24"/>
                <w:szCs w:val="24"/>
                <w:u w:val="single"/>
              </w:rPr>
            </w:pPr>
            <w:r w:rsidRPr="00072114">
              <w:rPr>
                <w:rFonts w:ascii="Arial" w:hAnsi="Arial" w:cs="Arial"/>
                <w:b/>
                <w:sz w:val="24"/>
                <w:szCs w:val="24"/>
              </w:rPr>
              <w:t>“Elaboramos juguetes con cartones reciclados”</w:t>
            </w:r>
          </w:p>
          <w:p w:rsidR="000C0B82" w:rsidRPr="00072114" w:rsidRDefault="000C0B82" w:rsidP="00BB7AB9">
            <w:pPr>
              <w:spacing w:after="0" w:line="360" w:lineRule="auto"/>
              <w:jc w:val="both"/>
              <w:rPr>
                <w:rFonts w:ascii="Arial" w:eastAsia="Times New Roman" w:hAnsi="Arial" w:cs="Arial"/>
                <w:sz w:val="24"/>
                <w:szCs w:val="24"/>
              </w:rPr>
            </w:pPr>
          </w:p>
        </w:tc>
        <w:tc>
          <w:tcPr>
            <w:tcW w:w="1984" w:type="dxa"/>
          </w:tcPr>
          <w:p w:rsidR="000C0B82" w:rsidRPr="00072114" w:rsidRDefault="00A9469D" w:rsidP="00BB7AB9">
            <w:pPr>
              <w:spacing w:after="0" w:line="360" w:lineRule="auto"/>
              <w:jc w:val="both"/>
              <w:rPr>
                <w:rFonts w:ascii="Arial" w:eastAsia="Times New Roman" w:hAnsi="Arial" w:cs="Arial"/>
                <w:sz w:val="24"/>
                <w:szCs w:val="24"/>
              </w:rPr>
            </w:pPr>
            <w:r w:rsidRPr="00072114">
              <w:rPr>
                <w:rFonts w:ascii="Arial" w:hAnsi="Arial" w:cs="Arial"/>
                <w:sz w:val="24"/>
                <w:szCs w:val="24"/>
              </w:rPr>
              <w:t>Construye  sus  trabajos con material de reciclaje de manera novedosa.</w:t>
            </w:r>
          </w:p>
        </w:tc>
        <w:tc>
          <w:tcPr>
            <w:tcW w:w="1843" w:type="dxa"/>
          </w:tcPr>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Saco gigante</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Cuerda</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Cajas de cartón</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Chapitas</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Pintura</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Tijeras</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Goma</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Cinta</w:t>
            </w:r>
          </w:p>
          <w:p w:rsidR="00955DDA" w:rsidRPr="00072114" w:rsidRDefault="00955DDA" w:rsidP="00301CCC">
            <w:pPr>
              <w:pStyle w:val="Prrafodelista"/>
              <w:numPr>
                <w:ilvl w:val="0"/>
                <w:numId w:val="44"/>
              </w:numPr>
              <w:spacing w:after="0" w:line="360" w:lineRule="auto"/>
              <w:rPr>
                <w:rFonts w:ascii="Arial" w:hAnsi="Arial" w:cs="Arial"/>
                <w:sz w:val="24"/>
                <w:szCs w:val="24"/>
              </w:rPr>
            </w:pPr>
            <w:r w:rsidRPr="00072114">
              <w:rPr>
                <w:rFonts w:ascii="Arial" w:hAnsi="Arial" w:cs="Arial"/>
                <w:sz w:val="24"/>
                <w:szCs w:val="24"/>
              </w:rPr>
              <w:t>Canción</w:t>
            </w:r>
          </w:p>
          <w:p w:rsidR="000C0B82" w:rsidRPr="00072114" w:rsidRDefault="00955DDA" w:rsidP="00301CCC">
            <w:pPr>
              <w:pStyle w:val="Prrafodelista"/>
              <w:numPr>
                <w:ilvl w:val="0"/>
                <w:numId w:val="44"/>
              </w:numPr>
              <w:spacing w:after="0" w:line="360" w:lineRule="auto"/>
              <w:jc w:val="both"/>
              <w:rPr>
                <w:rFonts w:ascii="Arial" w:eastAsia="Times New Roman" w:hAnsi="Arial" w:cs="Arial"/>
                <w:sz w:val="24"/>
                <w:szCs w:val="24"/>
              </w:rPr>
            </w:pPr>
            <w:r w:rsidRPr="00072114">
              <w:rPr>
                <w:rFonts w:ascii="Arial" w:hAnsi="Arial" w:cs="Arial"/>
                <w:sz w:val="24"/>
                <w:szCs w:val="24"/>
              </w:rPr>
              <w:t>Voz humana</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6 julio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12</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dramático</w:t>
            </w:r>
          </w:p>
        </w:tc>
        <w:tc>
          <w:tcPr>
            <w:tcW w:w="2268" w:type="dxa"/>
          </w:tcPr>
          <w:p w:rsidR="000C0B82" w:rsidRPr="00072114" w:rsidRDefault="002F689B" w:rsidP="00BB7AB9">
            <w:pPr>
              <w:spacing w:after="0" w:line="360" w:lineRule="auto"/>
              <w:jc w:val="both"/>
              <w:rPr>
                <w:rFonts w:ascii="Arial" w:eastAsia="Times New Roman" w:hAnsi="Arial" w:cs="Arial"/>
                <w:sz w:val="24"/>
                <w:szCs w:val="24"/>
              </w:rPr>
            </w:pPr>
            <w:r w:rsidRPr="00072114">
              <w:rPr>
                <w:rFonts w:ascii="Arial" w:hAnsi="Arial" w:cs="Arial"/>
                <w:b/>
                <w:sz w:val="24"/>
                <w:szCs w:val="24"/>
              </w:rPr>
              <w:t>“Dramatizamos nuevos cuentos”</w:t>
            </w:r>
          </w:p>
        </w:tc>
        <w:tc>
          <w:tcPr>
            <w:tcW w:w="1984" w:type="dxa"/>
          </w:tcPr>
          <w:p w:rsidR="002F689B" w:rsidRPr="00072114" w:rsidRDefault="002F689B"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 xml:space="preserve">Participa en juegos dramáticos aportando ideas y representando </w:t>
            </w:r>
            <w:r w:rsidRPr="00072114">
              <w:rPr>
                <w:rFonts w:ascii="Arial" w:eastAsia="Times New Roman" w:hAnsi="Arial" w:cs="Arial"/>
                <w:sz w:val="24"/>
                <w:szCs w:val="24"/>
              </w:rPr>
              <w:lastRenderedPageBreak/>
              <w:t>escenarios, personajes en historias diversas.</w:t>
            </w:r>
          </w:p>
          <w:p w:rsidR="002F689B" w:rsidRPr="00072114" w:rsidRDefault="002F689B" w:rsidP="00BB7AB9">
            <w:pPr>
              <w:pStyle w:val="Prrafodelista"/>
              <w:spacing w:after="0" w:line="360" w:lineRule="auto"/>
              <w:ind w:left="0"/>
              <w:jc w:val="both"/>
              <w:rPr>
                <w:rFonts w:ascii="Arial" w:eastAsia="Times New Roman" w:hAnsi="Arial" w:cs="Arial"/>
                <w:sz w:val="24"/>
                <w:szCs w:val="24"/>
              </w:rPr>
            </w:pPr>
          </w:p>
          <w:p w:rsidR="000C0B82" w:rsidRPr="00072114" w:rsidRDefault="000C0B82" w:rsidP="00BB7AB9">
            <w:pPr>
              <w:spacing w:after="0" w:line="360" w:lineRule="auto"/>
              <w:jc w:val="both"/>
              <w:rPr>
                <w:rFonts w:ascii="Arial" w:eastAsia="Times New Roman" w:hAnsi="Arial" w:cs="Arial"/>
                <w:sz w:val="24"/>
                <w:szCs w:val="24"/>
              </w:rPr>
            </w:pPr>
          </w:p>
        </w:tc>
        <w:tc>
          <w:tcPr>
            <w:tcW w:w="1843" w:type="dxa"/>
          </w:tcPr>
          <w:p w:rsidR="002F689B" w:rsidRPr="00072114" w:rsidRDefault="002F689B" w:rsidP="00301CCC">
            <w:pPr>
              <w:pStyle w:val="Prrafodelista"/>
              <w:numPr>
                <w:ilvl w:val="0"/>
                <w:numId w:val="60"/>
              </w:numPr>
              <w:spacing w:after="0" w:line="360" w:lineRule="auto"/>
              <w:ind w:left="317"/>
              <w:rPr>
                <w:rFonts w:ascii="Arial" w:hAnsi="Arial" w:cs="Arial"/>
                <w:sz w:val="24"/>
                <w:szCs w:val="24"/>
              </w:rPr>
            </w:pPr>
            <w:r w:rsidRPr="00072114">
              <w:rPr>
                <w:rFonts w:ascii="Arial" w:hAnsi="Arial" w:cs="Arial"/>
                <w:sz w:val="24"/>
                <w:szCs w:val="24"/>
              </w:rPr>
              <w:lastRenderedPageBreak/>
              <w:t>Cofre Sorpresa</w:t>
            </w:r>
          </w:p>
          <w:p w:rsidR="002F689B" w:rsidRPr="00072114" w:rsidRDefault="002F689B" w:rsidP="00301CCC">
            <w:pPr>
              <w:pStyle w:val="Prrafodelista"/>
              <w:numPr>
                <w:ilvl w:val="0"/>
                <w:numId w:val="60"/>
              </w:numPr>
              <w:spacing w:after="0" w:line="360" w:lineRule="auto"/>
              <w:ind w:left="317"/>
              <w:rPr>
                <w:rFonts w:ascii="Arial" w:hAnsi="Arial" w:cs="Arial"/>
                <w:sz w:val="24"/>
                <w:szCs w:val="24"/>
              </w:rPr>
            </w:pPr>
            <w:r w:rsidRPr="00072114">
              <w:rPr>
                <w:rFonts w:ascii="Arial" w:hAnsi="Arial" w:cs="Arial"/>
                <w:sz w:val="24"/>
                <w:szCs w:val="24"/>
              </w:rPr>
              <w:t>Disfraces</w:t>
            </w:r>
          </w:p>
          <w:p w:rsidR="002F689B" w:rsidRPr="00072114" w:rsidRDefault="002F689B" w:rsidP="00301CCC">
            <w:pPr>
              <w:pStyle w:val="Prrafodelista"/>
              <w:numPr>
                <w:ilvl w:val="0"/>
                <w:numId w:val="60"/>
              </w:numPr>
              <w:spacing w:after="0" w:line="360" w:lineRule="auto"/>
              <w:ind w:left="317"/>
              <w:rPr>
                <w:rFonts w:ascii="Arial" w:hAnsi="Arial" w:cs="Arial"/>
                <w:sz w:val="24"/>
                <w:szCs w:val="24"/>
              </w:rPr>
            </w:pPr>
            <w:r w:rsidRPr="00072114">
              <w:rPr>
                <w:rFonts w:ascii="Arial" w:hAnsi="Arial" w:cs="Arial"/>
                <w:sz w:val="24"/>
                <w:szCs w:val="24"/>
              </w:rPr>
              <w:t>Papelotes</w:t>
            </w:r>
          </w:p>
          <w:p w:rsidR="000C0B82" w:rsidRPr="00072114" w:rsidRDefault="000C0B82" w:rsidP="00BB7AB9">
            <w:pPr>
              <w:spacing w:after="0" w:line="360" w:lineRule="auto"/>
              <w:jc w:val="both"/>
              <w:rPr>
                <w:rFonts w:ascii="Arial" w:eastAsia="Times New Roman" w:hAnsi="Arial" w:cs="Arial"/>
                <w:sz w:val="24"/>
                <w:szCs w:val="24"/>
              </w:rPr>
            </w:pP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8 julio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13</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reglado</w:t>
            </w:r>
          </w:p>
        </w:tc>
        <w:tc>
          <w:tcPr>
            <w:tcW w:w="2268" w:type="dxa"/>
          </w:tcPr>
          <w:p w:rsidR="009E4CC0" w:rsidRPr="00072114" w:rsidRDefault="009E4CC0" w:rsidP="00BB7AB9">
            <w:pPr>
              <w:spacing w:after="0" w:line="360" w:lineRule="auto"/>
              <w:jc w:val="both"/>
              <w:rPr>
                <w:rFonts w:ascii="Arial" w:hAnsi="Arial" w:cs="Arial"/>
                <w:b/>
                <w:sz w:val="24"/>
                <w:szCs w:val="24"/>
                <w:lang w:eastAsia="es-PE"/>
              </w:rPr>
            </w:pPr>
            <w:r w:rsidRPr="00072114">
              <w:rPr>
                <w:rFonts w:ascii="Arial" w:hAnsi="Arial" w:cs="Arial"/>
                <w:b/>
                <w:sz w:val="24"/>
                <w:szCs w:val="24"/>
              </w:rPr>
              <w:t>“Creamos un juego reglado y nos divertimos”</w:t>
            </w:r>
          </w:p>
          <w:p w:rsidR="000C0B82" w:rsidRPr="00072114" w:rsidRDefault="000C0B82" w:rsidP="00BB7AB9">
            <w:pPr>
              <w:spacing w:after="0" w:line="360" w:lineRule="auto"/>
              <w:jc w:val="both"/>
              <w:rPr>
                <w:rFonts w:ascii="Arial" w:eastAsia="Times New Roman" w:hAnsi="Arial" w:cs="Arial"/>
                <w:sz w:val="24"/>
                <w:szCs w:val="24"/>
              </w:rPr>
            </w:pPr>
          </w:p>
        </w:tc>
        <w:tc>
          <w:tcPr>
            <w:tcW w:w="1984" w:type="dxa"/>
          </w:tcPr>
          <w:p w:rsidR="009E4CC0" w:rsidRPr="00072114" w:rsidRDefault="009E4CC0" w:rsidP="00BB7AB9">
            <w:pPr>
              <w:spacing w:after="0" w:line="360" w:lineRule="auto"/>
              <w:rPr>
                <w:rFonts w:ascii="Arial" w:hAnsi="Arial" w:cs="Arial"/>
                <w:sz w:val="24"/>
                <w:szCs w:val="24"/>
              </w:rPr>
            </w:pPr>
            <w:r w:rsidRPr="00072114">
              <w:rPr>
                <w:rFonts w:ascii="Arial" w:eastAsia="Times New Roman" w:hAnsi="Arial" w:cs="Arial"/>
                <w:sz w:val="24"/>
                <w:szCs w:val="24"/>
              </w:rPr>
              <w:t xml:space="preserve">Propone variedad de ideas para crear un nuevo juego libremente. </w:t>
            </w:r>
          </w:p>
          <w:p w:rsidR="000C0B82" w:rsidRPr="00072114" w:rsidRDefault="000C0B82" w:rsidP="00BB7AB9">
            <w:pPr>
              <w:spacing w:after="0" w:line="360" w:lineRule="auto"/>
              <w:jc w:val="both"/>
              <w:rPr>
                <w:rFonts w:ascii="Arial" w:eastAsia="Times New Roman" w:hAnsi="Arial" w:cs="Arial"/>
                <w:sz w:val="24"/>
                <w:szCs w:val="24"/>
              </w:rPr>
            </w:pPr>
          </w:p>
        </w:tc>
        <w:tc>
          <w:tcPr>
            <w:tcW w:w="1843" w:type="dxa"/>
          </w:tcPr>
          <w:p w:rsidR="000C0B82" w:rsidRPr="00072114" w:rsidRDefault="00F90046" w:rsidP="00301CCC">
            <w:pPr>
              <w:pStyle w:val="Prrafodelista"/>
              <w:numPr>
                <w:ilvl w:val="0"/>
                <w:numId w:val="65"/>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Voz humana</w:t>
            </w:r>
          </w:p>
          <w:p w:rsidR="00F90046" w:rsidRPr="00072114" w:rsidRDefault="00F90046" w:rsidP="00301CCC">
            <w:pPr>
              <w:pStyle w:val="Prrafodelista"/>
              <w:numPr>
                <w:ilvl w:val="0"/>
                <w:numId w:val="65"/>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Papelote</w:t>
            </w:r>
          </w:p>
          <w:p w:rsidR="00F90046" w:rsidRPr="00072114" w:rsidRDefault="00F90046" w:rsidP="00301CCC">
            <w:pPr>
              <w:pStyle w:val="Prrafodelista"/>
              <w:numPr>
                <w:ilvl w:val="0"/>
                <w:numId w:val="65"/>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Plumones</w:t>
            </w:r>
          </w:p>
          <w:p w:rsidR="00F90046" w:rsidRPr="00072114" w:rsidRDefault="00F90046" w:rsidP="00301CCC">
            <w:pPr>
              <w:pStyle w:val="Prrafodelista"/>
              <w:numPr>
                <w:ilvl w:val="0"/>
                <w:numId w:val="65"/>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limpiatipo</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8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14</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simbólico</w:t>
            </w:r>
          </w:p>
        </w:tc>
        <w:tc>
          <w:tcPr>
            <w:tcW w:w="2268" w:type="dxa"/>
          </w:tcPr>
          <w:p w:rsidR="000C0B82" w:rsidRPr="00072114" w:rsidRDefault="00FF5DE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“Damos vida a nuestros juguetes”</w:t>
            </w:r>
          </w:p>
        </w:tc>
        <w:tc>
          <w:tcPr>
            <w:tcW w:w="1984" w:type="dxa"/>
          </w:tcPr>
          <w:p w:rsidR="000C0B82" w:rsidRPr="00072114" w:rsidRDefault="00EB5D6B"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Propone variedad de personalidades a sus juguetes.</w:t>
            </w:r>
          </w:p>
        </w:tc>
        <w:tc>
          <w:tcPr>
            <w:tcW w:w="1843" w:type="dxa"/>
          </w:tcPr>
          <w:p w:rsidR="00FF5DE3" w:rsidRPr="00072114" w:rsidRDefault="00FF5DE3" w:rsidP="00301CCC">
            <w:pPr>
              <w:pStyle w:val="Prrafodelista"/>
              <w:numPr>
                <w:ilvl w:val="0"/>
                <w:numId w:val="49"/>
              </w:numPr>
              <w:spacing w:after="0" w:line="360" w:lineRule="auto"/>
              <w:ind w:left="317" w:hanging="241"/>
              <w:jc w:val="both"/>
              <w:rPr>
                <w:rFonts w:ascii="Arial" w:eastAsia="Times New Roman" w:hAnsi="Arial" w:cs="Arial"/>
                <w:sz w:val="24"/>
                <w:szCs w:val="24"/>
              </w:rPr>
            </w:pPr>
            <w:r w:rsidRPr="00072114">
              <w:rPr>
                <w:rFonts w:ascii="Arial" w:eastAsia="Times New Roman" w:hAnsi="Arial" w:cs="Arial"/>
                <w:sz w:val="24"/>
                <w:szCs w:val="24"/>
              </w:rPr>
              <w:t>Canción</w:t>
            </w:r>
          </w:p>
          <w:p w:rsidR="00FF5DE3" w:rsidRPr="00072114" w:rsidRDefault="00FF5DE3" w:rsidP="00301CCC">
            <w:pPr>
              <w:pStyle w:val="Prrafodelista"/>
              <w:numPr>
                <w:ilvl w:val="0"/>
                <w:numId w:val="49"/>
              </w:numPr>
              <w:spacing w:after="0" w:line="360" w:lineRule="auto"/>
              <w:ind w:left="317" w:hanging="241"/>
              <w:jc w:val="both"/>
              <w:rPr>
                <w:rFonts w:ascii="Arial" w:eastAsia="Times New Roman" w:hAnsi="Arial" w:cs="Arial"/>
                <w:sz w:val="24"/>
                <w:szCs w:val="24"/>
              </w:rPr>
            </w:pPr>
            <w:r w:rsidRPr="00072114">
              <w:rPr>
                <w:rFonts w:ascii="Arial" w:eastAsia="Times New Roman" w:hAnsi="Arial" w:cs="Arial"/>
                <w:sz w:val="24"/>
                <w:szCs w:val="24"/>
              </w:rPr>
              <w:t>Lupa</w:t>
            </w:r>
          </w:p>
          <w:p w:rsidR="00FF5DE3" w:rsidRPr="00072114" w:rsidRDefault="00FF5DE3" w:rsidP="00301CCC">
            <w:pPr>
              <w:pStyle w:val="Prrafodelista"/>
              <w:numPr>
                <w:ilvl w:val="0"/>
                <w:numId w:val="49"/>
              </w:numPr>
              <w:spacing w:after="0" w:line="360" w:lineRule="auto"/>
              <w:ind w:left="317" w:hanging="241"/>
              <w:jc w:val="both"/>
              <w:rPr>
                <w:rFonts w:ascii="Arial" w:eastAsia="Times New Roman" w:hAnsi="Arial" w:cs="Arial"/>
                <w:sz w:val="24"/>
                <w:szCs w:val="24"/>
              </w:rPr>
            </w:pPr>
            <w:r w:rsidRPr="00072114">
              <w:rPr>
                <w:rFonts w:ascii="Arial" w:eastAsia="Times New Roman" w:hAnsi="Arial" w:cs="Arial"/>
                <w:sz w:val="24"/>
                <w:szCs w:val="24"/>
              </w:rPr>
              <w:t>Sombrero de detective</w:t>
            </w:r>
          </w:p>
          <w:p w:rsidR="00FF5DE3" w:rsidRPr="00072114" w:rsidRDefault="00FF5DE3" w:rsidP="00301CCC">
            <w:pPr>
              <w:pStyle w:val="Prrafodelista"/>
              <w:numPr>
                <w:ilvl w:val="0"/>
                <w:numId w:val="49"/>
              </w:numPr>
              <w:spacing w:after="0" w:line="360" w:lineRule="auto"/>
              <w:ind w:left="317" w:hanging="241"/>
              <w:jc w:val="both"/>
              <w:rPr>
                <w:rFonts w:ascii="Arial" w:eastAsia="Times New Roman" w:hAnsi="Arial" w:cs="Arial"/>
                <w:sz w:val="24"/>
                <w:szCs w:val="24"/>
              </w:rPr>
            </w:pPr>
            <w:r w:rsidRPr="00072114">
              <w:rPr>
                <w:rFonts w:ascii="Arial" w:eastAsia="Times New Roman" w:hAnsi="Arial" w:cs="Arial"/>
                <w:sz w:val="24"/>
                <w:szCs w:val="24"/>
              </w:rPr>
              <w:t>Juguetes de aula</w:t>
            </w:r>
          </w:p>
          <w:p w:rsidR="000C0B82" w:rsidRPr="00072114" w:rsidRDefault="00FF5DE3" w:rsidP="00301CCC">
            <w:pPr>
              <w:pStyle w:val="Prrafodelista"/>
              <w:numPr>
                <w:ilvl w:val="0"/>
                <w:numId w:val="49"/>
              </w:numPr>
              <w:spacing w:after="0" w:line="360" w:lineRule="auto"/>
              <w:ind w:left="317" w:hanging="241"/>
              <w:jc w:val="both"/>
              <w:rPr>
                <w:rFonts w:ascii="Arial" w:eastAsia="Times New Roman" w:hAnsi="Arial" w:cs="Arial"/>
                <w:sz w:val="24"/>
                <w:szCs w:val="24"/>
              </w:rPr>
            </w:pPr>
            <w:r w:rsidRPr="00072114">
              <w:rPr>
                <w:rFonts w:ascii="Arial" w:eastAsia="Times New Roman" w:hAnsi="Arial" w:cs="Arial"/>
                <w:sz w:val="24"/>
                <w:szCs w:val="24"/>
              </w:rPr>
              <w:t>Voz</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10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15</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de roles</w:t>
            </w:r>
          </w:p>
        </w:tc>
        <w:tc>
          <w:tcPr>
            <w:tcW w:w="2268" w:type="dxa"/>
          </w:tcPr>
          <w:p w:rsidR="00F27CAF" w:rsidRPr="00072114" w:rsidRDefault="00F27CAF" w:rsidP="00BB7AB9">
            <w:pPr>
              <w:spacing w:after="0" w:line="360" w:lineRule="auto"/>
              <w:rPr>
                <w:rFonts w:ascii="Arial" w:hAnsi="Arial" w:cs="Arial"/>
                <w:b/>
                <w:sz w:val="24"/>
                <w:szCs w:val="24"/>
              </w:rPr>
            </w:pPr>
            <w:r w:rsidRPr="00072114">
              <w:rPr>
                <w:rFonts w:ascii="Arial" w:hAnsi="Arial" w:cs="Arial"/>
                <w:b/>
                <w:sz w:val="24"/>
                <w:szCs w:val="24"/>
              </w:rPr>
              <w:t>“Conozco a mi amigo el vendedor”</w:t>
            </w:r>
          </w:p>
          <w:p w:rsidR="000C0B82" w:rsidRPr="00072114" w:rsidRDefault="00D260F2" w:rsidP="00BB7AB9">
            <w:pPr>
              <w:spacing w:after="0" w:line="360" w:lineRule="auto"/>
              <w:ind w:left="3686"/>
              <w:rPr>
                <w:rFonts w:ascii="Arial" w:hAnsi="Arial" w:cs="Arial"/>
                <w:b/>
                <w:sz w:val="24"/>
                <w:szCs w:val="24"/>
              </w:rPr>
            </w:pPr>
            <w:r w:rsidRPr="00072114">
              <w:rPr>
                <w:rFonts w:ascii="Arial" w:hAnsi="Arial" w:cs="Arial"/>
                <w:b/>
                <w:sz w:val="24"/>
                <w:szCs w:val="24"/>
              </w:rPr>
              <w:t>onozco a mi</w:t>
            </w:r>
          </w:p>
        </w:tc>
        <w:tc>
          <w:tcPr>
            <w:tcW w:w="1984" w:type="dxa"/>
          </w:tcPr>
          <w:p w:rsidR="000C0B82" w:rsidRPr="00072114" w:rsidRDefault="00A9469D"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Interpreta con originalidad el rol del vendedor</w:t>
            </w:r>
            <w:r w:rsidRPr="00072114">
              <w:rPr>
                <w:rFonts w:ascii="Arial" w:hAnsi="Arial" w:cs="Arial"/>
                <w:sz w:val="24"/>
                <w:szCs w:val="24"/>
              </w:rPr>
              <w:t xml:space="preserve"> </w:t>
            </w:r>
            <w:r w:rsidRPr="00072114">
              <w:rPr>
                <w:rFonts w:ascii="Arial" w:eastAsia="Times New Roman" w:hAnsi="Arial" w:cs="Arial"/>
                <w:sz w:val="24"/>
                <w:szCs w:val="24"/>
              </w:rPr>
              <w:t>tomando en cuenta sugerencias de los demás.</w:t>
            </w:r>
          </w:p>
        </w:tc>
        <w:tc>
          <w:tcPr>
            <w:tcW w:w="1843" w:type="dxa"/>
          </w:tcPr>
          <w:p w:rsidR="00F27CAF" w:rsidRPr="00072114" w:rsidRDefault="00F27CAF" w:rsidP="00301CCC">
            <w:pPr>
              <w:pStyle w:val="Prrafodelista"/>
              <w:numPr>
                <w:ilvl w:val="0"/>
                <w:numId w:val="47"/>
              </w:numPr>
              <w:spacing w:after="0" w:line="360" w:lineRule="auto"/>
              <w:ind w:left="360"/>
              <w:rPr>
                <w:rFonts w:ascii="Arial" w:hAnsi="Arial" w:cs="Arial"/>
                <w:sz w:val="24"/>
                <w:szCs w:val="24"/>
              </w:rPr>
            </w:pPr>
            <w:r w:rsidRPr="00072114">
              <w:rPr>
                <w:rFonts w:ascii="Arial" w:hAnsi="Arial" w:cs="Arial"/>
                <w:sz w:val="24"/>
                <w:szCs w:val="24"/>
              </w:rPr>
              <w:t>Voz humana</w:t>
            </w:r>
          </w:p>
          <w:p w:rsidR="00F27CAF" w:rsidRPr="00072114" w:rsidRDefault="00F27CAF" w:rsidP="00301CCC">
            <w:pPr>
              <w:pStyle w:val="Prrafodelista"/>
              <w:numPr>
                <w:ilvl w:val="0"/>
                <w:numId w:val="47"/>
              </w:numPr>
              <w:spacing w:after="0" w:line="360" w:lineRule="auto"/>
              <w:ind w:left="360"/>
              <w:rPr>
                <w:rFonts w:ascii="Arial" w:hAnsi="Arial" w:cs="Arial"/>
                <w:sz w:val="24"/>
                <w:szCs w:val="24"/>
              </w:rPr>
            </w:pPr>
            <w:r w:rsidRPr="00072114">
              <w:rPr>
                <w:rFonts w:ascii="Arial" w:hAnsi="Arial" w:cs="Arial"/>
                <w:sz w:val="24"/>
                <w:szCs w:val="24"/>
              </w:rPr>
              <w:t xml:space="preserve">Canción </w:t>
            </w:r>
          </w:p>
          <w:p w:rsidR="00F27CAF" w:rsidRPr="00072114" w:rsidRDefault="00F27CAF" w:rsidP="00301CCC">
            <w:pPr>
              <w:pStyle w:val="Prrafodelista"/>
              <w:numPr>
                <w:ilvl w:val="0"/>
                <w:numId w:val="47"/>
              </w:numPr>
              <w:spacing w:after="0" w:line="360" w:lineRule="auto"/>
              <w:ind w:left="360"/>
              <w:rPr>
                <w:rFonts w:ascii="Arial" w:hAnsi="Arial" w:cs="Arial"/>
                <w:sz w:val="24"/>
                <w:szCs w:val="24"/>
              </w:rPr>
            </w:pPr>
            <w:r w:rsidRPr="00072114">
              <w:rPr>
                <w:rFonts w:ascii="Arial" w:hAnsi="Arial" w:cs="Arial"/>
                <w:sz w:val="24"/>
                <w:szCs w:val="24"/>
              </w:rPr>
              <w:t>Tira léxica</w:t>
            </w:r>
          </w:p>
          <w:p w:rsidR="00F27CAF" w:rsidRPr="00072114" w:rsidRDefault="00F27CAF" w:rsidP="00301CCC">
            <w:pPr>
              <w:pStyle w:val="Prrafodelista"/>
              <w:numPr>
                <w:ilvl w:val="0"/>
                <w:numId w:val="47"/>
              </w:numPr>
              <w:spacing w:after="0" w:line="360" w:lineRule="auto"/>
              <w:ind w:left="360"/>
              <w:rPr>
                <w:rFonts w:ascii="Arial" w:hAnsi="Arial" w:cs="Arial"/>
                <w:sz w:val="24"/>
                <w:szCs w:val="24"/>
              </w:rPr>
            </w:pPr>
            <w:r w:rsidRPr="00072114">
              <w:rPr>
                <w:rFonts w:ascii="Arial" w:hAnsi="Arial" w:cs="Arial"/>
                <w:sz w:val="24"/>
                <w:szCs w:val="24"/>
              </w:rPr>
              <w:t xml:space="preserve">Mandil, víveres, caramelos, leche, atún, aceite, pollo, arroz, azúcar, pan, mayonesa, queso, etc. </w:t>
            </w:r>
            <w:r w:rsidRPr="00072114">
              <w:rPr>
                <w:rFonts w:ascii="Arial" w:hAnsi="Arial" w:cs="Arial"/>
                <w:sz w:val="24"/>
                <w:szCs w:val="24"/>
              </w:rPr>
              <w:lastRenderedPageBreak/>
              <w:t>(etiquetas de víveres ya utilizados)</w:t>
            </w:r>
          </w:p>
          <w:p w:rsidR="00F27CAF" w:rsidRPr="00072114" w:rsidRDefault="00F27CAF" w:rsidP="00BB7AB9">
            <w:pPr>
              <w:spacing w:after="0" w:line="360" w:lineRule="auto"/>
              <w:rPr>
                <w:rFonts w:ascii="Arial" w:hAnsi="Arial" w:cs="Arial"/>
                <w:sz w:val="24"/>
                <w:szCs w:val="24"/>
              </w:rPr>
            </w:pPr>
          </w:p>
          <w:p w:rsidR="000C0B82" w:rsidRPr="00072114" w:rsidRDefault="00F27CAF" w:rsidP="00301CCC">
            <w:pPr>
              <w:pStyle w:val="Prrafodelista"/>
              <w:numPr>
                <w:ilvl w:val="0"/>
                <w:numId w:val="47"/>
              </w:numPr>
              <w:spacing w:after="0" w:line="360" w:lineRule="auto"/>
              <w:ind w:left="360"/>
              <w:jc w:val="both"/>
              <w:rPr>
                <w:rFonts w:ascii="Arial" w:eastAsia="Times New Roman" w:hAnsi="Arial" w:cs="Arial"/>
                <w:sz w:val="24"/>
                <w:szCs w:val="24"/>
              </w:rPr>
            </w:pPr>
            <w:r w:rsidRPr="00072114">
              <w:rPr>
                <w:rFonts w:ascii="Arial" w:hAnsi="Arial" w:cs="Arial"/>
                <w:sz w:val="24"/>
                <w:szCs w:val="24"/>
              </w:rPr>
              <w:t>Hoja de trabajo</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12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16</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de construcción</w:t>
            </w:r>
          </w:p>
        </w:tc>
        <w:tc>
          <w:tcPr>
            <w:tcW w:w="2268" w:type="dxa"/>
          </w:tcPr>
          <w:p w:rsidR="007D6041" w:rsidRPr="00072114" w:rsidRDefault="007D6041" w:rsidP="00BB7AB9">
            <w:pPr>
              <w:spacing w:after="0" w:line="360" w:lineRule="auto"/>
              <w:rPr>
                <w:rFonts w:ascii="Arial" w:hAnsi="Arial" w:cs="Arial"/>
                <w:sz w:val="24"/>
                <w:szCs w:val="24"/>
                <w:lang w:val="es-ES_tradnl"/>
              </w:rPr>
            </w:pPr>
            <w:r w:rsidRPr="00072114">
              <w:rPr>
                <w:rFonts w:ascii="Arial" w:hAnsi="Arial" w:cs="Arial"/>
                <w:b/>
                <w:sz w:val="24"/>
                <w:szCs w:val="24"/>
              </w:rPr>
              <w:t>“Realizamos construcciones con bloques de madera”</w:t>
            </w:r>
          </w:p>
          <w:p w:rsidR="000C0B82" w:rsidRPr="00072114" w:rsidRDefault="000C0B82" w:rsidP="00BB7AB9">
            <w:pPr>
              <w:spacing w:after="0" w:line="360" w:lineRule="auto"/>
              <w:jc w:val="both"/>
              <w:rPr>
                <w:rFonts w:ascii="Arial" w:eastAsia="Times New Roman" w:hAnsi="Arial" w:cs="Arial"/>
                <w:sz w:val="24"/>
                <w:szCs w:val="24"/>
              </w:rPr>
            </w:pPr>
          </w:p>
        </w:tc>
        <w:tc>
          <w:tcPr>
            <w:tcW w:w="1984" w:type="dxa"/>
          </w:tcPr>
          <w:p w:rsidR="000C0B82" w:rsidRPr="00072114" w:rsidRDefault="00A9469D" w:rsidP="00BB7AB9">
            <w:pPr>
              <w:autoSpaceDE w:val="0"/>
              <w:autoSpaceDN w:val="0"/>
              <w:adjustRightInd w:val="0"/>
              <w:spacing w:after="0" w:line="360" w:lineRule="auto"/>
              <w:ind w:left="34"/>
              <w:jc w:val="both"/>
              <w:rPr>
                <w:rFonts w:ascii="Arial" w:eastAsia="Times New Roman" w:hAnsi="Arial" w:cs="Arial"/>
                <w:sz w:val="24"/>
                <w:szCs w:val="24"/>
              </w:rPr>
            </w:pPr>
            <w:r w:rsidRPr="00072114">
              <w:rPr>
                <w:rFonts w:ascii="Arial" w:hAnsi="Arial" w:cs="Arial"/>
                <w:sz w:val="24"/>
                <w:szCs w:val="24"/>
              </w:rPr>
              <w:t>Crea diversos construcciones a su manera, con variedad de  características</w:t>
            </w:r>
          </w:p>
        </w:tc>
        <w:tc>
          <w:tcPr>
            <w:tcW w:w="1843" w:type="dxa"/>
          </w:tcPr>
          <w:p w:rsidR="000F13F2" w:rsidRPr="00072114" w:rsidRDefault="000F13F2" w:rsidP="00301CCC">
            <w:pPr>
              <w:pStyle w:val="Prrafodelista"/>
              <w:numPr>
                <w:ilvl w:val="0"/>
                <w:numId w:val="45"/>
              </w:numPr>
              <w:spacing w:after="0" w:line="360" w:lineRule="auto"/>
              <w:rPr>
                <w:rFonts w:ascii="Arial" w:hAnsi="Arial" w:cs="Arial"/>
                <w:sz w:val="24"/>
                <w:szCs w:val="24"/>
              </w:rPr>
            </w:pPr>
            <w:r w:rsidRPr="00072114">
              <w:rPr>
                <w:rFonts w:ascii="Arial" w:hAnsi="Arial" w:cs="Arial"/>
                <w:sz w:val="24"/>
                <w:szCs w:val="24"/>
              </w:rPr>
              <w:t>Juguetes del aula</w:t>
            </w:r>
          </w:p>
          <w:p w:rsidR="000F13F2" w:rsidRPr="00072114" w:rsidRDefault="000F13F2" w:rsidP="00301CCC">
            <w:pPr>
              <w:pStyle w:val="Prrafodelista"/>
              <w:numPr>
                <w:ilvl w:val="0"/>
                <w:numId w:val="45"/>
              </w:numPr>
              <w:spacing w:after="0" w:line="360" w:lineRule="auto"/>
              <w:rPr>
                <w:rFonts w:ascii="Arial" w:hAnsi="Arial" w:cs="Arial"/>
                <w:sz w:val="24"/>
                <w:szCs w:val="24"/>
              </w:rPr>
            </w:pPr>
            <w:r w:rsidRPr="00072114">
              <w:rPr>
                <w:rFonts w:ascii="Arial" w:hAnsi="Arial" w:cs="Arial"/>
                <w:sz w:val="24"/>
                <w:szCs w:val="24"/>
              </w:rPr>
              <w:t>Bloques de madera</w:t>
            </w:r>
          </w:p>
          <w:p w:rsidR="000F13F2" w:rsidRPr="00072114" w:rsidRDefault="000F13F2" w:rsidP="00301CCC">
            <w:pPr>
              <w:pStyle w:val="Prrafodelista"/>
              <w:numPr>
                <w:ilvl w:val="0"/>
                <w:numId w:val="45"/>
              </w:numPr>
              <w:spacing w:after="0" w:line="360" w:lineRule="auto"/>
              <w:rPr>
                <w:rFonts w:ascii="Arial" w:hAnsi="Arial" w:cs="Arial"/>
                <w:sz w:val="24"/>
                <w:szCs w:val="24"/>
              </w:rPr>
            </w:pPr>
            <w:r w:rsidRPr="00072114">
              <w:rPr>
                <w:rFonts w:ascii="Arial" w:hAnsi="Arial" w:cs="Arial"/>
                <w:sz w:val="24"/>
                <w:szCs w:val="24"/>
              </w:rPr>
              <w:t>Lupas</w:t>
            </w:r>
          </w:p>
          <w:p w:rsidR="000C0B82" w:rsidRPr="00072114" w:rsidRDefault="000F13F2" w:rsidP="00301CCC">
            <w:pPr>
              <w:pStyle w:val="Prrafodelista"/>
              <w:numPr>
                <w:ilvl w:val="0"/>
                <w:numId w:val="45"/>
              </w:numPr>
              <w:spacing w:after="0" w:line="360" w:lineRule="auto"/>
              <w:rPr>
                <w:rFonts w:ascii="Arial" w:hAnsi="Arial" w:cs="Arial"/>
                <w:sz w:val="24"/>
                <w:szCs w:val="24"/>
              </w:rPr>
            </w:pPr>
            <w:r w:rsidRPr="00072114">
              <w:rPr>
                <w:rFonts w:ascii="Arial" w:hAnsi="Arial" w:cs="Arial"/>
                <w:sz w:val="24"/>
                <w:szCs w:val="24"/>
              </w:rPr>
              <w:t xml:space="preserve">Voz humana </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15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17</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dramático</w:t>
            </w:r>
          </w:p>
        </w:tc>
        <w:tc>
          <w:tcPr>
            <w:tcW w:w="2268" w:type="dxa"/>
          </w:tcPr>
          <w:p w:rsidR="000C0B82" w:rsidRPr="00072114" w:rsidRDefault="002F689B"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“Jugamos con títeres”</w:t>
            </w:r>
          </w:p>
        </w:tc>
        <w:tc>
          <w:tcPr>
            <w:tcW w:w="1984" w:type="dxa"/>
          </w:tcPr>
          <w:p w:rsidR="000C0B82" w:rsidRPr="00072114" w:rsidRDefault="002F689B"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 xml:space="preserve">Juega libremente con títeres </w:t>
            </w:r>
            <w:r w:rsidR="00C1520E" w:rsidRPr="00072114">
              <w:rPr>
                <w:rFonts w:ascii="Arial" w:eastAsia="Times New Roman" w:hAnsi="Arial" w:cs="Arial"/>
                <w:sz w:val="24"/>
                <w:szCs w:val="24"/>
              </w:rPr>
              <w:t>dramatizando</w:t>
            </w:r>
            <w:r w:rsidR="00F26E36" w:rsidRPr="00072114">
              <w:rPr>
                <w:rFonts w:ascii="Arial" w:eastAsia="Times New Roman" w:hAnsi="Arial" w:cs="Arial"/>
                <w:strike/>
                <w:color w:val="FF0000"/>
                <w:sz w:val="24"/>
                <w:szCs w:val="24"/>
              </w:rPr>
              <w:t xml:space="preserve"> </w:t>
            </w:r>
            <w:r w:rsidRPr="00072114">
              <w:rPr>
                <w:rFonts w:ascii="Arial" w:eastAsia="Times New Roman" w:hAnsi="Arial" w:cs="Arial"/>
                <w:sz w:val="24"/>
                <w:szCs w:val="24"/>
              </w:rPr>
              <w:t>situaciones cotidianas de su entorno</w:t>
            </w:r>
            <w:r w:rsidR="00CF52C5" w:rsidRPr="00072114">
              <w:rPr>
                <w:rFonts w:ascii="Arial" w:eastAsia="Times New Roman" w:hAnsi="Arial" w:cs="Arial"/>
                <w:sz w:val="24"/>
                <w:szCs w:val="24"/>
              </w:rPr>
              <w:t>.</w:t>
            </w:r>
          </w:p>
        </w:tc>
        <w:tc>
          <w:tcPr>
            <w:tcW w:w="1843" w:type="dxa"/>
          </w:tcPr>
          <w:p w:rsidR="002F689B" w:rsidRPr="00072114" w:rsidRDefault="002F689B" w:rsidP="00301CCC">
            <w:pPr>
              <w:pStyle w:val="Prrafodelista"/>
              <w:numPr>
                <w:ilvl w:val="0"/>
                <w:numId w:val="61"/>
              </w:numPr>
              <w:spacing w:after="0" w:line="360" w:lineRule="auto"/>
              <w:ind w:left="317"/>
              <w:rPr>
                <w:rFonts w:ascii="Arial" w:hAnsi="Arial" w:cs="Arial"/>
                <w:sz w:val="24"/>
                <w:szCs w:val="24"/>
              </w:rPr>
            </w:pPr>
            <w:r w:rsidRPr="00072114">
              <w:rPr>
                <w:rFonts w:ascii="Arial" w:hAnsi="Arial" w:cs="Arial"/>
                <w:sz w:val="24"/>
                <w:szCs w:val="24"/>
              </w:rPr>
              <w:t>Teatrín</w:t>
            </w:r>
          </w:p>
          <w:p w:rsidR="002F689B" w:rsidRPr="00072114" w:rsidRDefault="002F689B" w:rsidP="00301CCC">
            <w:pPr>
              <w:pStyle w:val="Prrafodelista"/>
              <w:numPr>
                <w:ilvl w:val="0"/>
                <w:numId w:val="61"/>
              </w:numPr>
              <w:spacing w:after="0" w:line="360" w:lineRule="auto"/>
              <w:ind w:left="317"/>
              <w:rPr>
                <w:rFonts w:ascii="Arial" w:hAnsi="Arial" w:cs="Arial"/>
                <w:sz w:val="24"/>
                <w:szCs w:val="24"/>
              </w:rPr>
            </w:pPr>
            <w:r w:rsidRPr="00072114">
              <w:rPr>
                <w:rFonts w:ascii="Arial" w:hAnsi="Arial" w:cs="Arial"/>
                <w:sz w:val="24"/>
                <w:szCs w:val="24"/>
              </w:rPr>
              <w:t>Títeres</w:t>
            </w:r>
          </w:p>
          <w:p w:rsidR="002F689B" w:rsidRPr="00072114" w:rsidRDefault="002F689B" w:rsidP="00301CCC">
            <w:pPr>
              <w:pStyle w:val="Prrafodelista"/>
              <w:numPr>
                <w:ilvl w:val="0"/>
                <w:numId w:val="61"/>
              </w:numPr>
              <w:spacing w:after="0" w:line="360" w:lineRule="auto"/>
              <w:ind w:left="317"/>
              <w:rPr>
                <w:rFonts w:ascii="Arial" w:hAnsi="Arial" w:cs="Arial"/>
                <w:sz w:val="24"/>
                <w:szCs w:val="24"/>
              </w:rPr>
            </w:pPr>
            <w:r w:rsidRPr="00072114">
              <w:rPr>
                <w:rFonts w:ascii="Arial" w:hAnsi="Arial" w:cs="Arial"/>
                <w:sz w:val="24"/>
                <w:szCs w:val="24"/>
              </w:rPr>
              <w:t>Voz humana</w:t>
            </w:r>
          </w:p>
          <w:p w:rsidR="002F689B" w:rsidRPr="00072114" w:rsidRDefault="002F689B" w:rsidP="00301CCC">
            <w:pPr>
              <w:pStyle w:val="Prrafodelista"/>
              <w:numPr>
                <w:ilvl w:val="0"/>
                <w:numId w:val="61"/>
              </w:numPr>
              <w:spacing w:after="0" w:line="360" w:lineRule="auto"/>
              <w:ind w:left="317"/>
              <w:rPr>
                <w:rFonts w:ascii="Arial" w:hAnsi="Arial" w:cs="Arial"/>
                <w:sz w:val="24"/>
                <w:szCs w:val="24"/>
              </w:rPr>
            </w:pPr>
            <w:r w:rsidRPr="00072114">
              <w:rPr>
                <w:rFonts w:ascii="Arial" w:hAnsi="Arial" w:cs="Arial"/>
                <w:sz w:val="24"/>
                <w:szCs w:val="24"/>
              </w:rPr>
              <w:t>Caja sopresa</w:t>
            </w:r>
          </w:p>
          <w:p w:rsidR="000C0B82" w:rsidRPr="00072114" w:rsidRDefault="000C0B82" w:rsidP="00BB7AB9">
            <w:pPr>
              <w:spacing w:after="0" w:line="360" w:lineRule="auto"/>
              <w:jc w:val="both"/>
              <w:rPr>
                <w:rFonts w:ascii="Arial" w:eastAsia="Times New Roman" w:hAnsi="Arial" w:cs="Arial"/>
                <w:sz w:val="24"/>
                <w:szCs w:val="24"/>
              </w:rPr>
            </w:pP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17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18</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reglado</w:t>
            </w:r>
          </w:p>
        </w:tc>
        <w:tc>
          <w:tcPr>
            <w:tcW w:w="2268" w:type="dxa"/>
          </w:tcPr>
          <w:p w:rsidR="000C0B82" w:rsidRPr="00072114" w:rsidRDefault="00F27FB9" w:rsidP="00BB7AB9">
            <w:pPr>
              <w:spacing w:after="0" w:line="360" w:lineRule="auto"/>
              <w:jc w:val="both"/>
              <w:rPr>
                <w:rFonts w:ascii="Arial" w:eastAsia="Times New Roman" w:hAnsi="Arial" w:cs="Arial"/>
                <w:b/>
                <w:sz w:val="24"/>
                <w:szCs w:val="24"/>
              </w:rPr>
            </w:pPr>
            <w:r w:rsidRPr="00072114">
              <w:rPr>
                <w:rFonts w:ascii="Arial" w:eastAsia="Times New Roman" w:hAnsi="Arial" w:cs="Arial"/>
                <w:b/>
                <w:sz w:val="24"/>
                <w:szCs w:val="24"/>
              </w:rPr>
              <w:t>“Jugamos a los pescadores”</w:t>
            </w:r>
          </w:p>
        </w:tc>
        <w:tc>
          <w:tcPr>
            <w:tcW w:w="1984" w:type="dxa"/>
          </w:tcPr>
          <w:p w:rsidR="000C0B82" w:rsidRPr="00072114" w:rsidRDefault="00E174A0"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 xml:space="preserve">Adopta posturas diferentes, adaptándose a situaciones diferentes. </w:t>
            </w:r>
          </w:p>
        </w:tc>
        <w:tc>
          <w:tcPr>
            <w:tcW w:w="1843" w:type="dxa"/>
          </w:tcPr>
          <w:p w:rsidR="000C0B82" w:rsidRPr="00072114" w:rsidRDefault="00312AE2" w:rsidP="00301CCC">
            <w:pPr>
              <w:pStyle w:val="Prrafodelista"/>
              <w:numPr>
                <w:ilvl w:val="0"/>
                <w:numId w:val="67"/>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Voz humana</w:t>
            </w:r>
          </w:p>
          <w:p w:rsidR="00312AE2" w:rsidRPr="00072114" w:rsidRDefault="00312AE2" w:rsidP="00301CCC">
            <w:pPr>
              <w:pStyle w:val="Prrafodelista"/>
              <w:numPr>
                <w:ilvl w:val="0"/>
                <w:numId w:val="67"/>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Naylon</w:t>
            </w:r>
          </w:p>
          <w:p w:rsidR="00312AE2" w:rsidRPr="00072114" w:rsidRDefault="00312AE2" w:rsidP="00301CCC">
            <w:pPr>
              <w:pStyle w:val="Prrafodelista"/>
              <w:numPr>
                <w:ilvl w:val="0"/>
                <w:numId w:val="67"/>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Toc toc</w:t>
            </w:r>
          </w:p>
          <w:p w:rsidR="00312AE2" w:rsidRPr="00072114" w:rsidRDefault="00312AE2" w:rsidP="00301CCC">
            <w:pPr>
              <w:pStyle w:val="Prrafodelista"/>
              <w:numPr>
                <w:ilvl w:val="0"/>
                <w:numId w:val="67"/>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Papelote</w:t>
            </w:r>
          </w:p>
          <w:p w:rsidR="00312AE2" w:rsidRPr="00072114" w:rsidRDefault="00312AE2" w:rsidP="00301CCC">
            <w:pPr>
              <w:pStyle w:val="Prrafodelista"/>
              <w:numPr>
                <w:ilvl w:val="0"/>
                <w:numId w:val="67"/>
              </w:num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 xml:space="preserve">Plumones </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19  de agosto del 2016</w:t>
            </w:r>
          </w:p>
        </w:tc>
      </w:tr>
      <w:tr w:rsidR="007D6041" w:rsidRPr="00072114" w:rsidTr="00047042">
        <w:tc>
          <w:tcPr>
            <w:tcW w:w="567" w:type="dxa"/>
          </w:tcPr>
          <w:p w:rsidR="000C0B82" w:rsidRPr="00072114" w:rsidRDefault="000C0B8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19</w:t>
            </w:r>
          </w:p>
        </w:tc>
        <w:tc>
          <w:tcPr>
            <w:tcW w:w="2269" w:type="dxa"/>
          </w:tcPr>
          <w:p w:rsidR="000C0B82"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0C0B82" w:rsidRPr="00072114">
              <w:rPr>
                <w:rFonts w:ascii="Arial" w:hAnsi="Arial" w:cs="Arial"/>
                <w:b/>
                <w:sz w:val="24"/>
                <w:szCs w:val="24"/>
              </w:rPr>
              <w:t>uego simbólico</w:t>
            </w:r>
          </w:p>
        </w:tc>
        <w:tc>
          <w:tcPr>
            <w:tcW w:w="2268" w:type="dxa"/>
          </w:tcPr>
          <w:p w:rsidR="000C0B82" w:rsidRPr="00072114" w:rsidRDefault="00FF5DE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“Transformamos nuestro salón en una guardería”</w:t>
            </w:r>
          </w:p>
        </w:tc>
        <w:tc>
          <w:tcPr>
            <w:tcW w:w="1984" w:type="dxa"/>
          </w:tcPr>
          <w:p w:rsidR="000C0B82" w:rsidRPr="00072114" w:rsidRDefault="00B8351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Convierte un lugar común en otro novedoso aportando varios detalles.</w:t>
            </w:r>
          </w:p>
        </w:tc>
        <w:tc>
          <w:tcPr>
            <w:tcW w:w="1843" w:type="dxa"/>
          </w:tcPr>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Coche de beb</w:t>
            </w:r>
            <w:r w:rsidR="00254A53" w:rsidRPr="00072114">
              <w:rPr>
                <w:rFonts w:ascii="Arial" w:eastAsia="Times New Roman" w:hAnsi="Arial" w:cs="Arial"/>
                <w:sz w:val="24"/>
                <w:szCs w:val="24"/>
              </w:rPr>
              <w:t>é</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Muñeco de bebé</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Canción</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lastRenderedPageBreak/>
              <w:t>Casitas de juguete</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Biberones</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Cunas de juguete</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Bateas</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Pañales</w:t>
            </w:r>
          </w:p>
          <w:p w:rsidR="00FF5DE3"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Talco</w:t>
            </w:r>
          </w:p>
          <w:p w:rsidR="000C0B82" w:rsidRPr="00072114" w:rsidRDefault="00FF5DE3" w:rsidP="00301CCC">
            <w:pPr>
              <w:pStyle w:val="Prrafodelista"/>
              <w:numPr>
                <w:ilvl w:val="0"/>
                <w:numId w:val="50"/>
              </w:numPr>
              <w:spacing w:after="0" w:line="360" w:lineRule="auto"/>
              <w:ind w:left="317"/>
              <w:jc w:val="both"/>
              <w:rPr>
                <w:rFonts w:ascii="Arial" w:eastAsia="Times New Roman" w:hAnsi="Arial" w:cs="Arial"/>
                <w:sz w:val="24"/>
                <w:szCs w:val="24"/>
              </w:rPr>
            </w:pPr>
            <w:r w:rsidRPr="00072114">
              <w:rPr>
                <w:rFonts w:ascii="Arial" w:eastAsia="Times New Roman" w:hAnsi="Arial" w:cs="Arial"/>
                <w:sz w:val="24"/>
                <w:szCs w:val="24"/>
              </w:rPr>
              <w:t>Objetos de cuidado para bebés</w:t>
            </w:r>
          </w:p>
        </w:tc>
        <w:tc>
          <w:tcPr>
            <w:tcW w:w="992" w:type="dxa"/>
          </w:tcPr>
          <w:p w:rsidR="000C0B82" w:rsidRPr="00072114" w:rsidRDefault="00164B86"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9  de septiembre del 2016</w:t>
            </w:r>
          </w:p>
        </w:tc>
      </w:tr>
      <w:tr w:rsidR="00FF5DE3" w:rsidRPr="00072114" w:rsidTr="00047042">
        <w:tc>
          <w:tcPr>
            <w:tcW w:w="567" w:type="dxa"/>
          </w:tcPr>
          <w:p w:rsidR="00FF5DE3" w:rsidRPr="00072114" w:rsidRDefault="00FF5DE3"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lastRenderedPageBreak/>
              <w:t>20</w:t>
            </w:r>
          </w:p>
        </w:tc>
        <w:tc>
          <w:tcPr>
            <w:tcW w:w="2269" w:type="dxa"/>
          </w:tcPr>
          <w:p w:rsidR="00FF5DE3" w:rsidRPr="00072114" w:rsidRDefault="00254A53" w:rsidP="00BB7AB9">
            <w:pPr>
              <w:spacing w:after="0" w:line="360" w:lineRule="auto"/>
              <w:jc w:val="both"/>
              <w:rPr>
                <w:rFonts w:ascii="Arial" w:eastAsia="Times New Roman" w:hAnsi="Arial" w:cs="Arial"/>
                <w:sz w:val="24"/>
                <w:szCs w:val="24"/>
              </w:rPr>
            </w:pPr>
            <w:r w:rsidRPr="00072114">
              <w:rPr>
                <w:rFonts w:ascii="Arial" w:hAnsi="Arial" w:cs="Arial"/>
                <w:b/>
                <w:sz w:val="24"/>
                <w:szCs w:val="24"/>
              </w:rPr>
              <w:t>J</w:t>
            </w:r>
            <w:r w:rsidR="00FF5DE3" w:rsidRPr="00072114">
              <w:rPr>
                <w:rFonts w:ascii="Arial" w:hAnsi="Arial" w:cs="Arial"/>
                <w:b/>
                <w:sz w:val="24"/>
                <w:szCs w:val="24"/>
              </w:rPr>
              <w:t>uego de roles</w:t>
            </w:r>
          </w:p>
        </w:tc>
        <w:tc>
          <w:tcPr>
            <w:tcW w:w="2268" w:type="dxa"/>
          </w:tcPr>
          <w:p w:rsidR="00FF5DE3" w:rsidRPr="00072114" w:rsidRDefault="00FF5DE3" w:rsidP="00BB7AB9">
            <w:pPr>
              <w:spacing w:after="0" w:line="360" w:lineRule="auto"/>
              <w:rPr>
                <w:rFonts w:ascii="Arial" w:hAnsi="Arial" w:cs="Arial"/>
                <w:b/>
                <w:sz w:val="24"/>
                <w:szCs w:val="24"/>
              </w:rPr>
            </w:pPr>
            <w:r w:rsidRPr="00072114">
              <w:rPr>
                <w:rFonts w:ascii="Arial" w:hAnsi="Arial" w:cs="Arial"/>
                <w:b/>
                <w:sz w:val="24"/>
                <w:szCs w:val="24"/>
              </w:rPr>
              <w:t>“Disfruto siendo doctor”</w:t>
            </w:r>
          </w:p>
        </w:tc>
        <w:tc>
          <w:tcPr>
            <w:tcW w:w="1984" w:type="dxa"/>
          </w:tcPr>
          <w:p w:rsidR="00FF5DE3" w:rsidRPr="00072114" w:rsidRDefault="00B83512"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Desempeña el rol del médico acomodándose con facilidad a diferentes situaciones.</w:t>
            </w:r>
          </w:p>
        </w:tc>
        <w:tc>
          <w:tcPr>
            <w:tcW w:w="1843" w:type="dxa"/>
          </w:tcPr>
          <w:p w:rsidR="00FF5DE3" w:rsidRPr="00072114" w:rsidRDefault="00FF5DE3" w:rsidP="00301CCC">
            <w:pPr>
              <w:pStyle w:val="Prrafodelista"/>
              <w:numPr>
                <w:ilvl w:val="0"/>
                <w:numId w:val="41"/>
              </w:numPr>
              <w:spacing w:after="0" w:line="360" w:lineRule="auto"/>
              <w:rPr>
                <w:rFonts w:ascii="Arial" w:hAnsi="Arial" w:cs="Arial"/>
                <w:sz w:val="24"/>
                <w:szCs w:val="24"/>
              </w:rPr>
            </w:pPr>
            <w:r w:rsidRPr="00072114">
              <w:rPr>
                <w:rFonts w:ascii="Arial" w:hAnsi="Arial" w:cs="Arial"/>
                <w:sz w:val="24"/>
                <w:szCs w:val="24"/>
              </w:rPr>
              <w:t>Disfraz</w:t>
            </w:r>
          </w:p>
          <w:p w:rsidR="00FF5DE3" w:rsidRPr="00072114" w:rsidRDefault="00FF5DE3" w:rsidP="00301CCC">
            <w:pPr>
              <w:pStyle w:val="Prrafodelista"/>
              <w:numPr>
                <w:ilvl w:val="0"/>
                <w:numId w:val="41"/>
              </w:numPr>
              <w:spacing w:after="0" w:line="360" w:lineRule="auto"/>
              <w:rPr>
                <w:rFonts w:ascii="Arial" w:hAnsi="Arial" w:cs="Arial"/>
                <w:sz w:val="24"/>
                <w:szCs w:val="24"/>
              </w:rPr>
            </w:pPr>
            <w:r w:rsidRPr="00072114">
              <w:rPr>
                <w:rFonts w:ascii="Arial" w:hAnsi="Arial" w:cs="Arial"/>
                <w:sz w:val="24"/>
                <w:szCs w:val="24"/>
              </w:rPr>
              <w:t>Instrumentos de doctor de juguete</w:t>
            </w:r>
          </w:p>
          <w:p w:rsidR="00FF5DE3" w:rsidRPr="00072114" w:rsidRDefault="00FF5DE3" w:rsidP="00301CCC">
            <w:pPr>
              <w:pStyle w:val="Prrafodelista"/>
              <w:numPr>
                <w:ilvl w:val="0"/>
                <w:numId w:val="41"/>
              </w:numPr>
              <w:spacing w:after="0" w:line="360" w:lineRule="auto"/>
              <w:rPr>
                <w:rFonts w:ascii="Arial" w:hAnsi="Arial" w:cs="Arial"/>
                <w:sz w:val="24"/>
                <w:szCs w:val="24"/>
              </w:rPr>
            </w:pPr>
            <w:r w:rsidRPr="00072114">
              <w:rPr>
                <w:rFonts w:ascii="Arial" w:hAnsi="Arial" w:cs="Arial"/>
                <w:sz w:val="24"/>
                <w:szCs w:val="24"/>
              </w:rPr>
              <w:t>Caja sorpresa</w:t>
            </w:r>
          </w:p>
          <w:p w:rsidR="00FF5DE3" w:rsidRPr="00072114" w:rsidRDefault="00FF5DE3" w:rsidP="00301CCC">
            <w:pPr>
              <w:pStyle w:val="Prrafodelista"/>
              <w:numPr>
                <w:ilvl w:val="0"/>
                <w:numId w:val="41"/>
              </w:numPr>
              <w:spacing w:after="0" w:line="360" w:lineRule="auto"/>
              <w:rPr>
                <w:rFonts w:ascii="Arial" w:hAnsi="Arial" w:cs="Arial"/>
                <w:sz w:val="24"/>
                <w:szCs w:val="24"/>
              </w:rPr>
            </w:pPr>
            <w:r w:rsidRPr="00072114">
              <w:rPr>
                <w:rFonts w:ascii="Arial" w:hAnsi="Arial" w:cs="Arial"/>
                <w:sz w:val="24"/>
                <w:szCs w:val="24"/>
              </w:rPr>
              <w:t>Voz humana</w:t>
            </w:r>
          </w:p>
        </w:tc>
        <w:tc>
          <w:tcPr>
            <w:tcW w:w="992" w:type="dxa"/>
          </w:tcPr>
          <w:p w:rsidR="00FF5DE3" w:rsidRPr="00072114" w:rsidRDefault="00FF5DE3" w:rsidP="00BB7AB9">
            <w:pPr>
              <w:spacing w:after="0" w:line="360" w:lineRule="auto"/>
              <w:jc w:val="both"/>
              <w:rPr>
                <w:rFonts w:ascii="Arial" w:eastAsia="Times New Roman" w:hAnsi="Arial" w:cs="Arial"/>
                <w:sz w:val="24"/>
                <w:szCs w:val="24"/>
              </w:rPr>
            </w:pPr>
            <w:r w:rsidRPr="00072114">
              <w:rPr>
                <w:rFonts w:ascii="Arial" w:eastAsia="Times New Roman" w:hAnsi="Arial" w:cs="Arial"/>
                <w:sz w:val="24"/>
                <w:szCs w:val="24"/>
              </w:rPr>
              <w:t>12  de septiembre del 2016</w:t>
            </w:r>
          </w:p>
        </w:tc>
      </w:tr>
    </w:tbl>
    <w:p w:rsidR="003A4187" w:rsidRDefault="003A4187">
      <w:pPr>
        <w:rPr>
          <w:rFonts w:ascii="Arial" w:eastAsia="Times New Roman" w:hAnsi="Arial" w:cs="Arial"/>
          <w:sz w:val="24"/>
          <w:szCs w:val="24"/>
        </w:rPr>
      </w:pPr>
    </w:p>
    <w:p w:rsidR="003A4187" w:rsidRDefault="003A4187">
      <w:pPr>
        <w:rPr>
          <w:rFonts w:ascii="Arial" w:eastAsia="Times New Roman" w:hAnsi="Arial" w:cs="Arial"/>
          <w:sz w:val="24"/>
          <w:szCs w:val="24"/>
        </w:rPr>
      </w:pPr>
    </w:p>
    <w:p w:rsidR="0093770A" w:rsidRPr="00A46CBB" w:rsidRDefault="00853652" w:rsidP="00301CCC">
      <w:pPr>
        <w:pStyle w:val="Ttulo2"/>
        <w:numPr>
          <w:ilvl w:val="0"/>
          <w:numId w:val="121"/>
        </w:numPr>
        <w:ind w:left="426"/>
        <w:rPr>
          <w:rFonts w:ascii="Arial" w:hAnsi="Arial" w:cs="Arial"/>
        </w:rPr>
      </w:pPr>
      <w:bookmarkStart w:id="53" w:name="_Toc472517245"/>
      <w:r w:rsidRPr="00A46CBB">
        <w:rPr>
          <w:rFonts w:ascii="Arial" w:hAnsi="Arial" w:cs="Arial"/>
        </w:rPr>
        <w:t>Resultados</w:t>
      </w:r>
      <w:bookmarkEnd w:id="53"/>
    </w:p>
    <w:p w:rsidR="00A46CBB" w:rsidRDefault="00A46CBB" w:rsidP="004E6195">
      <w:pPr>
        <w:spacing w:after="0" w:line="360" w:lineRule="auto"/>
        <w:jc w:val="both"/>
        <w:rPr>
          <w:rFonts w:ascii="Arial" w:eastAsia="Times New Roman" w:hAnsi="Arial" w:cs="Arial"/>
          <w:sz w:val="24"/>
          <w:szCs w:val="24"/>
        </w:rPr>
      </w:pPr>
    </w:p>
    <w:p w:rsidR="00FA30E2" w:rsidRDefault="004E6195" w:rsidP="004E6195">
      <w:pPr>
        <w:spacing w:after="0" w:line="360" w:lineRule="auto"/>
        <w:jc w:val="both"/>
        <w:rPr>
          <w:rFonts w:ascii="Arial" w:eastAsia="Times New Roman" w:hAnsi="Arial" w:cs="Arial"/>
          <w:sz w:val="24"/>
          <w:szCs w:val="24"/>
        </w:rPr>
      </w:pPr>
      <w:r w:rsidRPr="00C1520E">
        <w:rPr>
          <w:rFonts w:ascii="Arial" w:eastAsia="Times New Roman" w:hAnsi="Arial" w:cs="Arial"/>
          <w:sz w:val="24"/>
          <w:szCs w:val="24"/>
        </w:rPr>
        <w:t xml:space="preserve">La teoría utilizada en </w:t>
      </w:r>
      <w:r w:rsidR="00F26E36" w:rsidRPr="00C1520E">
        <w:rPr>
          <w:rFonts w:ascii="Arial" w:eastAsia="Times New Roman" w:hAnsi="Arial" w:cs="Arial"/>
          <w:sz w:val="24"/>
          <w:szCs w:val="24"/>
        </w:rPr>
        <w:t xml:space="preserve">el presenta trabajo </w:t>
      </w:r>
      <w:r w:rsidRPr="00C1520E">
        <w:rPr>
          <w:rFonts w:ascii="Arial" w:eastAsia="Times New Roman" w:hAnsi="Arial" w:cs="Arial"/>
          <w:sz w:val="24"/>
          <w:szCs w:val="24"/>
        </w:rPr>
        <w:t xml:space="preserve">fue </w:t>
      </w:r>
      <w:r>
        <w:rPr>
          <w:rFonts w:ascii="Arial" w:eastAsia="Times New Roman" w:hAnsi="Arial" w:cs="Arial"/>
          <w:sz w:val="24"/>
          <w:szCs w:val="24"/>
        </w:rPr>
        <w:t xml:space="preserve">la </w:t>
      </w:r>
      <w:r w:rsidRPr="004E6195">
        <w:rPr>
          <w:rFonts w:ascii="Arial" w:eastAsia="Times New Roman" w:hAnsi="Arial" w:cs="Arial"/>
          <w:b/>
          <w:sz w:val="24"/>
          <w:szCs w:val="24"/>
        </w:rPr>
        <w:t>Teoría de la Transferencia</w:t>
      </w:r>
      <w:r>
        <w:rPr>
          <w:rFonts w:ascii="Arial" w:eastAsia="Times New Roman" w:hAnsi="Arial" w:cs="Arial"/>
          <w:sz w:val="24"/>
          <w:szCs w:val="24"/>
        </w:rPr>
        <w:t>, propuesta por Paul</w:t>
      </w:r>
      <w:r w:rsidR="00FA30E2" w:rsidRPr="002C3C49">
        <w:rPr>
          <w:rFonts w:ascii="Arial" w:eastAsia="Times New Roman" w:hAnsi="Arial" w:cs="Arial"/>
          <w:sz w:val="24"/>
          <w:szCs w:val="24"/>
        </w:rPr>
        <w:t xml:space="preserve"> Guilford</w:t>
      </w:r>
      <w:r>
        <w:rPr>
          <w:rFonts w:ascii="Arial" w:eastAsia="Times New Roman" w:hAnsi="Arial" w:cs="Arial"/>
          <w:sz w:val="24"/>
          <w:szCs w:val="24"/>
        </w:rPr>
        <w:t>, quien dice que</w:t>
      </w:r>
      <w:r w:rsidR="00FA30E2" w:rsidRPr="002C3C49">
        <w:rPr>
          <w:rFonts w:ascii="Arial" w:eastAsia="Times New Roman" w:hAnsi="Arial" w:cs="Arial"/>
          <w:sz w:val="24"/>
          <w:szCs w:val="24"/>
        </w:rPr>
        <w:t xml:space="preserve"> la creatividad es un elemento del aprendizaje y aprender, captar nuevas informaciones</w:t>
      </w:r>
      <w:r w:rsidR="00FA30E2">
        <w:rPr>
          <w:rFonts w:ascii="Arial" w:eastAsia="Times New Roman" w:hAnsi="Arial" w:cs="Arial"/>
          <w:sz w:val="24"/>
          <w:szCs w:val="24"/>
        </w:rPr>
        <w:t xml:space="preserve"> y</w:t>
      </w:r>
      <w:r w:rsidR="00FA30E2" w:rsidRPr="002B5BA9">
        <w:rPr>
          <w:rFonts w:ascii="Arial" w:eastAsia="Times New Roman" w:hAnsi="Arial" w:cs="Arial"/>
          <w:sz w:val="24"/>
          <w:szCs w:val="24"/>
        </w:rPr>
        <w:t xml:space="preserve"> establecer relaciones con informaciones viejas</w:t>
      </w:r>
      <w:r>
        <w:rPr>
          <w:rFonts w:ascii="Arial" w:eastAsia="Times New Roman" w:hAnsi="Arial" w:cs="Arial"/>
          <w:sz w:val="24"/>
          <w:szCs w:val="24"/>
        </w:rPr>
        <w:t>.</w:t>
      </w:r>
    </w:p>
    <w:p w:rsidR="004E6195" w:rsidRDefault="004E6195" w:rsidP="004E6195">
      <w:pPr>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En la presente investigación, se quiere comprobar si lo propuesto por Paul Guilford, </w:t>
      </w:r>
      <w:r w:rsidR="00D46661">
        <w:rPr>
          <w:rFonts w:ascii="Arial" w:eastAsia="Times New Roman" w:hAnsi="Arial" w:cs="Arial"/>
          <w:sz w:val="24"/>
          <w:szCs w:val="24"/>
        </w:rPr>
        <w:t>es verdadero y que la creatividad puede ser enseñada, aplicada y aprendida.</w:t>
      </w:r>
    </w:p>
    <w:p w:rsidR="00FA30E2" w:rsidRDefault="00D46661" w:rsidP="00D46661">
      <w:pPr>
        <w:spacing w:after="0" w:line="360" w:lineRule="auto"/>
        <w:jc w:val="both"/>
        <w:rPr>
          <w:rFonts w:ascii="Arial" w:eastAsia="Times New Roman" w:hAnsi="Arial" w:cs="Arial"/>
          <w:sz w:val="24"/>
          <w:szCs w:val="24"/>
        </w:rPr>
      </w:pPr>
      <w:r w:rsidRPr="00D46661">
        <w:rPr>
          <w:rFonts w:ascii="Arial" w:eastAsia="Times New Roman" w:hAnsi="Arial" w:cs="Arial"/>
          <w:sz w:val="24"/>
          <w:szCs w:val="24"/>
        </w:rPr>
        <w:lastRenderedPageBreak/>
        <w:t xml:space="preserve">De acuerdo con Guilford, la inteligencia puede comprenderse en forma de un cubo, el cual representa la intersección de tres dimensiones: </w:t>
      </w:r>
      <w:r w:rsidRPr="00D46661">
        <w:rPr>
          <w:rFonts w:ascii="Arial" w:eastAsia="Times New Roman" w:hAnsi="Arial" w:cs="Arial"/>
          <w:b/>
          <w:sz w:val="24"/>
          <w:szCs w:val="24"/>
        </w:rPr>
        <w:t>operaciones</w:t>
      </w:r>
      <w:r>
        <w:rPr>
          <w:rFonts w:ascii="Arial" w:eastAsia="Times New Roman" w:hAnsi="Arial" w:cs="Arial"/>
          <w:b/>
          <w:sz w:val="24"/>
          <w:szCs w:val="24"/>
        </w:rPr>
        <w:t xml:space="preserve"> mentales,</w:t>
      </w:r>
      <w:r w:rsidRPr="00D46661">
        <w:rPr>
          <w:rFonts w:ascii="Arial" w:eastAsia="Times New Roman" w:hAnsi="Arial" w:cs="Arial"/>
          <w:sz w:val="24"/>
          <w:szCs w:val="24"/>
        </w:rPr>
        <w:t xml:space="preserve"> </w:t>
      </w:r>
      <w:r w:rsidRPr="00D46661">
        <w:rPr>
          <w:rFonts w:ascii="Arial" w:eastAsia="Times New Roman" w:hAnsi="Arial" w:cs="Arial"/>
          <w:b/>
          <w:sz w:val="24"/>
          <w:szCs w:val="24"/>
        </w:rPr>
        <w:t>contenidos</w:t>
      </w:r>
      <w:r>
        <w:rPr>
          <w:rFonts w:ascii="Arial" w:eastAsia="Times New Roman" w:hAnsi="Arial" w:cs="Arial"/>
          <w:sz w:val="24"/>
          <w:szCs w:val="24"/>
        </w:rPr>
        <w:t xml:space="preserve"> y </w:t>
      </w:r>
      <w:r w:rsidRPr="00D46661">
        <w:rPr>
          <w:rFonts w:ascii="Arial" w:eastAsia="Times New Roman" w:hAnsi="Arial" w:cs="Arial"/>
          <w:b/>
          <w:sz w:val="24"/>
          <w:szCs w:val="24"/>
        </w:rPr>
        <w:t>productos</w:t>
      </w:r>
      <w:r>
        <w:rPr>
          <w:rFonts w:ascii="Arial" w:eastAsia="Times New Roman" w:hAnsi="Arial" w:cs="Arial"/>
          <w:b/>
          <w:sz w:val="24"/>
          <w:szCs w:val="24"/>
        </w:rPr>
        <w:t>.</w:t>
      </w:r>
    </w:p>
    <w:p w:rsidR="0011100E" w:rsidRDefault="0011100E" w:rsidP="00D46661">
      <w:pPr>
        <w:spacing w:after="0" w:line="360" w:lineRule="auto"/>
        <w:jc w:val="both"/>
        <w:rPr>
          <w:rFonts w:ascii="Arial" w:eastAsia="Times New Roman" w:hAnsi="Arial" w:cs="Arial"/>
          <w:sz w:val="24"/>
          <w:szCs w:val="24"/>
        </w:rPr>
      </w:pPr>
    </w:p>
    <w:p w:rsidR="00D46661" w:rsidRDefault="00D46661" w:rsidP="00D46661">
      <w:pPr>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Estas </w:t>
      </w:r>
      <w:r w:rsidRPr="00D46661">
        <w:rPr>
          <w:rFonts w:ascii="Arial" w:eastAsia="Times New Roman" w:hAnsi="Arial" w:cs="Arial"/>
          <w:b/>
          <w:sz w:val="24"/>
          <w:szCs w:val="24"/>
        </w:rPr>
        <w:t>Operaciones mentales</w:t>
      </w:r>
      <w:r>
        <w:rPr>
          <w:rFonts w:ascii="Arial" w:eastAsia="Times New Roman" w:hAnsi="Arial" w:cs="Arial"/>
          <w:b/>
          <w:sz w:val="24"/>
          <w:szCs w:val="24"/>
        </w:rPr>
        <w:t xml:space="preserve">, </w:t>
      </w:r>
      <w:r>
        <w:rPr>
          <w:rFonts w:ascii="Arial" w:eastAsia="Times New Roman" w:hAnsi="Arial" w:cs="Arial"/>
          <w:sz w:val="24"/>
          <w:szCs w:val="24"/>
        </w:rPr>
        <w:t>se dividen en cinco procesos fundamentales: Cognición, Memoria, Producción Convergente, Producción Divergente y Evaluación.</w:t>
      </w:r>
    </w:p>
    <w:p w:rsidR="00D46661" w:rsidRDefault="00D46661" w:rsidP="00D46661">
      <w:pPr>
        <w:spacing w:after="0" w:line="360" w:lineRule="auto"/>
        <w:jc w:val="both"/>
        <w:rPr>
          <w:rFonts w:ascii="Arial" w:eastAsia="Times New Roman" w:hAnsi="Arial" w:cs="Arial"/>
          <w:sz w:val="24"/>
          <w:szCs w:val="24"/>
        </w:rPr>
      </w:pPr>
    </w:p>
    <w:p w:rsidR="00D46661" w:rsidRDefault="00D46661" w:rsidP="00D46661">
      <w:pPr>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En la investigación, se pretendió desarrollar en los niños, todas sus Operaciones mentales, pero en mayor </w:t>
      </w:r>
      <w:r w:rsidR="00A32678">
        <w:rPr>
          <w:rFonts w:ascii="Arial" w:eastAsia="Times New Roman" w:hAnsi="Arial" w:cs="Arial"/>
          <w:sz w:val="24"/>
          <w:szCs w:val="24"/>
        </w:rPr>
        <w:t>proporción</w:t>
      </w:r>
      <w:r>
        <w:rPr>
          <w:rFonts w:ascii="Arial" w:eastAsia="Times New Roman" w:hAnsi="Arial" w:cs="Arial"/>
          <w:sz w:val="24"/>
          <w:szCs w:val="24"/>
        </w:rPr>
        <w:t xml:space="preserve"> a la </w:t>
      </w:r>
      <w:r w:rsidRPr="00D46661">
        <w:rPr>
          <w:rFonts w:ascii="Arial" w:eastAsia="Times New Roman" w:hAnsi="Arial" w:cs="Arial"/>
          <w:b/>
          <w:sz w:val="24"/>
          <w:szCs w:val="24"/>
        </w:rPr>
        <w:t>PRODUCCIÓN DIVERGENTE</w:t>
      </w:r>
      <w:r>
        <w:rPr>
          <w:rFonts w:ascii="Arial" w:eastAsia="Times New Roman" w:hAnsi="Arial" w:cs="Arial"/>
          <w:b/>
          <w:sz w:val="24"/>
          <w:szCs w:val="24"/>
        </w:rPr>
        <w:t>,</w:t>
      </w:r>
      <w:r w:rsidR="00A32678">
        <w:rPr>
          <w:rFonts w:ascii="Arial" w:eastAsia="Times New Roman" w:hAnsi="Arial" w:cs="Arial"/>
          <w:b/>
          <w:sz w:val="24"/>
          <w:szCs w:val="24"/>
        </w:rPr>
        <w:t xml:space="preserve"> </w:t>
      </w:r>
      <w:r w:rsidR="00A32678">
        <w:rPr>
          <w:rFonts w:ascii="Arial" w:eastAsia="Times New Roman" w:hAnsi="Arial" w:cs="Arial"/>
          <w:sz w:val="24"/>
          <w:szCs w:val="24"/>
        </w:rPr>
        <w:t xml:space="preserve">considerado como </w:t>
      </w:r>
      <w:r w:rsidR="00A32678" w:rsidRPr="002B5BA9">
        <w:rPr>
          <w:rFonts w:ascii="Arial" w:eastAsia="Times New Roman" w:hAnsi="Arial" w:cs="Arial"/>
          <w:sz w:val="24"/>
          <w:szCs w:val="24"/>
        </w:rPr>
        <w:t>auténtico núc</w:t>
      </w:r>
      <w:r w:rsidR="00A32678">
        <w:rPr>
          <w:rFonts w:ascii="Arial" w:eastAsia="Times New Roman" w:hAnsi="Arial" w:cs="Arial"/>
          <w:sz w:val="24"/>
          <w:szCs w:val="24"/>
        </w:rPr>
        <w:t>leo cognitivo de la creatividad, y</w:t>
      </w:r>
      <w:r>
        <w:rPr>
          <w:rFonts w:ascii="Arial" w:eastAsia="Times New Roman" w:hAnsi="Arial" w:cs="Arial"/>
          <w:b/>
          <w:sz w:val="24"/>
          <w:szCs w:val="24"/>
        </w:rPr>
        <w:t xml:space="preserve"> </w:t>
      </w:r>
      <w:r>
        <w:rPr>
          <w:rFonts w:ascii="Arial" w:eastAsia="Times New Roman" w:hAnsi="Arial" w:cs="Arial"/>
          <w:sz w:val="24"/>
          <w:szCs w:val="24"/>
        </w:rPr>
        <w:t xml:space="preserve">que es </w:t>
      </w:r>
      <w:r w:rsidRPr="002C3C49">
        <w:rPr>
          <w:rFonts w:ascii="Arial" w:eastAsia="Times New Roman" w:hAnsi="Arial" w:cs="Arial"/>
          <w:sz w:val="24"/>
          <w:szCs w:val="24"/>
        </w:rPr>
        <w:t>proceso que se forma a partir de cierta información proporcionada pero es capaz de generar una cantidad y variación de información con alternativas lógicas que buscan algo nuevo</w:t>
      </w:r>
      <w:r>
        <w:rPr>
          <w:rFonts w:ascii="Arial" w:eastAsia="Times New Roman" w:hAnsi="Arial" w:cs="Arial"/>
          <w:sz w:val="24"/>
          <w:szCs w:val="24"/>
        </w:rPr>
        <w:t>.</w:t>
      </w:r>
    </w:p>
    <w:p w:rsidR="00FA30E2" w:rsidRPr="002B5BA9" w:rsidRDefault="00FA30E2" w:rsidP="00FA30E2">
      <w:pPr>
        <w:spacing w:after="0" w:line="360" w:lineRule="auto"/>
        <w:ind w:left="1418"/>
        <w:jc w:val="both"/>
        <w:rPr>
          <w:rFonts w:ascii="Arial" w:eastAsia="Times New Roman" w:hAnsi="Arial" w:cs="Arial"/>
          <w:sz w:val="24"/>
          <w:szCs w:val="24"/>
        </w:rPr>
      </w:pPr>
    </w:p>
    <w:p w:rsidR="00FA30E2" w:rsidRDefault="00FA30E2" w:rsidP="00A32678">
      <w:pPr>
        <w:spacing w:line="360" w:lineRule="auto"/>
        <w:jc w:val="both"/>
        <w:rPr>
          <w:rFonts w:ascii="Arial" w:eastAsia="Times New Roman" w:hAnsi="Arial" w:cs="Arial"/>
          <w:sz w:val="24"/>
          <w:szCs w:val="24"/>
        </w:rPr>
      </w:pPr>
      <w:r w:rsidRPr="002C3C49">
        <w:rPr>
          <w:rFonts w:ascii="Arial" w:eastAsia="Times New Roman" w:hAnsi="Arial" w:cs="Arial"/>
          <w:sz w:val="24"/>
          <w:szCs w:val="24"/>
        </w:rPr>
        <w:t>La creatividad divergente, según Guilford estaba vincu</w:t>
      </w:r>
      <w:r w:rsidR="00A32678">
        <w:rPr>
          <w:rFonts w:ascii="Arial" w:eastAsia="Times New Roman" w:hAnsi="Arial" w:cs="Arial"/>
          <w:sz w:val="24"/>
          <w:szCs w:val="24"/>
        </w:rPr>
        <w:t>lada con ciertas habilidades, las cuales fueron utilizadas tanto como Dimensiones de la Variable Dependiente (Creatividad), como ítems para evaluar la creatividad en los niños y niñas de 5 años.</w:t>
      </w:r>
    </w:p>
    <w:p w:rsidR="00A32678" w:rsidRDefault="00A32678" w:rsidP="00A32678">
      <w:pPr>
        <w:spacing w:line="360" w:lineRule="auto"/>
        <w:jc w:val="both"/>
        <w:rPr>
          <w:rFonts w:ascii="Arial" w:eastAsia="Times New Roman" w:hAnsi="Arial" w:cs="Arial"/>
          <w:sz w:val="24"/>
          <w:szCs w:val="24"/>
        </w:rPr>
      </w:pPr>
      <w:r>
        <w:rPr>
          <w:rFonts w:ascii="Arial" w:eastAsia="Times New Roman" w:hAnsi="Arial" w:cs="Arial"/>
          <w:sz w:val="24"/>
          <w:szCs w:val="24"/>
        </w:rPr>
        <w:t xml:space="preserve">Estas son: </w:t>
      </w:r>
    </w:p>
    <w:p w:rsidR="00FA30E2" w:rsidRPr="00A32678" w:rsidRDefault="00FA30E2" w:rsidP="00301CCC">
      <w:pPr>
        <w:pStyle w:val="Prrafodelista"/>
        <w:numPr>
          <w:ilvl w:val="0"/>
          <w:numId w:val="62"/>
        </w:numPr>
        <w:spacing w:line="360" w:lineRule="auto"/>
        <w:ind w:left="567" w:hanging="229"/>
        <w:jc w:val="both"/>
        <w:rPr>
          <w:rFonts w:ascii="Arial" w:eastAsia="Times New Roman" w:hAnsi="Arial" w:cs="Arial"/>
          <w:sz w:val="24"/>
          <w:szCs w:val="24"/>
        </w:rPr>
      </w:pPr>
      <w:r w:rsidRPr="00A32678">
        <w:rPr>
          <w:rFonts w:ascii="Arial" w:eastAsia="Times New Roman" w:hAnsi="Arial" w:cs="Arial"/>
          <w:sz w:val="24"/>
          <w:szCs w:val="24"/>
        </w:rPr>
        <w:t>La fluidez</w:t>
      </w:r>
      <w:r w:rsidR="00A32678">
        <w:rPr>
          <w:rFonts w:ascii="Arial" w:eastAsia="Times New Roman" w:hAnsi="Arial" w:cs="Arial"/>
          <w:sz w:val="24"/>
          <w:szCs w:val="24"/>
        </w:rPr>
        <w:t>,</w:t>
      </w:r>
      <w:r w:rsidRPr="00A32678">
        <w:rPr>
          <w:rFonts w:ascii="Arial" w:eastAsia="Times New Roman" w:hAnsi="Arial" w:cs="Arial"/>
          <w:sz w:val="24"/>
          <w:szCs w:val="24"/>
        </w:rPr>
        <w:t xml:space="preserve"> para genera</w:t>
      </w:r>
      <w:r w:rsidR="00A32678">
        <w:rPr>
          <w:rFonts w:ascii="Arial" w:eastAsia="Times New Roman" w:hAnsi="Arial" w:cs="Arial"/>
          <w:sz w:val="24"/>
          <w:szCs w:val="24"/>
        </w:rPr>
        <w:t>r</w:t>
      </w:r>
      <w:r w:rsidRPr="00A32678">
        <w:rPr>
          <w:rFonts w:ascii="Arial" w:eastAsia="Times New Roman" w:hAnsi="Arial" w:cs="Arial"/>
          <w:sz w:val="24"/>
          <w:szCs w:val="24"/>
        </w:rPr>
        <w:t xml:space="preserve"> un número de ideas de manera rápida y permanente.</w:t>
      </w:r>
    </w:p>
    <w:p w:rsidR="00FA30E2" w:rsidRPr="00A32678" w:rsidRDefault="00A32678" w:rsidP="00301CCC">
      <w:pPr>
        <w:pStyle w:val="Prrafodelista"/>
        <w:numPr>
          <w:ilvl w:val="0"/>
          <w:numId w:val="62"/>
        </w:numPr>
        <w:spacing w:line="360" w:lineRule="auto"/>
        <w:ind w:left="567" w:hanging="229"/>
        <w:jc w:val="both"/>
        <w:rPr>
          <w:rFonts w:ascii="Arial" w:eastAsia="Times New Roman" w:hAnsi="Arial" w:cs="Arial"/>
          <w:sz w:val="24"/>
          <w:szCs w:val="24"/>
        </w:rPr>
      </w:pPr>
      <w:r>
        <w:rPr>
          <w:rFonts w:ascii="Arial" w:eastAsia="Times New Roman" w:hAnsi="Arial" w:cs="Arial"/>
          <w:sz w:val="24"/>
          <w:szCs w:val="24"/>
        </w:rPr>
        <w:t xml:space="preserve">Originalidad, para </w:t>
      </w:r>
      <w:r w:rsidR="00FA30E2" w:rsidRPr="00A32678">
        <w:rPr>
          <w:rFonts w:ascii="Arial" w:eastAsia="Times New Roman" w:hAnsi="Arial" w:cs="Arial"/>
          <w:sz w:val="24"/>
          <w:szCs w:val="24"/>
        </w:rPr>
        <w:t xml:space="preserve">producir ideas nuevas e inusuales. </w:t>
      </w:r>
    </w:p>
    <w:p w:rsidR="00FA30E2" w:rsidRPr="00A32678" w:rsidRDefault="00FA30E2" w:rsidP="00301CCC">
      <w:pPr>
        <w:pStyle w:val="Prrafodelista"/>
        <w:numPr>
          <w:ilvl w:val="0"/>
          <w:numId w:val="62"/>
        </w:numPr>
        <w:spacing w:line="360" w:lineRule="auto"/>
        <w:ind w:left="567" w:hanging="229"/>
        <w:jc w:val="both"/>
        <w:rPr>
          <w:rFonts w:ascii="Arial" w:eastAsia="Times New Roman" w:hAnsi="Arial" w:cs="Arial"/>
          <w:sz w:val="24"/>
          <w:szCs w:val="24"/>
        </w:rPr>
      </w:pPr>
      <w:r w:rsidRPr="00A32678">
        <w:rPr>
          <w:rFonts w:ascii="Arial" w:eastAsia="Times New Roman" w:hAnsi="Arial" w:cs="Arial"/>
          <w:sz w:val="24"/>
          <w:szCs w:val="24"/>
        </w:rPr>
        <w:t xml:space="preserve">La flexibilidad de transformar su panorama o replantear hipótesis. </w:t>
      </w:r>
    </w:p>
    <w:p w:rsidR="00FA30E2" w:rsidRDefault="00FA30E2" w:rsidP="00301CCC">
      <w:pPr>
        <w:pStyle w:val="Prrafodelista"/>
        <w:numPr>
          <w:ilvl w:val="0"/>
          <w:numId w:val="62"/>
        </w:numPr>
        <w:spacing w:line="360" w:lineRule="auto"/>
        <w:ind w:left="567" w:hanging="229"/>
        <w:jc w:val="both"/>
        <w:rPr>
          <w:rFonts w:ascii="Arial" w:eastAsia="Times New Roman" w:hAnsi="Arial" w:cs="Arial"/>
          <w:sz w:val="24"/>
          <w:szCs w:val="24"/>
        </w:rPr>
      </w:pPr>
      <w:r w:rsidRPr="00A32678">
        <w:rPr>
          <w:rFonts w:ascii="Arial" w:eastAsia="Times New Roman" w:hAnsi="Arial" w:cs="Arial"/>
          <w:sz w:val="24"/>
          <w:szCs w:val="24"/>
        </w:rPr>
        <w:t>La elaboración de detalles y desarrollo de las ideas creativas.</w:t>
      </w:r>
    </w:p>
    <w:p w:rsidR="0011100E" w:rsidRDefault="0011100E" w:rsidP="0011100E">
      <w:pPr>
        <w:spacing w:after="0" w:line="360" w:lineRule="auto"/>
        <w:jc w:val="both"/>
        <w:rPr>
          <w:rFonts w:ascii="Arial" w:eastAsia="Times New Roman" w:hAnsi="Arial" w:cs="Arial"/>
          <w:sz w:val="24"/>
          <w:szCs w:val="24"/>
        </w:rPr>
      </w:pPr>
    </w:p>
    <w:p w:rsidR="00FA30E2" w:rsidRPr="00A32678" w:rsidRDefault="00A32678" w:rsidP="00A32678">
      <w:pPr>
        <w:spacing w:line="360" w:lineRule="auto"/>
        <w:jc w:val="both"/>
        <w:rPr>
          <w:rFonts w:ascii="Arial" w:eastAsia="Times New Roman" w:hAnsi="Arial" w:cs="Arial"/>
          <w:sz w:val="24"/>
          <w:szCs w:val="24"/>
        </w:rPr>
      </w:pPr>
      <w:r>
        <w:rPr>
          <w:rFonts w:ascii="Arial" w:eastAsia="Times New Roman" w:hAnsi="Arial" w:cs="Arial"/>
          <w:sz w:val="24"/>
          <w:szCs w:val="24"/>
        </w:rPr>
        <w:t xml:space="preserve">Existen dos habilidades </w:t>
      </w:r>
      <w:r w:rsidR="0052322D">
        <w:rPr>
          <w:rFonts w:ascii="Arial" w:eastAsia="Times New Roman" w:hAnsi="Arial" w:cs="Arial"/>
          <w:sz w:val="24"/>
          <w:szCs w:val="24"/>
        </w:rPr>
        <w:t>más</w:t>
      </w:r>
      <w:r>
        <w:rPr>
          <w:rFonts w:ascii="Arial" w:eastAsia="Times New Roman" w:hAnsi="Arial" w:cs="Arial"/>
          <w:sz w:val="24"/>
          <w:szCs w:val="24"/>
        </w:rPr>
        <w:t xml:space="preserve">, la </w:t>
      </w:r>
      <w:r w:rsidR="00FA30E2" w:rsidRPr="00A32678">
        <w:rPr>
          <w:rFonts w:ascii="Arial" w:eastAsia="Times New Roman" w:hAnsi="Arial" w:cs="Arial"/>
          <w:b/>
          <w:sz w:val="24"/>
          <w:szCs w:val="24"/>
        </w:rPr>
        <w:t>Iniciativa</w:t>
      </w:r>
      <w:r w:rsidR="00FA30E2" w:rsidRPr="00A32678">
        <w:rPr>
          <w:rFonts w:ascii="Arial" w:eastAsia="Times New Roman" w:hAnsi="Arial" w:cs="Arial"/>
          <w:sz w:val="24"/>
          <w:szCs w:val="24"/>
        </w:rPr>
        <w:t xml:space="preserve"> pa</w:t>
      </w:r>
      <w:r>
        <w:rPr>
          <w:rFonts w:ascii="Arial" w:eastAsia="Times New Roman" w:hAnsi="Arial" w:cs="Arial"/>
          <w:sz w:val="24"/>
          <w:szCs w:val="24"/>
        </w:rPr>
        <w:t xml:space="preserve">ra emprender esas nuevas ideas y </w:t>
      </w:r>
      <w:r w:rsidRPr="00A32678">
        <w:rPr>
          <w:rFonts w:ascii="Arial" w:eastAsia="Times New Roman" w:hAnsi="Arial" w:cs="Arial"/>
          <w:b/>
          <w:sz w:val="24"/>
          <w:szCs w:val="24"/>
        </w:rPr>
        <w:t>la sensibilidad</w:t>
      </w:r>
      <w:r w:rsidRPr="00A32678">
        <w:rPr>
          <w:rFonts w:ascii="Arial" w:eastAsia="Times New Roman" w:hAnsi="Arial" w:cs="Arial"/>
          <w:sz w:val="24"/>
          <w:szCs w:val="24"/>
        </w:rPr>
        <w:t xml:space="preserve"> para descubrir las diferencias e imperfecciones en l</w:t>
      </w:r>
      <w:r>
        <w:rPr>
          <w:rFonts w:ascii="Arial" w:eastAsia="Times New Roman" w:hAnsi="Arial" w:cs="Arial"/>
          <w:sz w:val="24"/>
          <w:szCs w:val="24"/>
        </w:rPr>
        <w:t>os planteamientos de problemas; que si bien no fueron utilizadas en esta investigación como dimensiones, fueron desarrolladas en cada sesión de aprendizaje aplicadas.</w:t>
      </w:r>
    </w:p>
    <w:p w:rsidR="00FA30E2" w:rsidRDefault="00FA30E2" w:rsidP="00A32678">
      <w:pPr>
        <w:spacing w:line="360" w:lineRule="auto"/>
        <w:jc w:val="both"/>
        <w:rPr>
          <w:rFonts w:ascii="Arial" w:eastAsia="Times New Roman" w:hAnsi="Arial" w:cs="Arial"/>
          <w:sz w:val="24"/>
          <w:szCs w:val="24"/>
        </w:rPr>
      </w:pPr>
      <w:r w:rsidRPr="00FA30E2">
        <w:rPr>
          <w:rFonts w:ascii="Arial" w:eastAsia="Times New Roman" w:hAnsi="Arial" w:cs="Arial"/>
          <w:sz w:val="24"/>
          <w:szCs w:val="24"/>
        </w:rPr>
        <w:lastRenderedPageBreak/>
        <w:t xml:space="preserve">Las implicaciones </w:t>
      </w:r>
      <w:r w:rsidR="00A32678">
        <w:rPr>
          <w:rFonts w:ascii="Arial" w:eastAsia="Times New Roman" w:hAnsi="Arial" w:cs="Arial"/>
          <w:sz w:val="24"/>
          <w:szCs w:val="24"/>
        </w:rPr>
        <w:t>de</w:t>
      </w:r>
      <w:r w:rsidR="0052322D">
        <w:rPr>
          <w:rFonts w:ascii="Arial" w:eastAsia="Times New Roman" w:hAnsi="Arial" w:cs="Arial"/>
          <w:sz w:val="24"/>
          <w:szCs w:val="24"/>
        </w:rPr>
        <w:t xml:space="preserve"> esta teoría, </w:t>
      </w:r>
      <w:r w:rsidR="00A32678">
        <w:rPr>
          <w:rFonts w:ascii="Arial" w:eastAsia="Times New Roman" w:hAnsi="Arial" w:cs="Arial"/>
          <w:sz w:val="24"/>
          <w:szCs w:val="24"/>
        </w:rPr>
        <w:t>el fin principal de esta investigación</w:t>
      </w:r>
      <w:r w:rsidR="0052322D">
        <w:rPr>
          <w:rFonts w:ascii="Arial" w:eastAsia="Times New Roman" w:hAnsi="Arial" w:cs="Arial"/>
          <w:sz w:val="24"/>
          <w:szCs w:val="24"/>
        </w:rPr>
        <w:t xml:space="preserve"> y lo que se desea comprobar</w:t>
      </w:r>
      <w:r w:rsidR="00A32678">
        <w:rPr>
          <w:rFonts w:ascii="Arial" w:eastAsia="Times New Roman" w:hAnsi="Arial" w:cs="Arial"/>
          <w:sz w:val="24"/>
          <w:szCs w:val="24"/>
        </w:rPr>
        <w:t>,</w:t>
      </w:r>
      <w:r w:rsidRPr="00FA30E2">
        <w:rPr>
          <w:rFonts w:ascii="Arial" w:eastAsia="Times New Roman" w:hAnsi="Arial" w:cs="Arial"/>
          <w:sz w:val="24"/>
          <w:szCs w:val="24"/>
        </w:rPr>
        <w:t xml:space="preserve"> es el desarrollo de la creatividad por medio de un pensamiento divergente en donde el conocimiento previo de los </w:t>
      </w:r>
      <w:r w:rsidR="00A32678">
        <w:rPr>
          <w:rFonts w:ascii="Arial" w:eastAsia="Times New Roman" w:hAnsi="Arial" w:cs="Arial"/>
          <w:sz w:val="24"/>
          <w:szCs w:val="24"/>
        </w:rPr>
        <w:t>estudiantes</w:t>
      </w:r>
      <w:r w:rsidRPr="00FA30E2">
        <w:rPr>
          <w:rFonts w:ascii="Arial" w:eastAsia="Times New Roman" w:hAnsi="Arial" w:cs="Arial"/>
          <w:sz w:val="24"/>
          <w:szCs w:val="24"/>
        </w:rPr>
        <w:t xml:space="preserve"> lleva a que, cuando se les implementa un problema, estos sean capaces de proporcionar varias posibles soluciones. </w:t>
      </w:r>
    </w:p>
    <w:p w:rsidR="0011100E" w:rsidRPr="00FA30E2" w:rsidRDefault="0011100E" w:rsidP="00A32678">
      <w:pPr>
        <w:spacing w:line="360" w:lineRule="auto"/>
        <w:jc w:val="both"/>
        <w:rPr>
          <w:rFonts w:ascii="Arial" w:eastAsia="Times New Roman" w:hAnsi="Arial" w:cs="Arial"/>
          <w:sz w:val="24"/>
          <w:szCs w:val="24"/>
        </w:rPr>
      </w:pPr>
    </w:p>
    <w:p w:rsidR="0093770A" w:rsidRDefault="0093770A" w:rsidP="00301CCC">
      <w:pPr>
        <w:pStyle w:val="Ttulo3"/>
        <w:numPr>
          <w:ilvl w:val="1"/>
          <w:numId w:val="121"/>
        </w:numPr>
        <w:ind w:left="851"/>
        <w:rPr>
          <w:rFonts w:ascii="Arial" w:hAnsi="Arial" w:cs="Arial"/>
          <w:b/>
          <w:color w:val="auto"/>
        </w:rPr>
      </w:pPr>
      <w:bookmarkStart w:id="54" w:name="_Toc472517246"/>
      <w:r w:rsidRPr="00A46CBB">
        <w:rPr>
          <w:rFonts w:ascii="Arial" w:hAnsi="Arial" w:cs="Arial"/>
          <w:b/>
          <w:color w:val="auto"/>
        </w:rPr>
        <w:t>Evaluación de entrada</w:t>
      </w:r>
      <w:r w:rsidR="00061161" w:rsidRPr="00A46CBB">
        <w:rPr>
          <w:rFonts w:ascii="Arial" w:hAnsi="Arial" w:cs="Arial"/>
          <w:b/>
          <w:color w:val="auto"/>
        </w:rPr>
        <w:t xml:space="preserve"> </w:t>
      </w:r>
      <w:r w:rsidR="00833947" w:rsidRPr="00A46CBB">
        <w:rPr>
          <w:rFonts w:ascii="Arial" w:hAnsi="Arial" w:cs="Arial"/>
          <w:b/>
          <w:color w:val="auto"/>
        </w:rPr>
        <w:t>(pre test)</w:t>
      </w:r>
      <w:r w:rsidRPr="00A46CBB">
        <w:rPr>
          <w:rFonts w:ascii="Arial" w:hAnsi="Arial" w:cs="Arial"/>
          <w:b/>
          <w:color w:val="auto"/>
        </w:rPr>
        <w:t>:</w:t>
      </w:r>
      <w:bookmarkEnd w:id="54"/>
    </w:p>
    <w:p w:rsidR="00A46CBB" w:rsidRPr="00A46CBB" w:rsidRDefault="00A46CBB" w:rsidP="00A46CBB">
      <w:pPr>
        <w:spacing w:after="0"/>
      </w:pPr>
    </w:p>
    <w:p w:rsidR="00853652" w:rsidRPr="002946F9" w:rsidRDefault="0093770A" w:rsidP="0011100E">
      <w:pPr>
        <w:autoSpaceDE w:val="0"/>
        <w:autoSpaceDN w:val="0"/>
        <w:adjustRightInd w:val="0"/>
        <w:spacing w:line="360" w:lineRule="auto"/>
        <w:jc w:val="both"/>
        <w:rPr>
          <w:rFonts w:ascii="Arial" w:hAnsi="Arial" w:cs="Arial"/>
          <w:color w:val="FF0000"/>
          <w:sz w:val="24"/>
          <w:szCs w:val="24"/>
        </w:rPr>
      </w:pPr>
      <w:r>
        <w:rPr>
          <w:rFonts w:ascii="Arial" w:hAnsi="Arial" w:cs="Arial"/>
          <w:sz w:val="24"/>
          <w:szCs w:val="24"/>
        </w:rPr>
        <w:t>Inicialmente, se aplicó una lista de cotejo como prueba de entrada para determinar el nivel de creatividad en los niños y niñas de 5 años de la Institución Educativa.</w:t>
      </w:r>
      <w:r w:rsidR="00C2563A" w:rsidRPr="00C2563A">
        <w:rPr>
          <w:rFonts w:ascii="Arial" w:eastAsiaTheme="minorEastAsia" w:hAnsi="Arial" w:cs="Arial"/>
          <w:sz w:val="24"/>
          <w:szCs w:val="24"/>
          <w:lang w:eastAsia="es-PE"/>
        </w:rPr>
        <w:t xml:space="preserve"> </w:t>
      </w:r>
      <w:r w:rsidR="00C2563A" w:rsidRPr="00671167">
        <w:rPr>
          <w:rFonts w:ascii="Arial" w:eastAsiaTheme="minorEastAsia" w:hAnsi="Arial" w:cs="Arial"/>
          <w:sz w:val="24"/>
          <w:szCs w:val="24"/>
          <w:lang w:eastAsia="es-PE"/>
        </w:rPr>
        <w:t>N°047 “Capullitos de María”</w:t>
      </w:r>
      <w:r w:rsidR="00C2563A">
        <w:rPr>
          <w:rFonts w:ascii="Arial" w:eastAsiaTheme="minorEastAsia" w:hAnsi="Arial" w:cs="Arial"/>
          <w:sz w:val="24"/>
          <w:szCs w:val="24"/>
          <w:lang w:eastAsia="es-PE"/>
        </w:rPr>
        <w:t>- Chiclayo</w:t>
      </w:r>
      <w:r w:rsidR="00061161">
        <w:rPr>
          <w:rFonts w:ascii="Arial" w:eastAsiaTheme="minorEastAsia" w:hAnsi="Arial" w:cs="Arial"/>
          <w:sz w:val="24"/>
          <w:szCs w:val="24"/>
          <w:lang w:eastAsia="es-PE"/>
        </w:rPr>
        <w:t>.</w:t>
      </w:r>
    </w:p>
    <w:p w:rsidR="0093770A" w:rsidRDefault="00480BF4" w:rsidP="0011100E">
      <w:pPr>
        <w:autoSpaceDE w:val="0"/>
        <w:autoSpaceDN w:val="0"/>
        <w:adjustRightInd w:val="0"/>
        <w:spacing w:line="360" w:lineRule="auto"/>
        <w:jc w:val="both"/>
        <w:rPr>
          <w:rFonts w:ascii="Arial" w:hAnsi="Arial" w:cs="Arial"/>
          <w:sz w:val="24"/>
          <w:szCs w:val="24"/>
        </w:rPr>
      </w:pPr>
      <w:r>
        <w:rPr>
          <w:rFonts w:ascii="Arial" w:hAnsi="Arial" w:cs="Arial"/>
          <w:sz w:val="24"/>
          <w:szCs w:val="24"/>
        </w:rPr>
        <w:t xml:space="preserve">Primero </w:t>
      </w:r>
      <w:r w:rsidR="002946F9" w:rsidRPr="00C2563A">
        <w:rPr>
          <w:rFonts w:ascii="Arial" w:hAnsi="Arial" w:cs="Arial"/>
          <w:color w:val="000000" w:themeColor="text1"/>
          <w:sz w:val="24"/>
          <w:szCs w:val="24"/>
        </w:rPr>
        <w:t xml:space="preserve">se aplicó </w:t>
      </w:r>
      <w:r>
        <w:rPr>
          <w:rFonts w:ascii="Arial" w:hAnsi="Arial" w:cs="Arial"/>
          <w:sz w:val="24"/>
          <w:szCs w:val="24"/>
        </w:rPr>
        <w:t xml:space="preserve">al </w:t>
      </w:r>
      <w:r w:rsidR="00AF5521">
        <w:rPr>
          <w:rFonts w:ascii="Arial" w:hAnsi="Arial" w:cs="Arial"/>
          <w:sz w:val="24"/>
          <w:szCs w:val="24"/>
        </w:rPr>
        <w:t>aula</w:t>
      </w:r>
      <w:r w:rsidR="00D311A5">
        <w:rPr>
          <w:rFonts w:ascii="Arial" w:hAnsi="Arial" w:cs="Arial"/>
          <w:sz w:val="24"/>
          <w:szCs w:val="24"/>
        </w:rPr>
        <w:t xml:space="preserve"> “</w:t>
      </w:r>
      <w:r w:rsidR="00254A53">
        <w:rPr>
          <w:rFonts w:ascii="Arial" w:hAnsi="Arial" w:cs="Arial"/>
          <w:sz w:val="24"/>
          <w:szCs w:val="24"/>
        </w:rPr>
        <w:t>E</w:t>
      </w:r>
      <w:r>
        <w:rPr>
          <w:rFonts w:ascii="Arial" w:hAnsi="Arial" w:cs="Arial"/>
          <w:sz w:val="24"/>
          <w:szCs w:val="24"/>
        </w:rPr>
        <w:t>strelli</w:t>
      </w:r>
      <w:r w:rsidR="0093770A">
        <w:rPr>
          <w:rFonts w:ascii="Arial" w:hAnsi="Arial" w:cs="Arial"/>
          <w:sz w:val="24"/>
          <w:szCs w:val="24"/>
        </w:rPr>
        <w:t>tas</w:t>
      </w:r>
      <w:r w:rsidR="002946F9">
        <w:rPr>
          <w:rFonts w:ascii="Arial" w:hAnsi="Arial" w:cs="Arial"/>
          <w:sz w:val="24"/>
          <w:szCs w:val="24"/>
        </w:rPr>
        <w:t>”</w:t>
      </w:r>
      <w:r w:rsidR="0093770A">
        <w:rPr>
          <w:rFonts w:ascii="Arial" w:hAnsi="Arial" w:cs="Arial"/>
          <w:sz w:val="24"/>
          <w:szCs w:val="24"/>
        </w:rPr>
        <w:t xml:space="preserve">, la cual fue nuestro grupo experimental. Esta aula contaba con 17 niños, entre varones y mujeres. Luego se aplicó la lista, en el aula </w:t>
      </w:r>
      <w:r w:rsidR="002946F9">
        <w:rPr>
          <w:rFonts w:ascii="Arial" w:hAnsi="Arial" w:cs="Arial"/>
          <w:sz w:val="24"/>
          <w:szCs w:val="24"/>
        </w:rPr>
        <w:t>“</w:t>
      </w:r>
      <w:r w:rsidR="0093770A">
        <w:rPr>
          <w:rFonts w:ascii="Arial" w:hAnsi="Arial" w:cs="Arial"/>
          <w:sz w:val="24"/>
          <w:szCs w:val="24"/>
        </w:rPr>
        <w:t>Sonrisa</w:t>
      </w:r>
      <w:r w:rsidR="00061161">
        <w:rPr>
          <w:rFonts w:ascii="Arial" w:hAnsi="Arial" w:cs="Arial"/>
          <w:sz w:val="24"/>
          <w:szCs w:val="24"/>
        </w:rPr>
        <w:t>s</w:t>
      </w:r>
      <w:r w:rsidR="002946F9">
        <w:rPr>
          <w:rFonts w:ascii="Arial" w:hAnsi="Arial" w:cs="Arial"/>
          <w:sz w:val="24"/>
          <w:szCs w:val="24"/>
        </w:rPr>
        <w:t>”</w:t>
      </w:r>
      <w:r w:rsidR="0093770A">
        <w:rPr>
          <w:rFonts w:ascii="Arial" w:hAnsi="Arial" w:cs="Arial"/>
          <w:sz w:val="24"/>
          <w:szCs w:val="24"/>
        </w:rPr>
        <w:t>, la cual también contaba con 17 niños.</w:t>
      </w:r>
    </w:p>
    <w:p w:rsidR="00A9469D" w:rsidRPr="0073312D" w:rsidRDefault="0073312D" w:rsidP="00A46CBB">
      <w:pPr>
        <w:rPr>
          <w:rFonts w:ascii="Arial" w:hAnsi="Arial" w:cs="Arial"/>
          <w:b/>
          <w:sz w:val="24"/>
          <w:szCs w:val="24"/>
          <w:u w:val="single"/>
        </w:rPr>
      </w:pPr>
      <w:r w:rsidRPr="0073312D">
        <w:rPr>
          <w:rFonts w:ascii="Arial" w:hAnsi="Arial" w:cs="Arial"/>
          <w:b/>
          <w:sz w:val="24"/>
          <w:szCs w:val="24"/>
          <w:u w:val="single"/>
        </w:rPr>
        <w:t>Grafico N°1</w:t>
      </w:r>
    </w:p>
    <w:p w:rsidR="00D311A5" w:rsidRDefault="00D311A5" w:rsidP="00D311A5">
      <w:r>
        <w:rPr>
          <w:noProof/>
          <w:lang w:eastAsia="es-PE"/>
        </w:rPr>
        <w:drawing>
          <wp:inline distT="0" distB="0" distL="0" distR="0" wp14:anchorId="75A8621F" wp14:editId="57C93772">
            <wp:extent cx="5486400" cy="3092521"/>
            <wp:effectExtent l="0" t="0" r="0" b="0"/>
            <wp:docPr id="896" name="Gráfico 89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D311A5"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D311A5" w:rsidRDefault="00D311A5"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D311A5" w:rsidRPr="00D17C82" w:rsidTr="00814799">
        <w:trPr>
          <w:trHeight w:val="307"/>
          <w:jc w:val="center"/>
        </w:trPr>
        <w:tc>
          <w:tcPr>
            <w:tcW w:w="1531" w:type="dxa"/>
            <w:vMerge w:val="restart"/>
            <w:tcBorders>
              <w:top w:val="nil"/>
              <w:left w:val="single" w:sz="8" w:space="0" w:color="000000"/>
              <w:right w:val="nil"/>
            </w:tcBorders>
            <w:shd w:val="clear" w:color="auto" w:fill="auto"/>
            <w:vAlign w:val="center"/>
            <w:hideMark/>
          </w:tcPr>
          <w:p w:rsidR="00D311A5" w:rsidRPr="00D17C82" w:rsidRDefault="00D311A5"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nil"/>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D311A5" w:rsidRPr="00D17C82" w:rsidTr="00814799">
        <w:trPr>
          <w:trHeight w:val="280"/>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D311A5" w:rsidRPr="00D17C82" w:rsidTr="00814799">
        <w:trPr>
          <w:trHeight w:val="355"/>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D311A5" w:rsidRPr="00D17C82" w:rsidTr="00814799">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D311A5" w:rsidRPr="00D17C82" w:rsidTr="00814799">
        <w:trPr>
          <w:trHeight w:val="348"/>
          <w:jc w:val="center"/>
        </w:trPr>
        <w:tc>
          <w:tcPr>
            <w:tcW w:w="1531" w:type="dxa"/>
            <w:vMerge w:val="restart"/>
            <w:tcBorders>
              <w:top w:val="nil"/>
              <w:left w:val="single" w:sz="8" w:space="0" w:color="000000"/>
              <w:right w:val="nil"/>
            </w:tcBorders>
            <w:shd w:val="clear" w:color="auto" w:fill="auto"/>
            <w:vAlign w:val="center"/>
            <w:hideMark/>
          </w:tcPr>
          <w:p w:rsidR="00D311A5" w:rsidRPr="00D17C82" w:rsidRDefault="00D311A5"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lastRenderedPageBreak/>
              <w:t>Grupo Experimental Pre-test</w:t>
            </w:r>
          </w:p>
        </w:tc>
        <w:tc>
          <w:tcPr>
            <w:tcW w:w="401" w:type="dxa"/>
            <w:vMerge w:val="restart"/>
            <w:tcBorders>
              <w:top w:val="nil"/>
              <w:left w:val="nil"/>
              <w:right w:val="single" w:sz="4" w:space="0" w:color="auto"/>
            </w:tcBorders>
            <w:shd w:val="clear" w:color="auto" w:fill="auto"/>
            <w:hideMark/>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D311A5" w:rsidRPr="00D17C82" w:rsidTr="00814799">
        <w:trPr>
          <w:trHeight w:val="373"/>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59%</w:t>
            </w:r>
          </w:p>
        </w:tc>
      </w:tr>
      <w:tr w:rsidR="00D311A5" w:rsidRPr="00D17C82" w:rsidTr="00814799">
        <w:trPr>
          <w:trHeight w:val="366"/>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D311A5" w:rsidRPr="00D17C82" w:rsidTr="00814799">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single" w:sz="4" w:space="0" w:color="auto"/>
              <w:left w:val="nil"/>
              <w:bottom w:val="single" w:sz="4" w:space="0" w:color="000000"/>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30%</w:t>
            </w:r>
          </w:p>
        </w:tc>
      </w:tr>
    </w:tbl>
    <w:p w:rsidR="00D311A5" w:rsidRDefault="00D311A5" w:rsidP="00271527">
      <w:pPr>
        <w:autoSpaceDE w:val="0"/>
        <w:autoSpaceDN w:val="0"/>
        <w:adjustRightInd w:val="0"/>
        <w:spacing w:line="360" w:lineRule="auto"/>
        <w:ind w:left="426"/>
        <w:jc w:val="both"/>
        <w:rPr>
          <w:rFonts w:ascii="Arial" w:hAnsi="Arial" w:cs="Arial"/>
          <w:sz w:val="24"/>
          <w:szCs w:val="24"/>
        </w:rPr>
      </w:pPr>
    </w:p>
    <w:tbl>
      <w:tblPr>
        <w:tblStyle w:val="Tablaconcuadrcula"/>
        <w:tblpPr w:leftFromText="141" w:rightFromText="141" w:vertAnchor="text" w:horzAnchor="margin" w:tblpXSpec="center" w:tblpY="-126"/>
        <w:tblW w:w="0" w:type="auto"/>
        <w:tblLook w:val="04A0" w:firstRow="1" w:lastRow="0" w:firstColumn="1" w:lastColumn="0" w:noHBand="0" w:noVBand="1"/>
      </w:tblPr>
      <w:tblGrid>
        <w:gridCol w:w="1696"/>
        <w:gridCol w:w="1843"/>
      </w:tblGrid>
      <w:tr w:rsidR="00D311A5" w:rsidTr="00814799">
        <w:tc>
          <w:tcPr>
            <w:tcW w:w="1696" w:type="dxa"/>
            <w:shd w:val="clear" w:color="auto" w:fill="B6DDE8" w:themeFill="accent5" w:themeFillTint="66"/>
            <w:vAlign w:val="center"/>
          </w:tcPr>
          <w:p w:rsidR="00D311A5" w:rsidRPr="0048528B" w:rsidRDefault="00D311A5"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D311A5" w:rsidRPr="0048528B" w:rsidRDefault="00D311A5"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0-5</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6-10</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11-15</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16-20</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D311A5" w:rsidRDefault="00D311A5" w:rsidP="00271527">
      <w:pPr>
        <w:autoSpaceDE w:val="0"/>
        <w:autoSpaceDN w:val="0"/>
        <w:adjustRightInd w:val="0"/>
        <w:spacing w:line="360" w:lineRule="auto"/>
        <w:ind w:left="426"/>
        <w:jc w:val="both"/>
        <w:rPr>
          <w:rFonts w:ascii="Arial" w:hAnsi="Arial" w:cs="Arial"/>
          <w:sz w:val="24"/>
          <w:szCs w:val="24"/>
        </w:rPr>
      </w:pPr>
    </w:p>
    <w:p w:rsidR="00D311A5" w:rsidRDefault="00D311A5" w:rsidP="00271527">
      <w:pPr>
        <w:autoSpaceDE w:val="0"/>
        <w:autoSpaceDN w:val="0"/>
        <w:adjustRightInd w:val="0"/>
        <w:spacing w:line="360" w:lineRule="auto"/>
        <w:ind w:left="426"/>
        <w:jc w:val="both"/>
        <w:rPr>
          <w:rFonts w:ascii="Arial" w:hAnsi="Arial" w:cs="Arial"/>
          <w:sz w:val="24"/>
          <w:szCs w:val="24"/>
        </w:rPr>
      </w:pPr>
    </w:p>
    <w:p w:rsidR="00D311A5" w:rsidRDefault="00D311A5" w:rsidP="00271527">
      <w:pPr>
        <w:autoSpaceDE w:val="0"/>
        <w:autoSpaceDN w:val="0"/>
        <w:adjustRightInd w:val="0"/>
        <w:spacing w:line="360" w:lineRule="auto"/>
        <w:ind w:left="426"/>
        <w:jc w:val="both"/>
        <w:rPr>
          <w:rFonts w:ascii="Arial" w:hAnsi="Arial" w:cs="Arial"/>
          <w:sz w:val="24"/>
          <w:szCs w:val="24"/>
        </w:rPr>
      </w:pPr>
    </w:p>
    <w:p w:rsidR="00A85FA4" w:rsidRDefault="00A85FA4" w:rsidP="0052322D">
      <w:pPr>
        <w:autoSpaceDE w:val="0"/>
        <w:autoSpaceDN w:val="0"/>
        <w:adjustRightInd w:val="0"/>
        <w:spacing w:line="360" w:lineRule="auto"/>
        <w:ind w:left="142"/>
        <w:jc w:val="both"/>
        <w:rPr>
          <w:rFonts w:ascii="Arial" w:hAnsi="Arial" w:cs="Arial"/>
          <w:sz w:val="24"/>
          <w:szCs w:val="24"/>
        </w:rPr>
      </w:pPr>
      <w:r>
        <w:rPr>
          <w:rFonts w:ascii="Arial" w:hAnsi="Arial" w:cs="Arial"/>
          <w:sz w:val="24"/>
          <w:szCs w:val="24"/>
        </w:rPr>
        <w:t xml:space="preserve">Mediante </w:t>
      </w:r>
      <w:r w:rsidR="00047042">
        <w:rPr>
          <w:rFonts w:ascii="Arial" w:hAnsi="Arial" w:cs="Arial"/>
          <w:sz w:val="24"/>
          <w:szCs w:val="24"/>
        </w:rPr>
        <w:t>el Gráfico N°1</w:t>
      </w:r>
      <w:r>
        <w:rPr>
          <w:rFonts w:ascii="Arial" w:hAnsi="Arial" w:cs="Arial"/>
          <w:sz w:val="24"/>
          <w:szCs w:val="24"/>
        </w:rPr>
        <w:t xml:space="preserve"> y los resultados de la prueba de entrada se pudo obtener </w:t>
      </w:r>
      <w:r w:rsidR="00833947" w:rsidRPr="00B87D80">
        <w:rPr>
          <w:rFonts w:ascii="Arial" w:hAnsi="Arial" w:cs="Arial"/>
          <w:sz w:val="24"/>
          <w:szCs w:val="24"/>
        </w:rPr>
        <w:t>l</w:t>
      </w:r>
      <w:r w:rsidR="00047042">
        <w:rPr>
          <w:rFonts w:ascii="Arial" w:hAnsi="Arial" w:cs="Arial"/>
          <w:sz w:val="24"/>
          <w:szCs w:val="24"/>
        </w:rPr>
        <w:t>os siguientes resultados:</w:t>
      </w:r>
    </w:p>
    <w:p w:rsidR="00487F46" w:rsidRDefault="00487F46" w:rsidP="00301CCC">
      <w:pPr>
        <w:pStyle w:val="Prrafodelista"/>
        <w:numPr>
          <w:ilvl w:val="0"/>
          <w:numId w:val="37"/>
        </w:numPr>
        <w:autoSpaceDE w:val="0"/>
        <w:autoSpaceDN w:val="0"/>
        <w:adjustRightInd w:val="0"/>
        <w:spacing w:line="360" w:lineRule="auto"/>
        <w:ind w:left="851"/>
        <w:jc w:val="both"/>
        <w:rPr>
          <w:rFonts w:ascii="Arial" w:hAnsi="Arial" w:cs="Arial"/>
          <w:b/>
          <w:sz w:val="24"/>
          <w:szCs w:val="24"/>
        </w:rPr>
      </w:pPr>
      <w:r w:rsidRPr="00487F46">
        <w:rPr>
          <w:rFonts w:ascii="Arial" w:hAnsi="Arial" w:cs="Arial"/>
          <w:b/>
          <w:sz w:val="24"/>
          <w:szCs w:val="24"/>
        </w:rPr>
        <w:t>Grupo Control</w:t>
      </w:r>
      <w:r>
        <w:rPr>
          <w:rFonts w:ascii="Arial" w:hAnsi="Arial" w:cs="Arial"/>
          <w:b/>
          <w:sz w:val="24"/>
          <w:szCs w:val="24"/>
        </w:rPr>
        <w:t>:</w:t>
      </w:r>
    </w:p>
    <w:p w:rsidR="00487F46" w:rsidRDefault="00A85FA4" w:rsidP="00271527">
      <w:pPr>
        <w:autoSpaceDE w:val="0"/>
        <w:autoSpaceDN w:val="0"/>
        <w:adjustRightInd w:val="0"/>
        <w:spacing w:line="360" w:lineRule="auto"/>
        <w:ind w:left="851"/>
        <w:jc w:val="both"/>
        <w:rPr>
          <w:rFonts w:ascii="Arial" w:hAnsi="Arial" w:cs="Arial"/>
          <w:sz w:val="24"/>
          <w:szCs w:val="24"/>
        </w:rPr>
      </w:pPr>
      <w:r>
        <w:rPr>
          <w:rFonts w:ascii="Arial" w:hAnsi="Arial" w:cs="Arial"/>
          <w:sz w:val="24"/>
          <w:szCs w:val="24"/>
        </w:rPr>
        <w:t xml:space="preserve">Después de la revisión de la prueba de entrada se </w:t>
      </w:r>
      <w:r w:rsidR="00271527">
        <w:rPr>
          <w:rFonts w:ascii="Arial" w:hAnsi="Arial" w:cs="Arial"/>
          <w:sz w:val="24"/>
          <w:szCs w:val="24"/>
        </w:rPr>
        <w:t xml:space="preserve">obtuvo </w:t>
      </w:r>
      <w:r>
        <w:rPr>
          <w:rFonts w:ascii="Arial" w:hAnsi="Arial" w:cs="Arial"/>
          <w:sz w:val="24"/>
          <w:szCs w:val="24"/>
        </w:rPr>
        <w:t>que de los 17 niños: Con un puntaje de entre 0-5, el 41% (7 niños) tiene un nivel muy bajo de creatividad; con puntaje entre 6-10, el 35% (6 niños) tienen un nivel bajo; entre 11-15, el 24% (4 niños) tienen un nivel medio y con puntaje 16-20, el 0% (0 niños) tienen un nivel alto de creatividad.</w:t>
      </w:r>
    </w:p>
    <w:p w:rsidR="00A85FA4" w:rsidRDefault="00A85FA4" w:rsidP="00301CCC">
      <w:pPr>
        <w:pStyle w:val="Prrafodelista"/>
        <w:numPr>
          <w:ilvl w:val="0"/>
          <w:numId w:val="37"/>
        </w:numPr>
        <w:autoSpaceDE w:val="0"/>
        <w:autoSpaceDN w:val="0"/>
        <w:adjustRightInd w:val="0"/>
        <w:spacing w:line="360" w:lineRule="auto"/>
        <w:ind w:left="851" w:hanging="284"/>
        <w:jc w:val="both"/>
        <w:rPr>
          <w:rFonts w:ascii="Arial" w:hAnsi="Arial" w:cs="Arial"/>
          <w:b/>
          <w:sz w:val="24"/>
          <w:szCs w:val="24"/>
        </w:rPr>
      </w:pPr>
      <w:r w:rsidRPr="00A85FA4">
        <w:rPr>
          <w:rFonts w:ascii="Arial" w:hAnsi="Arial" w:cs="Arial"/>
          <w:b/>
          <w:sz w:val="24"/>
          <w:szCs w:val="24"/>
        </w:rPr>
        <w:t>Grupo Experimental:</w:t>
      </w:r>
    </w:p>
    <w:p w:rsidR="00A46CBB" w:rsidRDefault="00A85FA4" w:rsidP="00271527">
      <w:pPr>
        <w:autoSpaceDE w:val="0"/>
        <w:autoSpaceDN w:val="0"/>
        <w:adjustRightInd w:val="0"/>
        <w:spacing w:line="360" w:lineRule="auto"/>
        <w:ind w:left="851"/>
        <w:jc w:val="both"/>
        <w:rPr>
          <w:rFonts w:ascii="Arial" w:hAnsi="Arial" w:cs="Arial"/>
          <w:sz w:val="24"/>
          <w:szCs w:val="24"/>
        </w:rPr>
      </w:pPr>
      <w:r>
        <w:rPr>
          <w:rFonts w:ascii="Arial" w:hAnsi="Arial" w:cs="Arial"/>
          <w:sz w:val="24"/>
          <w:szCs w:val="24"/>
        </w:rPr>
        <w:t xml:space="preserve">De este grupo se </w:t>
      </w:r>
      <w:r w:rsidR="00271527">
        <w:rPr>
          <w:rFonts w:ascii="Arial" w:hAnsi="Arial" w:cs="Arial"/>
          <w:sz w:val="24"/>
          <w:szCs w:val="24"/>
        </w:rPr>
        <w:t>obtuvo</w:t>
      </w:r>
      <w:r>
        <w:rPr>
          <w:rFonts w:ascii="Arial" w:hAnsi="Arial" w:cs="Arial"/>
          <w:sz w:val="24"/>
          <w:szCs w:val="24"/>
        </w:rPr>
        <w:t xml:space="preserve"> que de los 17 niños: Con un puntaje de entre 0-5, </w:t>
      </w:r>
      <w:r w:rsidRPr="00837650">
        <w:rPr>
          <w:rFonts w:ascii="Arial" w:hAnsi="Arial" w:cs="Arial"/>
          <w:sz w:val="24"/>
          <w:szCs w:val="24"/>
        </w:rPr>
        <w:t>el 24% (7 niños)</w:t>
      </w:r>
      <w:r>
        <w:rPr>
          <w:rFonts w:ascii="Arial" w:hAnsi="Arial" w:cs="Arial"/>
          <w:sz w:val="24"/>
          <w:szCs w:val="24"/>
        </w:rPr>
        <w:t xml:space="preserve"> tiene un nivel muy bajo de creatividad; </w:t>
      </w:r>
      <w:r w:rsidR="00271527">
        <w:rPr>
          <w:rFonts w:ascii="Arial" w:hAnsi="Arial" w:cs="Arial"/>
          <w:sz w:val="24"/>
          <w:szCs w:val="24"/>
        </w:rPr>
        <w:t xml:space="preserve">con puntaje entre 6-10, </w:t>
      </w:r>
      <w:r>
        <w:rPr>
          <w:rFonts w:ascii="Arial" w:hAnsi="Arial" w:cs="Arial"/>
          <w:sz w:val="24"/>
          <w:szCs w:val="24"/>
        </w:rPr>
        <w:t>el 59</w:t>
      </w:r>
      <w:r w:rsidRPr="00837650">
        <w:rPr>
          <w:rFonts w:ascii="Arial" w:hAnsi="Arial" w:cs="Arial"/>
          <w:sz w:val="24"/>
          <w:szCs w:val="24"/>
        </w:rPr>
        <w:t>% (6 niños)</w:t>
      </w:r>
      <w:r>
        <w:rPr>
          <w:rFonts w:ascii="Arial" w:hAnsi="Arial" w:cs="Arial"/>
          <w:sz w:val="24"/>
          <w:szCs w:val="24"/>
        </w:rPr>
        <w:t xml:space="preserve"> tienen un nivel bajo; </w:t>
      </w:r>
      <w:r w:rsidR="00271527">
        <w:rPr>
          <w:rFonts w:ascii="Arial" w:hAnsi="Arial" w:cs="Arial"/>
          <w:sz w:val="24"/>
          <w:szCs w:val="24"/>
        </w:rPr>
        <w:t xml:space="preserve">entre 11-15, </w:t>
      </w:r>
      <w:r>
        <w:rPr>
          <w:rFonts w:ascii="Arial" w:hAnsi="Arial" w:cs="Arial"/>
          <w:sz w:val="24"/>
          <w:szCs w:val="24"/>
        </w:rPr>
        <w:t>el 0% (0</w:t>
      </w:r>
      <w:r w:rsidR="00833947">
        <w:rPr>
          <w:rFonts w:ascii="Arial" w:hAnsi="Arial" w:cs="Arial"/>
          <w:sz w:val="24"/>
          <w:szCs w:val="24"/>
        </w:rPr>
        <w:t xml:space="preserve"> </w:t>
      </w:r>
      <w:r>
        <w:rPr>
          <w:rFonts w:ascii="Arial" w:hAnsi="Arial" w:cs="Arial"/>
          <w:sz w:val="24"/>
          <w:szCs w:val="24"/>
        </w:rPr>
        <w:t xml:space="preserve">niños) tienen un nivel medio </w:t>
      </w:r>
      <w:r w:rsidR="00271527">
        <w:rPr>
          <w:rFonts w:ascii="Arial" w:hAnsi="Arial" w:cs="Arial"/>
          <w:sz w:val="24"/>
          <w:szCs w:val="24"/>
        </w:rPr>
        <w:t xml:space="preserve">y con puntaje </w:t>
      </w:r>
      <w:r w:rsidR="00271527" w:rsidRPr="00837650">
        <w:rPr>
          <w:rFonts w:ascii="Arial" w:hAnsi="Arial" w:cs="Arial"/>
          <w:sz w:val="24"/>
          <w:szCs w:val="24"/>
        </w:rPr>
        <w:t xml:space="preserve">16-20, </w:t>
      </w:r>
      <w:r w:rsidRPr="00837650">
        <w:rPr>
          <w:rFonts w:ascii="Arial" w:hAnsi="Arial" w:cs="Arial"/>
          <w:sz w:val="24"/>
          <w:szCs w:val="24"/>
        </w:rPr>
        <w:t>el 17% (</w:t>
      </w:r>
      <w:r w:rsidR="00837650" w:rsidRPr="00837650">
        <w:rPr>
          <w:rFonts w:ascii="Arial" w:hAnsi="Arial" w:cs="Arial"/>
          <w:sz w:val="24"/>
          <w:szCs w:val="24"/>
        </w:rPr>
        <w:t xml:space="preserve">4 </w:t>
      </w:r>
      <w:r w:rsidRPr="00837650">
        <w:rPr>
          <w:rFonts w:ascii="Arial" w:hAnsi="Arial" w:cs="Arial"/>
          <w:sz w:val="24"/>
          <w:szCs w:val="24"/>
        </w:rPr>
        <w:t>niños)</w:t>
      </w:r>
      <w:r>
        <w:rPr>
          <w:rFonts w:ascii="Arial" w:hAnsi="Arial" w:cs="Arial"/>
          <w:sz w:val="24"/>
          <w:szCs w:val="24"/>
        </w:rPr>
        <w:t xml:space="preserve"> tienen un nivel alto de creatividad.</w:t>
      </w:r>
    </w:p>
    <w:p w:rsidR="00A46CBB" w:rsidRDefault="00A46CBB">
      <w:pPr>
        <w:rPr>
          <w:rFonts w:ascii="Arial" w:hAnsi="Arial" w:cs="Arial"/>
          <w:sz w:val="24"/>
          <w:szCs w:val="24"/>
        </w:rPr>
      </w:pPr>
      <w:r>
        <w:rPr>
          <w:rFonts w:ascii="Arial" w:hAnsi="Arial" w:cs="Arial"/>
          <w:sz w:val="24"/>
          <w:szCs w:val="24"/>
        </w:rPr>
        <w:br w:type="page"/>
      </w:r>
    </w:p>
    <w:p w:rsidR="00271527" w:rsidRDefault="00271527" w:rsidP="00301CCC">
      <w:pPr>
        <w:pStyle w:val="Ttulo3"/>
        <w:numPr>
          <w:ilvl w:val="1"/>
          <w:numId w:val="121"/>
        </w:numPr>
        <w:rPr>
          <w:rFonts w:ascii="Arial" w:hAnsi="Arial" w:cs="Arial"/>
          <w:b/>
          <w:color w:val="auto"/>
        </w:rPr>
      </w:pPr>
      <w:bookmarkStart w:id="55" w:name="_Toc472517247"/>
      <w:r w:rsidRPr="00A46CBB">
        <w:rPr>
          <w:rFonts w:ascii="Arial" w:hAnsi="Arial" w:cs="Arial"/>
          <w:b/>
          <w:color w:val="auto"/>
        </w:rPr>
        <w:lastRenderedPageBreak/>
        <w:t>Evaluación de salida</w:t>
      </w:r>
      <w:r w:rsidR="00833947" w:rsidRPr="00A46CBB">
        <w:rPr>
          <w:rFonts w:ascii="Arial" w:hAnsi="Arial" w:cs="Arial"/>
          <w:b/>
          <w:color w:val="auto"/>
        </w:rPr>
        <w:t xml:space="preserve"> (pos test)</w:t>
      </w:r>
      <w:r w:rsidRPr="00A46CBB">
        <w:rPr>
          <w:rFonts w:ascii="Arial" w:hAnsi="Arial" w:cs="Arial"/>
          <w:b/>
          <w:color w:val="auto"/>
        </w:rPr>
        <w:t>:</w:t>
      </w:r>
      <w:bookmarkEnd w:id="55"/>
    </w:p>
    <w:p w:rsidR="00A46CBB" w:rsidRPr="00A46CBB" w:rsidRDefault="00A46CBB" w:rsidP="00A46CBB">
      <w:pPr>
        <w:spacing w:after="0"/>
      </w:pPr>
    </w:p>
    <w:p w:rsidR="00271527" w:rsidRDefault="00BB02BE" w:rsidP="006748D7">
      <w:pPr>
        <w:spacing w:line="360" w:lineRule="auto"/>
        <w:ind w:left="426"/>
        <w:jc w:val="both"/>
        <w:rPr>
          <w:rFonts w:ascii="Arial" w:hAnsi="Arial" w:cs="Arial"/>
          <w:sz w:val="24"/>
          <w:szCs w:val="24"/>
        </w:rPr>
      </w:pPr>
      <w:r>
        <w:rPr>
          <w:rFonts w:ascii="Arial" w:hAnsi="Arial" w:cs="Arial"/>
          <w:sz w:val="24"/>
        </w:rPr>
        <w:t xml:space="preserve">Una vez aplicadas las veinte sesiones de clase programadas en la investigación al grupo experimental, se procedió a aplicar la prueba de salida, la cual fue también </w:t>
      </w:r>
      <w:r w:rsidR="00061161">
        <w:rPr>
          <w:rFonts w:ascii="Arial" w:hAnsi="Arial" w:cs="Arial"/>
          <w:sz w:val="24"/>
        </w:rPr>
        <w:t>l</w:t>
      </w:r>
      <w:r>
        <w:rPr>
          <w:rFonts w:ascii="Arial" w:hAnsi="Arial" w:cs="Arial"/>
          <w:sz w:val="24"/>
        </w:rPr>
        <w:t xml:space="preserve">a lista de cotejo, para </w:t>
      </w:r>
      <w:r>
        <w:rPr>
          <w:rFonts w:ascii="Arial" w:hAnsi="Arial" w:cs="Arial"/>
          <w:sz w:val="24"/>
          <w:szCs w:val="24"/>
        </w:rPr>
        <w:t>determinar de nuevo el nivel de creatividad en los niños y niñas de 5 años de la Institución Educativa.</w:t>
      </w:r>
    </w:p>
    <w:p w:rsidR="0073312D" w:rsidRPr="0073312D" w:rsidRDefault="0073312D" w:rsidP="00BB02BE">
      <w:pPr>
        <w:autoSpaceDE w:val="0"/>
        <w:autoSpaceDN w:val="0"/>
        <w:adjustRightInd w:val="0"/>
        <w:spacing w:line="360" w:lineRule="auto"/>
        <w:ind w:left="426"/>
        <w:jc w:val="both"/>
        <w:rPr>
          <w:rFonts w:ascii="Arial" w:hAnsi="Arial" w:cs="Arial"/>
          <w:b/>
          <w:sz w:val="24"/>
          <w:szCs w:val="24"/>
          <w:u w:val="single"/>
        </w:rPr>
      </w:pPr>
      <w:r w:rsidRPr="0073312D">
        <w:rPr>
          <w:rFonts w:ascii="Arial" w:hAnsi="Arial" w:cs="Arial"/>
          <w:b/>
          <w:sz w:val="24"/>
          <w:szCs w:val="24"/>
          <w:u w:val="single"/>
        </w:rPr>
        <w:t>Gráfico N°2</w:t>
      </w:r>
    </w:p>
    <w:p w:rsidR="00D311A5" w:rsidRDefault="00D311A5" w:rsidP="00D311A5">
      <w:r>
        <w:rPr>
          <w:noProof/>
          <w:lang w:eastAsia="es-PE"/>
        </w:rPr>
        <w:drawing>
          <wp:inline distT="0" distB="0" distL="0" distR="0" wp14:anchorId="775F706D" wp14:editId="236908A6">
            <wp:extent cx="5486400" cy="3092521"/>
            <wp:effectExtent l="0" t="0" r="0" b="0"/>
            <wp:docPr id="898" name="Gráfico 8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D311A5"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br w:type="page"/>
            </w: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D311A5" w:rsidRDefault="00D311A5"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D311A5" w:rsidRPr="00D17C82" w:rsidRDefault="00D311A5"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D311A5" w:rsidRPr="00D17C82" w:rsidTr="00814799">
        <w:trPr>
          <w:trHeight w:val="307"/>
          <w:jc w:val="center"/>
        </w:trPr>
        <w:tc>
          <w:tcPr>
            <w:tcW w:w="1531" w:type="dxa"/>
            <w:vMerge w:val="restart"/>
            <w:tcBorders>
              <w:top w:val="nil"/>
              <w:left w:val="single" w:sz="8" w:space="0" w:color="000000"/>
              <w:right w:val="nil"/>
            </w:tcBorders>
            <w:shd w:val="clear" w:color="auto" w:fill="auto"/>
            <w:vAlign w:val="center"/>
            <w:hideMark/>
          </w:tcPr>
          <w:p w:rsidR="00D311A5" w:rsidRPr="00D17C82" w:rsidRDefault="00D311A5"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Post-test</w:t>
            </w:r>
          </w:p>
        </w:tc>
        <w:tc>
          <w:tcPr>
            <w:tcW w:w="401" w:type="dxa"/>
            <w:vMerge w:val="restart"/>
            <w:tcBorders>
              <w:top w:val="nil"/>
              <w:left w:val="nil"/>
              <w:right w:val="single" w:sz="4" w:space="0" w:color="auto"/>
            </w:tcBorders>
            <w:shd w:val="clear" w:color="auto" w:fill="auto"/>
            <w:hideMark/>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nil"/>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30%</w:t>
            </w:r>
          </w:p>
        </w:tc>
      </w:tr>
      <w:tr w:rsidR="00D311A5" w:rsidRPr="00D17C82" w:rsidTr="00814799">
        <w:trPr>
          <w:trHeight w:val="280"/>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D311A5" w:rsidRPr="00D17C82" w:rsidTr="00814799">
        <w:trPr>
          <w:trHeight w:val="355"/>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D311A5" w:rsidRPr="00D17C82" w:rsidTr="00814799">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D311A5" w:rsidRPr="00D17C82" w:rsidTr="00814799">
        <w:trPr>
          <w:trHeight w:val="348"/>
          <w:jc w:val="center"/>
        </w:trPr>
        <w:tc>
          <w:tcPr>
            <w:tcW w:w="1531" w:type="dxa"/>
            <w:vMerge w:val="restart"/>
            <w:tcBorders>
              <w:top w:val="nil"/>
              <w:left w:val="single" w:sz="8" w:space="0" w:color="000000"/>
              <w:right w:val="nil"/>
            </w:tcBorders>
            <w:shd w:val="clear" w:color="auto" w:fill="auto"/>
            <w:vAlign w:val="center"/>
            <w:hideMark/>
          </w:tcPr>
          <w:p w:rsidR="00D311A5" w:rsidRPr="00D17C82" w:rsidRDefault="00D311A5"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nil"/>
              <w:left w:val="nil"/>
              <w:right w:val="single" w:sz="4" w:space="0" w:color="auto"/>
            </w:tcBorders>
            <w:shd w:val="clear" w:color="auto" w:fill="auto"/>
            <w:hideMark/>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D311A5" w:rsidRPr="00D17C82" w:rsidTr="00814799">
        <w:trPr>
          <w:trHeight w:val="373"/>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D311A5" w:rsidRPr="00D17C82" w:rsidTr="00814799">
        <w:trPr>
          <w:trHeight w:val="366"/>
          <w:jc w:val="center"/>
        </w:trPr>
        <w:tc>
          <w:tcPr>
            <w:tcW w:w="1531" w:type="dxa"/>
            <w:vMerge/>
            <w:tcBorders>
              <w:left w:val="single" w:sz="8"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single" w:sz="4" w:space="0" w:color="auto"/>
              <w:left w:val="nil"/>
              <w:bottom w:val="single" w:sz="4" w:space="0" w:color="auto"/>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18%</w:t>
            </w:r>
          </w:p>
        </w:tc>
      </w:tr>
      <w:tr w:rsidR="00D311A5" w:rsidRPr="00D17C82" w:rsidTr="00814799">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D311A5" w:rsidRDefault="00D311A5"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D311A5" w:rsidRPr="00D17C82" w:rsidRDefault="00D311A5"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14</w:t>
            </w:r>
          </w:p>
        </w:tc>
        <w:tc>
          <w:tcPr>
            <w:tcW w:w="1138" w:type="dxa"/>
            <w:tcBorders>
              <w:top w:val="single" w:sz="4" w:space="0" w:color="auto"/>
              <w:left w:val="nil"/>
              <w:bottom w:val="single" w:sz="4" w:space="0" w:color="000000"/>
              <w:right w:val="single" w:sz="8" w:space="0" w:color="000000"/>
            </w:tcBorders>
            <w:shd w:val="clear" w:color="auto" w:fill="auto"/>
            <w:noWrap/>
          </w:tcPr>
          <w:p w:rsidR="00D311A5" w:rsidRPr="00D17C82" w:rsidRDefault="00D311A5"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82%</w:t>
            </w:r>
          </w:p>
        </w:tc>
      </w:tr>
    </w:tbl>
    <w:p w:rsidR="00D311A5" w:rsidRDefault="00D311A5" w:rsidP="00D311A5"/>
    <w:tbl>
      <w:tblPr>
        <w:tblStyle w:val="Tablaconcuadrcula"/>
        <w:tblpPr w:leftFromText="141" w:rightFromText="141" w:vertAnchor="text" w:horzAnchor="margin" w:tblpXSpec="center" w:tblpY="-126"/>
        <w:tblW w:w="0" w:type="auto"/>
        <w:tblLook w:val="04A0" w:firstRow="1" w:lastRow="0" w:firstColumn="1" w:lastColumn="0" w:noHBand="0" w:noVBand="1"/>
      </w:tblPr>
      <w:tblGrid>
        <w:gridCol w:w="1696"/>
        <w:gridCol w:w="1843"/>
      </w:tblGrid>
      <w:tr w:rsidR="00D311A5" w:rsidTr="00814799">
        <w:tc>
          <w:tcPr>
            <w:tcW w:w="1696" w:type="dxa"/>
            <w:shd w:val="clear" w:color="auto" w:fill="B6DDE8" w:themeFill="accent5" w:themeFillTint="66"/>
            <w:vAlign w:val="center"/>
          </w:tcPr>
          <w:p w:rsidR="00D311A5" w:rsidRPr="0048528B" w:rsidRDefault="00D311A5"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D311A5" w:rsidRPr="0048528B" w:rsidRDefault="00D311A5"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0-5</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6-10</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11-15</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D311A5" w:rsidTr="00814799">
        <w:tc>
          <w:tcPr>
            <w:tcW w:w="1696"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16-20</w:t>
            </w:r>
          </w:p>
        </w:tc>
        <w:tc>
          <w:tcPr>
            <w:tcW w:w="1843" w:type="dxa"/>
            <w:vAlign w:val="center"/>
          </w:tcPr>
          <w:p w:rsidR="00D311A5" w:rsidRPr="0048528B" w:rsidRDefault="00D311A5"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D311A5" w:rsidRDefault="00D311A5" w:rsidP="00D311A5"/>
    <w:p w:rsidR="00D311A5" w:rsidRDefault="00D311A5" w:rsidP="00D311A5"/>
    <w:p w:rsidR="00D311A5" w:rsidRDefault="00D311A5" w:rsidP="00BB02BE">
      <w:pPr>
        <w:autoSpaceDE w:val="0"/>
        <w:autoSpaceDN w:val="0"/>
        <w:adjustRightInd w:val="0"/>
        <w:spacing w:line="360" w:lineRule="auto"/>
        <w:ind w:left="426"/>
        <w:jc w:val="both"/>
        <w:rPr>
          <w:rFonts w:ascii="Arial" w:hAnsi="Arial" w:cs="Arial"/>
          <w:sz w:val="24"/>
          <w:szCs w:val="24"/>
        </w:rPr>
      </w:pPr>
    </w:p>
    <w:p w:rsidR="00047042" w:rsidRDefault="00047042" w:rsidP="00047042">
      <w:pPr>
        <w:autoSpaceDE w:val="0"/>
        <w:autoSpaceDN w:val="0"/>
        <w:adjustRightInd w:val="0"/>
        <w:spacing w:line="360" w:lineRule="auto"/>
        <w:ind w:left="426"/>
        <w:jc w:val="both"/>
        <w:rPr>
          <w:rFonts w:ascii="Arial" w:hAnsi="Arial" w:cs="Arial"/>
          <w:sz w:val="24"/>
          <w:szCs w:val="24"/>
        </w:rPr>
      </w:pPr>
      <w:r>
        <w:rPr>
          <w:rFonts w:ascii="Arial" w:hAnsi="Arial" w:cs="Arial"/>
          <w:sz w:val="24"/>
          <w:szCs w:val="24"/>
        </w:rPr>
        <w:lastRenderedPageBreak/>
        <w:t>Se aplicó a ambos grupos, control y experimental y, mediante el Grafico N°</w:t>
      </w:r>
      <w:r w:rsidR="00061161">
        <w:rPr>
          <w:rFonts w:ascii="Arial" w:hAnsi="Arial" w:cs="Arial"/>
          <w:sz w:val="24"/>
          <w:szCs w:val="24"/>
        </w:rPr>
        <w:t xml:space="preserve"> </w:t>
      </w:r>
      <w:r>
        <w:rPr>
          <w:rFonts w:ascii="Arial" w:hAnsi="Arial" w:cs="Arial"/>
          <w:sz w:val="24"/>
          <w:szCs w:val="24"/>
        </w:rPr>
        <w:t>2, se pudo obtener los siguientes resultados:</w:t>
      </w:r>
    </w:p>
    <w:p w:rsidR="00BB02BE" w:rsidRDefault="00BB02BE" w:rsidP="00301CCC">
      <w:pPr>
        <w:pStyle w:val="Prrafodelista"/>
        <w:numPr>
          <w:ilvl w:val="0"/>
          <w:numId w:val="37"/>
        </w:numPr>
        <w:autoSpaceDE w:val="0"/>
        <w:autoSpaceDN w:val="0"/>
        <w:adjustRightInd w:val="0"/>
        <w:spacing w:line="360" w:lineRule="auto"/>
        <w:ind w:left="851"/>
        <w:jc w:val="both"/>
        <w:rPr>
          <w:rFonts w:ascii="Arial" w:hAnsi="Arial" w:cs="Arial"/>
          <w:b/>
          <w:sz w:val="24"/>
          <w:szCs w:val="24"/>
        </w:rPr>
      </w:pPr>
      <w:r w:rsidRPr="00487F46">
        <w:rPr>
          <w:rFonts w:ascii="Arial" w:hAnsi="Arial" w:cs="Arial"/>
          <w:b/>
          <w:sz w:val="24"/>
          <w:szCs w:val="24"/>
        </w:rPr>
        <w:t>Grupo Control</w:t>
      </w:r>
      <w:r>
        <w:rPr>
          <w:rFonts w:ascii="Arial" w:hAnsi="Arial" w:cs="Arial"/>
          <w:b/>
          <w:sz w:val="24"/>
          <w:szCs w:val="24"/>
        </w:rPr>
        <w:t>:</w:t>
      </w:r>
    </w:p>
    <w:p w:rsidR="00BB02BE" w:rsidRDefault="00BB02BE" w:rsidP="00BB02BE">
      <w:pPr>
        <w:autoSpaceDE w:val="0"/>
        <w:autoSpaceDN w:val="0"/>
        <w:adjustRightInd w:val="0"/>
        <w:spacing w:line="360" w:lineRule="auto"/>
        <w:ind w:left="851"/>
        <w:jc w:val="both"/>
        <w:rPr>
          <w:rFonts w:ascii="Arial" w:hAnsi="Arial" w:cs="Arial"/>
          <w:sz w:val="24"/>
          <w:szCs w:val="24"/>
        </w:rPr>
      </w:pPr>
      <w:r>
        <w:rPr>
          <w:rFonts w:ascii="Arial" w:hAnsi="Arial" w:cs="Arial"/>
          <w:sz w:val="24"/>
          <w:szCs w:val="24"/>
        </w:rPr>
        <w:t>Después de la revisión de la prueba de salida se obtuvo que de los 17 niños: Con un puntaje de entre 0-5, el 30% (5 niños) tiene un nivel muy bajo de creatividad; con puntaje entre 6-10, el 35% (6 niños) tienen un nivel bajo; entre 11-15, el 35% (6 niños) tienen un nivel medio y con puntaje 16-20, el 0% (0 niños) tienen un nivel alto de creatividad.</w:t>
      </w:r>
    </w:p>
    <w:p w:rsidR="00BB02BE" w:rsidRDefault="00BB02BE" w:rsidP="00301CCC">
      <w:pPr>
        <w:pStyle w:val="Prrafodelista"/>
        <w:numPr>
          <w:ilvl w:val="0"/>
          <w:numId w:val="37"/>
        </w:numPr>
        <w:autoSpaceDE w:val="0"/>
        <w:autoSpaceDN w:val="0"/>
        <w:adjustRightInd w:val="0"/>
        <w:spacing w:line="360" w:lineRule="auto"/>
        <w:ind w:left="851" w:hanging="284"/>
        <w:jc w:val="both"/>
        <w:rPr>
          <w:rFonts w:ascii="Arial" w:hAnsi="Arial" w:cs="Arial"/>
          <w:b/>
          <w:sz w:val="24"/>
          <w:szCs w:val="24"/>
        </w:rPr>
      </w:pPr>
      <w:r w:rsidRPr="00A85FA4">
        <w:rPr>
          <w:rFonts w:ascii="Arial" w:hAnsi="Arial" w:cs="Arial"/>
          <w:b/>
          <w:sz w:val="24"/>
          <w:szCs w:val="24"/>
        </w:rPr>
        <w:t>Grupo Experimental:</w:t>
      </w:r>
    </w:p>
    <w:p w:rsidR="0052322D" w:rsidRDefault="00BB02BE" w:rsidP="00BB02BE">
      <w:pPr>
        <w:autoSpaceDE w:val="0"/>
        <w:autoSpaceDN w:val="0"/>
        <w:adjustRightInd w:val="0"/>
        <w:spacing w:line="360" w:lineRule="auto"/>
        <w:ind w:left="851"/>
        <w:jc w:val="both"/>
        <w:rPr>
          <w:rFonts w:ascii="Arial" w:hAnsi="Arial" w:cs="Arial"/>
          <w:sz w:val="24"/>
          <w:szCs w:val="24"/>
        </w:rPr>
      </w:pPr>
      <w:r>
        <w:rPr>
          <w:rFonts w:ascii="Arial" w:hAnsi="Arial" w:cs="Arial"/>
          <w:sz w:val="24"/>
          <w:szCs w:val="24"/>
        </w:rPr>
        <w:t>De este grupo se obtuvo que de los 17 niños: Con un puntaje de entre 0-5, el 0% (0 niños) tiene un nivel muy bajo de creatividad; con puntaje entre 6-10, el 0% (0 niños) tienen un nivel bajo; entre 11-15, el 18% (3 niños) tienen un nivel medio y con puntaje 16-20, el 82% (14 niños) tienen un nivel alto de creatividad.</w:t>
      </w:r>
    </w:p>
    <w:p w:rsidR="0052322D" w:rsidRDefault="0052322D">
      <w:pPr>
        <w:rPr>
          <w:rFonts w:ascii="Arial" w:hAnsi="Arial" w:cs="Arial"/>
          <w:sz w:val="24"/>
          <w:szCs w:val="24"/>
        </w:rPr>
      </w:pPr>
      <w:r>
        <w:rPr>
          <w:rFonts w:ascii="Arial" w:hAnsi="Arial" w:cs="Arial"/>
          <w:sz w:val="24"/>
          <w:szCs w:val="24"/>
        </w:rPr>
        <w:br w:type="page"/>
      </w:r>
    </w:p>
    <w:p w:rsidR="00BB02BE" w:rsidRDefault="00F34342" w:rsidP="00301CCC">
      <w:pPr>
        <w:pStyle w:val="Ttulo3"/>
        <w:numPr>
          <w:ilvl w:val="1"/>
          <w:numId w:val="121"/>
        </w:numPr>
        <w:rPr>
          <w:rFonts w:ascii="Arial" w:hAnsi="Arial" w:cs="Arial"/>
          <w:b/>
          <w:color w:val="auto"/>
        </w:rPr>
      </w:pPr>
      <w:bookmarkStart w:id="56" w:name="_Toc472517248"/>
      <w:r w:rsidRPr="00A46CBB">
        <w:rPr>
          <w:rFonts w:ascii="Arial" w:hAnsi="Arial" w:cs="Arial"/>
          <w:b/>
          <w:color w:val="auto"/>
        </w:rPr>
        <w:lastRenderedPageBreak/>
        <w:t>Evaluación comparativa</w:t>
      </w:r>
      <w:r w:rsidR="00BB02BE" w:rsidRPr="00A46CBB">
        <w:rPr>
          <w:rFonts w:ascii="Arial" w:hAnsi="Arial" w:cs="Arial"/>
          <w:b/>
          <w:color w:val="auto"/>
        </w:rPr>
        <w:t xml:space="preserve"> entre la prueba de entrada y la prueba de salida:</w:t>
      </w:r>
      <w:bookmarkEnd w:id="56"/>
    </w:p>
    <w:p w:rsidR="00A46CBB" w:rsidRPr="00A46CBB" w:rsidRDefault="00A46CBB" w:rsidP="00A46CBB"/>
    <w:p w:rsidR="00047042" w:rsidRPr="00047042" w:rsidRDefault="00047042" w:rsidP="00047042">
      <w:pPr>
        <w:autoSpaceDE w:val="0"/>
        <w:autoSpaceDN w:val="0"/>
        <w:adjustRightInd w:val="0"/>
        <w:spacing w:line="360" w:lineRule="auto"/>
        <w:ind w:left="360"/>
        <w:jc w:val="both"/>
        <w:rPr>
          <w:rFonts w:ascii="Arial" w:hAnsi="Arial" w:cs="Arial"/>
          <w:b/>
          <w:sz w:val="24"/>
          <w:szCs w:val="24"/>
          <w:u w:val="single"/>
        </w:rPr>
      </w:pPr>
      <w:r w:rsidRPr="00047042">
        <w:rPr>
          <w:rFonts w:ascii="Arial" w:hAnsi="Arial" w:cs="Arial"/>
          <w:b/>
          <w:sz w:val="24"/>
          <w:szCs w:val="24"/>
          <w:u w:val="single"/>
        </w:rPr>
        <w:t>Gráfico N°3:</w:t>
      </w:r>
    </w:p>
    <w:p w:rsidR="009323FE" w:rsidRDefault="009323FE" w:rsidP="009323FE">
      <w:r>
        <w:rPr>
          <w:noProof/>
          <w:lang w:eastAsia="es-PE"/>
        </w:rPr>
        <mc:AlternateContent>
          <mc:Choice Requires="wps">
            <w:drawing>
              <wp:anchor distT="0" distB="0" distL="114300" distR="114300" simplePos="0" relativeHeight="251783168" behindDoc="0" locked="0" layoutInCell="1" allowOverlap="1">
                <wp:simplePos x="0" y="0"/>
                <wp:positionH relativeFrom="column">
                  <wp:posOffset>2691765</wp:posOffset>
                </wp:positionH>
                <wp:positionV relativeFrom="paragraph">
                  <wp:posOffset>852804</wp:posOffset>
                </wp:positionV>
                <wp:extent cx="0" cy="2771775"/>
                <wp:effectExtent l="0" t="0" r="19050" b="28575"/>
                <wp:wrapNone/>
                <wp:docPr id="904" name="Conector recto 904"/>
                <wp:cNvGraphicFramePr/>
                <a:graphic xmlns:a="http://schemas.openxmlformats.org/drawingml/2006/main">
                  <a:graphicData uri="http://schemas.microsoft.com/office/word/2010/wordprocessingShape">
                    <wps:wsp>
                      <wps:cNvCnPr/>
                      <wps:spPr>
                        <a:xfrm>
                          <a:off x="0" y="0"/>
                          <a:ext cx="0" cy="2771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527415" id="Conector recto 90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11.95pt,67.15pt" to="211.95pt,2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" strokecolor="#4579b8 [3044]"/>
            </w:pict>
          </mc:Fallback>
        </mc:AlternateContent>
      </w:r>
      <w:r w:rsidRPr="00DD0022">
        <w:rPr>
          <w:noProof/>
          <w:lang w:eastAsia="es-PE"/>
        </w:rPr>
        <mc:AlternateContent>
          <mc:Choice Requires="wps">
            <w:drawing>
              <wp:anchor distT="0" distB="0" distL="114300" distR="114300" simplePos="0" relativeHeight="251780096" behindDoc="0" locked="0" layoutInCell="1" allowOverlap="1" wp14:anchorId="728686E2" wp14:editId="2DF19107">
                <wp:simplePos x="0" y="0"/>
                <wp:positionH relativeFrom="column">
                  <wp:posOffset>1293495</wp:posOffset>
                </wp:positionH>
                <wp:positionV relativeFrom="paragraph">
                  <wp:posOffset>3352800</wp:posOffset>
                </wp:positionV>
                <wp:extent cx="1438275" cy="379730"/>
                <wp:effectExtent l="0" t="0" r="9525" b="1270"/>
                <wp:wrapNone/>
                <wp:docPr id="901"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9323FE" w:rsidRDefault="00797B9A" w:rsidP="009323FE">
                            <w:pPr>
                              <w:jc w:val="center"/>
                              <w:rPr>
                                <w:rFonts w:ascii="Arial" w:hAnsi="Arial" w:cs="Arial"/>
                                <w:b/>
                                <w:lang w:val="es-ES"/>
                              </w:rPr>
                            </w:pPr>
                            <w:r w:rsidRPr="009323FE">
                              <w:rPr>
                                <w:rFonts w:ascii="Arial" w:hAnsi="Arial" w:cs="Arial"/>
                                <w:b/>
                                <w:lang w:val="es-ES"/>
                              </w:rPr>
                              <w:t>POST-TEST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686E2" id="3 Cuadro de texto" o:spid="_x0000_s1059" type="#_x0000_t202" style="position:absolute;margin-left:101.85pt;margin-top:264pt;width:113.25pt;height:29.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" fillcolor="white [3201]" stroked="f" strokeweight=".5pt">
                <v:textbox>
                  <w:txbxContent>
                    <w:p w:rsidR="00797B9A" w:rsidRPr="009323FE" w:rsidRDefault="00797B9A" w:rsidP="009323FE">
                      <w:pPr>
                        <w:jc w:val="center"/>
                        <w:rPr>
                          <w:rFonts w:ascii="Arial" w:hAnsi="Arial" w:cs="Arial"/>
                          <w:b/>
                          <w:lang w:val="es-ES"/>
                        </w:rPr>
                      </w:pPr>
                      <w:r w:rsidRPr="009323FE">
                        <w:rPr>
                          <w:rFonts w:ascii="Arial" w:hAnsi="Arial" w:cs="Arial"/>
                          <w:b/>
                          <w:lang w:val="es-ES"/>
                        </w:rPr>
                        <w:t>POST-TEST</w:t>
                      </w:r>
                    </w:p>
                  </w:txbxContent>
                </v:textbox>
              </v:shape>
            </w:pict>
          </mc:Fallback>
        </mc:AlternateContent>
      </w:r>
      <w:r w:rsidRPr="00DD0022">
        <w:rPr>
          <w:noProof/>
          <w:lang w:eastAsia="es-PE"/>
        </w:rPr>
        <mc:AlternateContent>
          <mc:Choice Requires="wps">
            <w:drawing>
              <wp:anchor distT="0" distB="0" distL="114300" distR="114300" simplePos="0" relativeHeight="251782144" behindDoc="0" locked="0" layoutInCell="1" allowOverlap="1" wp14:anchorId="08D39E89" wp14:editId="3975B2A1">
                <wp:simplePos x="0" y="0"/>
                <wp:positionH relativeFrom="column">
                  <wp:posOffset>3964940</wp:posOffset>
                </wp:positionH>
                <wp:positionV relativeFrom="paragraph">
                  <wp:posOffset>3359785</wp:posOffset>
                </wp:positionV>
                <wp:extent cx="1438275" cy="379730"/>
                <wp:effectExtent l="0" t="0" r="9525" b="1270"/>
                <wp:wrapNone/>
                <wp:docPr id="899"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9323FE" w:rsidRDefault="00797B9A" w:rsidP="009323FE">
                            <w:pPr>
                              <w:jc w:val="center"/>
                              <w:rPr>
                                <w:rFonts w:ascii="Arial" w:hAnsi="Arial" w:cs="Arial"/>
                                <w:b/>
                                <w:lang w:val="es-ES"/>
                              </w:rPr>
                            </w:pPr>
                            <w:r w:rsidRPr="009323FE">
                              <w:rPr>
                                <w:rFonts w:ascii="Arial" w:hAnsi="Arial" w:cs="Arial"/>
                                <w:b/>
                                <w:lang w:val="es-ES"/>
                              </w:rPr>
                              <w:t>POST-TEST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39E89" id="_x0000_s1060" type="#_x0000_t202" style="position:absolute;margin-left:312.2pt;margin-top:264.55pt;width:113.25pt;height:29.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" fillcolor="white [3201]" stroked="f" strokeweight=".5pt">
                <v:textbox>
                  <w:txbxContent>
                    <w:p w:rsidR="00797B9A" w:rsidRPr="009323FE" w:rsidRDefault="00797B9A" w:rsidP="009323FE">
                      <w:pPr>
                        <w:jc w:val="center"/>
                        <w:rPr>
                          <w:rFonts w:ascii="Arial" w:hAnsi="Arial" w:cs="Arial"/>
                          <w:b/>
                          <w:lang w:val="es-ES"/>
                        </w:rPr>
                      </w:pPr>
                      <w:r w:rsidRPr="009323FE">
                        <w:rPr>
                          <w:rFonts w:ascii="Arial" w:hAnsi="Arial" w:cs="Arial"/>
                          <w:b/>
                          <w:lang w:val="es-ES"/>
                        </w:rPr>
                        <w:t>POST-TEST</w:t>
                      </w:r>
                    </w:p>
                  </w:txbxContent>
                </v:textbox>
              </v:shape>
            </w:pict>
          </mc:Fallback>
        </mc:AlternateContent>
      </w:r>
      <w:r w:rsidRPr="00DD0022">
        <w:rPr>
          <w:noProof/>
          <w:lang w:eastAsia="es-PE"/>
        </w:rPr>
        <mc:AlternateContent>
          <mc:Choice Requires="wps">
            <w:drawing>
              <wp:anchor distT="0" distB="0" distL="114300" distR="114300" simplePos="0" relativeHeight="251781120" behindDoc="0" locked="0" layoutInCell="1" allowOverlap="1" wp14:anchorId="7352A18D" wp14:editId="440CA0F9">
                <wp:simplePos x="0" y="0"/>
                <wp:positionH relativeFrom="column">
                  <wp:posOffset>2670810</wp:posOffset>
                </wp:positionH>
                <wp:positionV relativeFrom="paragraph">
                  <wp:posOffset>3371850</wp:posOffset>
                </wp:positionV>
                <wp:extent cx="1438275" cy="379730"/>
                <wp:effectExtent l="0" t="0" r="9525" b="1270"/>
                <wp:wrapNone/>
                <wp:docPr id="900"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9323FE">
                            <w:pPr>
                              <w:jc w:val="center"/>
                              <w:rPr>
                                <w:rFonts w:ascii="Arial" w:hAnsi="Arial" w:cs="Arial"/>
                                <w:lang w:val="es-ES"/>
                              </w:rPr>
                            </w:pPr>
                            <w:r>
                              <w:rPr>
                                <w:rFonts w:ascii="Arial" w:hAnsi="Arial" w:cs="Arial"/>
                                <w:lang w:val="es-ES"/>
                              </w:rPr>
                              <w:t>PRE-TEST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A18D" id="_x0000_s1061" type="#_x0000_t202" style="position:absolute;margin-left:210.3pt;margin-top:265.5pt;width:113.25pt;height:2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" fillcolor="white [3201]" stroked="f" strokeweight=".5pt">
                <v:textbox>
                  <w:txbxContent>
                    <w:p w:rsidR="00797B9A" w:rsidRPr="00762C21" w:rsidRDefault="00797B9A" w:rsidP="009323FE">
                      <w:pPr>
                        <w:jc w:val="center"/>
                        <w:rPr>
                          <w:rFonts w:ascii="Arial" w:hAnsi="Arial" w:cs="Arial"/>
                          <w:lang w:val="es-ES"/>
                        </w:rPr>
                      </w:pPr>
                      <w:r>
                        <w:rPr>
                          <w:rFonts w:ascii="Arial" w:hAnsi="Arial" w:cs="Arial"/>
                          <w:lang w:val="es-ES"/>
                        </w:rPr>
                        <w:t>PRE-TEST</w:t>
                      </w:r>
                    </w:p>
                  </w:txbxContent>
                </v:textbox>
              </v:shape>
            </w:pict>
          </mc:Fallback>
        </mc:AlternateContent>
      </w:r>
      <w:r w:rsidRPr="00DD0022">
        <w:rPr>
          <w:noProof/>
          <w:lang w:eastAsia="es-PE"/>
        </w:rPr>
        <mc:AlternateContent>
          <mc:Choice Requires="wps">
            <w:drawing>
              <wp:anchor distT="0" distB="0" distL="114300" distR="114300" simplePos="0" relativeHeight="251779072" behindDoc="0" locked="0" layoutInCell="1" allowOverlap="1" wp14:anchorId="0463D4F9" wp14:editId="04EE10EE">
                <wp:simplePos x="0" y="0"/>
                <wp:positionH relativeFrom="column">
                  <wp:posOffset>35560</wp:posOffset>
                </wp:positionH>
                <wp:positionV relativeFrom="paragraph">
                  <wp:posOffset>3360428</wp:posOffset>
                </wp:positionV>
                <wp:extent cx="1438275" cy="379730"/>
                <wp:effectExtent l="0" t="0" r="9525" b="1270"/>
                <wp:wrapNone/>
                <wp:docPr id="902"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9323FE">
                            <w:pPr>
                              <w:jc w:val="center"/>
                              <w:rPr>
                                <w:rFonts w:ascii="Arial" w:hAnsi="Arial" w:cs="Arial"/>
                                <w:lang w:val="es-ES"/>
                              </w:rPr>
                            </w:pPr>
                            <w:r>
                              <w:rPr>
                                <w:rFonts w:ascii="Arial" w:hAnsi="Arial" w:cs="Arial"/>
                                <w:lang w:val="es-ES"/>
                              </w:rPr>
                              <w:t>PRE-TEST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D4F9" id="_x0000_s1062" type="#_x0000_t202" style="position:absolute;margin-left:2.8pt;margin-top:264.6pt;width:113.25pt;height:29.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" fillcolor="white [3201]" stroked="f" strokeweight=".5pt">
                <v:textbox>
                  <w:txbxContent>
                    <w:p w:rsidR="00797B9A" w:rsidRPr="00762C21" w:rsidRDefault="00797B9A" w:rsidP="009323FE">
                      <w:pPr>
                        <w:jc w:val="center"/>
                        <w:rPr>
                          <w:rFonts w:ascii="Arial" w:hAnsi="Arial" w:cs="Arial"/>
                          <w:lang w:val="es-ES"/>
                        </w:rPr>
                      </w:pPr>
                      <w:r>
                        <w:rPr>
                          <w:rFonts w:ascii="Arial" w:hAnsi="Arial" w:cs="Arial"/>
                          <w:lang w:val="es-ES"/>
                        </w:rPr>
                        <w:t>PRE-TEST</w:t>
                      </w:r>
                    </w:p>
                  </w:txbxContent>
                </v:textbox>
              </v:shape>
            </w:pict>
          </mc:Fallback>
        </mc:AlternateContent>
      </w:r>
      <w:r>
        <w:rPr>
          <w:noProof/>
          <w:lang w:eastAsia="es-PE"/>
        </w:rPr>
        <w:drawing>
          <wp:inline distT="0" distB="0" distL="0" distR="0" wp14:anchorId="3C0C1DFA" wp14:editId="37E6DD68">
            <wp:extent cx="5486400" cy="3277589"/>
            <wp:effectExtent l="0" t="0" r="0" b="0"/>
            <wp:docPr id="903" name="Gráfico 90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323FE" w:rsidRDefault="009323FE" w:rsidP="009323FE"/>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9323FE"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9323FE" w:rsidRPr="00D17C82" w:rsidRDefault="009323FE" w:rsidP="00814799">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9323FE" w:rsidRDefault="009323FE" w:rsidP="00814799">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9323FE" w:rsidRPr="00D17C82" w:rsidRDefault="009323FE" w:rsidP="00814799">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9323FE" w:rsidRPr="00D17C82" w:rsidRDefault="009323FE" w:rsidP="00814799">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9323FE" w:rsidRPr="00D17C82" w:rsidTr="00814799">
        <w:trPr>
          <w:trHeight w:val="307"/>
          <w:jc w:val="center"/>
        </w:trPr>
        <w:tc>
          <w:tcPr>
            <w:tcW w:w="1531" w:type="dxa"/>
            <w:vMerge w:val="restart"/>
            <w:tcBorders>
              <w:top w:val="nil"/>
              <w:left w:val="single" w:sz="8" w:space="0" w:color="000000"/>
              <w:right w:val="nil"/>
            </w:tcBorders>
            <w:shd w:val="clear" w:color="auto" w:fill="auto"/>
            <w:vAlign w:val="center"/>
            <w:hideMark/>
          </w:tcPr>
          <w:p w:rsidR="009323FE" w:rsidRPr="00D17C82" w:rsidRDefault="009323FE"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nil"/>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9323FE" w:rsidRPr="00D17C82" w:rsidTr="00814799">
        <w:trPr>
          <w:trHeight w:val="280"/>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9323FE" w:rsidRPr="00D17C82" w:rsidTr="00814799">
        <w:trPr>
          <w:trHeight w:val="355"/>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9323FE" w:rsidRPr="00D17C82" w:rsidTr="00814799">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9323FE" w:rsidRPr="00D17C82" w:rsidTr="00814799">
        <w:trPr>
          <w:trHeight w:val="348"/>
          <w:jc w:val="center"/>
        </w:trPr>
        <w:tc>
          <w:tcPr>
            <w:tcW w:w="1531" w:type="dxa"/>
            <w:vMerge w:val="restart"/>
            <w:tcBorders>
              <w:top w:val="nil"/>
              <w:left w:val="single" w:sz="8" w:space="0" w:color="000000"/>
              <w:right w:val="nil"/>
            </w:tcBorders>
            <w:shd w:val="clear" w:color="auto" w:fill="auto"/>
            <w:vAlign w:val="center"/>
            <w:hideMark/>
          </w:tcPr>
          <w:p w:rsidR="009323FE" w:rsidRPr="00D17C82" w:rsidRDefault="009323FE"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Pre-test</w:t>
            </w:r>
          </w:p>
        </w:tc>
        <w:tc>
          <w:tcPr>
            <w:tcW w:w="401" w:type="dxa"/>
            <w:vMerge w:val="restart"/>
            <w:tcBorders>
              <w:top w:val="nil"/>
              <w:left w:val="nil"/>
              <w:right w:val="single" w:sz="4" w:space="0" w:color="auto"/>
            </w:tcBorders>
            <w:shd w:val="clear" w:color="auto" w:fill="auto"/>
            <w:hideMark/>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9323FE" w:rsidRPr="00D17C82" w:rsidTr="00814799">
        <w:trPr>
          <w:trHeight w:val="373"/>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59%</w:t>
            </w:r>
          </w:p>
        </w:tc>
      </w:tr>
      <w:tr w:rsidR="009323FE" w:rsidRPr="00D17C82" w:rsidTr="00814799">
        <w:trPr>
          <w:trHeight w:val="366"/>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9323FE" w:rsidRPr="00D17C82" w:rsidTr="00814799">
        <w:trPr>
          <w:trHeight w:val="329"/>
          <w:jc w:val="center"/>
        </w:trPr>
        <w:tc>
          <w:tcPr>
            <w:tcW w:w="1531" w:type="dxa"/>
            <w:vMerge/>
            <w:tcBorders>
              <w:left w:val="single" w:sz="8" w:space="0" w:color="000000"/>
              <w:bottom w:val="single" w:sz="4" w:space="0" w:color="auto"/>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8405E4" w:rsidRDefault="009323FE" w:rsidP="00814799">
            <w:pPr>
              <w:spacing w:after="0" w:line="240" w:lineRule="auto"/>
              <w:jc w:val="right"/>
              <w:rPr>
                <w:rFonts w:ascii="Arial" w:eastAsia="Times New Roman" w:hAnsi="Arial" w:cs="Arial"/>
                <w:b/>
                <w:color w:val="000000"/>
                <w:szCs w:val="18"/>
                <w:lang w:eastAsia="es-ES"/>
              </w:rPr>
            </w:pPr>
            <w:r w:rsidRPr="008405E4">
              <w:rPr>
                <w:rFonts w:ascii="Arial" w:eastAsia="Times New Roman" w:hAnsi="Arial" w:cs="Arial"/>
                <w:b/>
                <w:color w:val="000000"/>
                <w:szCs w:val="18"/>
                <w:lang w:eastAsia="es-ES"/>
              </w:rPr>
              <w:t>Alto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8405E4" w:rsidRDefault="009323FE" w:rsidP="00814799">
            <w:pPr>
              <w:spacing w:after="0" w:line="240" w:lineRule="auto"/>
              <w:jc w:val="right"/>
              <w:rPr>
                <w:rFonts w:ascii="Arial" w:eastAsia="Times New Roman" w:hAnsi="Arial" w:cs="Arial"/>
                <w:b/>
                <w:color w:val="000000"/>
                <w:szCs w:val="18"/>
                <w:lang w:eastAsia="es-ES"/>
              </w:rPr>
            </w:pPr>
            <w:r w:rsidRPr="008405E4">
              <w:rPr>
                <w:rFonts w:ascii="Arial" w:eastAsia="Times New Roman" w:hAnsi="Arial" w:cs="Arial"/>
                <w:b/>
                <w:color w:val="000000"/>
                <w:szCs w:val="18"/>
                <w:lang w:eastAsia="es-ES"/>
              </w:rPr>
              <w:t>3</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8405E4" w:rsidRDefault="009323FE" w:rsidP="00814799">
            <w:pPr>
              <w:spacing w:after="0" w:line="240" w:lineRule="auto"/>
              <w:jc w:val="right"/>
              <w:rPr>
                <w:rFonts w:ascii="Arial" w:eastAsia="Times New Roman" w:hAnsi="Arial" w:cs="Arial"/>
                <w:b/>
                <w:color w:val="000000"/>
                <w:szCs w:val="18"/>
                <w:lang w:eastAsia="es-ES"/>
              </w:rPr>
            </w:pPr>
            <w:r w:rsidRPr="008405E4">
              <w:rPr>
                <w:rFonts w:ascii="Arial" w:eastAsia="Times New Roman" w:hAnsi="Arial" w:cs="Arial"/>
                <w:b/>
                <w:color w:val="000000"/>
                <w:szCs w:val="18"/>
                <w:lang w:eastAsia="es-ES"/>
              </w:rPr>
              <w:t>30%</w:t>
            </w:r>
          </w:p>
        </w:tc>
      </w:tr>
      <w:tr w:rsidR="009323FE" w:rsidRPr="00D17C82" w:rsidTr="00814799">
        <w:trPr>
          <w:trHeight w:val="307"/>
          <w:jc w:val="center"/>
        </w:trPr>
        <w:tc>
          <w:tcPr>
            <w:tcW w:w="1531" w:type="dxa"/>
            <w:vMerge w:val="restart"/>
            <w:tcBorders>
              <w:top w:val="single" w:sz="4" w:space="0" w:color="auto"/>
              <w:left w:val="single" w:sz="8" w:space="0" w:color="000000"/>
              <w:right w:val="nil"/>
            </w:tcBorders>
            <w:shd w:val="clear" w:color="auto" w:fill="auto"/>
            <w:vAlign w:val="center"/>
            <w:hideMark/>
          </w:tcPr>
          <w:p w:rsidR="009323FE" w:rsidRPr="00D17C82" w:rsidRDefault="009323FE"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Post-test</w:t>
            </w:r>
          </w:p>
        </w:tc>
        <w:tc>
          <w:tcPr>
            <w:tcW w:w="401" w:type="dxa"/>
            <w:vMerge w:val="restart"/>
            <w:tcBorders>
              <w:top w:val="single" w:sz="4" w:space="0" w:color="auto"/>
              <w:left w:val="nil"/>
              <w:right w:val="single" w:sz="4" w:space="0" w:color="auto"/>
            </w:tcBorders>
            <w:shd w:val="clear" w:color="auto" w:fill="auto"/>
            <w:hideMark/>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nil"/>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30%</w:t>
            </w:r>
          </w:p>
        </w:tc>
      </w:tr>
      <w:tr w:rsidR="009323FE" w:rsidRPr="00D17C82" w:rsidTr="00814799">
        <w:trPr>
          <w:trHeight w:val="280"/>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9323FE" w:rsidRPr="00D17C82" w:rsidTr="00814799">
        <w:trPr>
          <w:trHeight w:val="355"/>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9323FE" w:rsidRPr="00D17C82" w:rsidTr="00814799">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9323FE" w:rsidRPr="00D17C82" w:rsidTr="00814799">
        <w:trPr>
          <w:trHeight w:val="348"/>
          <w:jc w:val="center"/>
        </w:trPr>
        <w:tc>
          <w:tcPr>
            <w:tcW w:w="1531" w:type="dxa"/>
            <w:vMerge w:val="restart"/>
            <w:tcBorders>
              <w:top w:val="nil"/>
              <w:left w:val="single" w:sz="8" w:space="0" w:color="000000"/>
              <w:right w:val="nil"/>
            </w:tcBorders>
            <w:shd w:val="clear" w:color="auto" w:fill="auto"/>
            <w:vAlign w:val="center"/>
            <w:hideMark/>
          </w:tcPr>
          <w:p w:rsidR="009323FE" w:rsidRPr="00D17C82" w:rsidRDefault="009323FE"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single" w:sz="4" w:space="0" w:color="auto"/>
              <w:left w:val="nil"/>
              <w:right w:val="single" w:sz="4" w:space="0" w:color="auto"/>
            </w:tcBorders>
            <w:shd w:val="clear" w:color="auto" w:fill="auto"/>
            <w:hideMark/>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9323FE" w:rsidRPr="00D17C82" w:rsidTr="00814799">
        <w:trPr>
          <w:trHeight w:val="373"/>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9323FE" w:rsidRPr="00D17C82" w:rsidTr="00814799">
        <w:trPr>
          <w:trHeight w:val="366"/>
          <w:jc w:val="center"/>
        </w:trPr>
        <w:tc>
          <w:tcPr>
            <w:tcW w:w="1531" w:type="dxa"/>
            <w:vMerge/>
            <w:tcBorders>
              <w:left w:val="single" w:sz="8"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single" w:sz="4" w:space="0" w:color="auto"/>
              <w:left w:val="nil"/>
              <w:bottom w:val="single" w:sz="4" w:space="0" w:color="auto"/>
              <w:right w:val="single" w:sz="8" w:space="0" w:color="000000"/>
            </w:tcBorders>
            <w:shd w:val="clear" w:color="auto" w:fill="auto"/>
            <w:noWrap/>
          </w:tcPr>
          <w:p w:rsidR="009323FE" w:rsidRPr="00D17C82" w:rsidRDefault="009323FE"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18%</w:t>
            </w:r>
          </w:p>
        </w:tc>
      </w:tr>
      <w:tr w:rsidR="009323FE" w:rsidRPr="00D17C82" w:rsidTr="00814799">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9323FE" w:rsidRDefault="009323FE"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9323FE" w:rsidRPr="00D17C82" w:rsidRDefault="009323FE"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9323FE" w:rsidRPr="008405E4" w:rsidRDefault="009323FE" w:rsidP="00814799">
            <w:pPr>
              <w:spacing w:after="0" w:line="240" w:lineRule="auto"/>
              <w:jc w:val="right"/>
              <w:rPr>
                <w:rFonts w:ascii="Arial" w:eastAsia="Times New Roman" w:hAnsi="Arial" w:cs="Arial"/>
                <w:b/>
                <w:color w:val="000000"/>
                <w:sz w:val="24"/>
                <w:szCs w:val="18"/>
                <w:lang w:eastAsia="es-ES"/>
              </w:rPr>
            </w:pPr>
            <w:r w:rsidRPr="008405E4">
              <w:rPr>
                <w:rFonts w:ascii="Arial" w:eastAsia="Times New Roman" w:hAnsi="Arial" w:cs="Arial"/>
                <w:b/>
                <w:color w:val="000000"/>
                <w:sz w:val="24"/>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9323FE" w:rsidRPr="008405E4" w:rsidRDefault="009323FE" w:rsidP="00814799">
            <w:pPr>
              <w:spacing w:after="0" w:line="240" w:lineRule="auto"/>
              <w:jc w:val="right"/>
              <w:rPr>
                <w:rFonts w:ascii="Arial" w:eastAsia="Times New Roman" w:hAnsi="Arial" w:cs="Arial"/>
                <w:b/>
                <w:color w:val="000000"/>
                <w:sz w:val="24"/>
                <w:szCs w:val="18"/>
                <w:lang w:eastAsia="es-ES"/>
              </w:rPr>
            </w:pPr>
            <w:r w:rsidRPr="008405E4">
              <w:rPr>
                <w:rFonts w:ascii="Arial" w:eastAsia="Times New Roman" w:hAnsi="Arial" w:cs="Arial"/>
                <w:b/>
                <w:color w:val="000000"/>
                <w:sz w:val="24"/>
                <w:szCs w:val="18"/>
                <w:lang w:eastAsia="es-ES"/>
              </w:rPr>
              <w:t>14</w:t>
            </w:r>
          </w:p>
        </w:tc>
        <w:tc>
          <w:tcPr>
            <w:tcW w:w="1138" w:type="dxa"/>
            <w:tcBorders>
              <w:top w:val="single" w:sz="4" w:space="0" w:color="auto"/>
              <w:left w:val="nil"/>
              <w:bottom w:val="single" w:sz="4" w:space="0" w:color="000000"/>
              <w:right w:val="single" w:sz="8" w:space="0" w:color="000000"/>
            </w:tcBorders>
            <w:shd w:val="clear" w:color="auto" w:fill="auto"/>
            <w:noWrap/>
          </w:tcPr>
          <w:p w:rsidR="009323FE" w:rsidRPr="008405E4" w:rsidRDefault="009323FE" w:rsidP="00814799">
            <w:pPr>
              <w:spacing w:after="0" w:line="240" w:lineRule="auto"/>
              <w:jc w:val="right"/>
              <w:rPr>
                <w:rFonts w:ascii="Arial" w:eastAsia="Times New Roman" w:hAnsi="Arial" w:cs="Arial"/>
                <w:b/>
                <w:color w:val="000000"/>
                <w:sz w:val="24"/>
                <w:szCs w:val="18"/>
                <w:lang w:eastAsia="es-ES"/>
              </w:rPr>
            </w:pPr>
            <w:r w:rsidRPr="008405E4">
              <w:rPr>
                <w:rFonts w:ascii="Arial" w:eastAsia="Times New Roman" w:hAnsi="Arial" w:cs="Arial"/>
                <w:b/>
                <w:color w:val="000000"/>
                <w:sz w:val="24"/>
                <w:szCs w:val="18"/>
                <w:lang w:eastAsia="es-ES"/>
              </w:rPr>
              <w:t>82%</w:t>
            </w:r>
          </w:p>
        </w:tc>
      </w:tr>
    </w:tbl>
    <w:p w:rsidR="009323FE" w:rsidRDefault="009323FE" w:rsidP="009323FE"/>
    <w:tbl>
      <w:tblPr>
        <w:tblStyle w:val="Tablaconcuadrcula"/>
        <w:tblpPr w:leftFromText="141" w:rightFromText="141" w:vertAnchor="text" w:horzAnchor="margin" w:tblpXSpec="center" w:tblpY="-126"/>
        <w:tblW w:w="0" w:type="auto"/>
        <w:tblLook w:val="04A0" w:firstRow="1" w:lastRow="0" w:firstColumn="1" w:lastColumn="0" w:noHBand="0" w:noVBand="1"/>
      </w:tblPr>
      <w:tblGrid>
        <w:gridCol w:w="1696"/>
        <w:gridCol w:w="1843"/>
      </w:tblGrid>
      <w:tr w:rsidR="009323FE" w:rsidTr="00814799">
        <w:tc>
          <w:tcPr>
            <w:tcW w:w="1696" w:type="dxa"/>
            <w:shd w:val="clear" w:color="auto" w:fill="B6DDE8" w:themeFill="accent5" w:themeFillTint="66"/>
            <w:vAlign w:val="center"/>
          </w:tcPr>
          <w:p w:rsidR="009323FE" w:rsidRPr="0048528B" w:rsidRDefault="009323FE"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lastRenderedPageBreak/>
              <w:t>PUNTAJE</w:t>
            </w:r>
          </w:p>
        </w:tc>
        <w:tc>
          <w:tcPr>
            <w:tcW w:w="1843" w:type="dxa"/>
            <w:shd w:val="clear" w:color="auto" w:fill="B6DDE8" w:themeFill="accent5" w:themeFillTint="66"/>
            <w:vAlign w:val="center"/>
          </w:tcPr>
          <w:p w:rsidR="009323FE" w:rsidRPr="0048528B" w:rsidRDefault="009323FE"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9323FE" w:rsidTr="00814799">
        <w:tc>
          <w:tcPr>
            <w:tcW w:w="1696"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0-5</w:t>
            </w:r>
          </w:p>
        </w:tc>
        <w:tc>
          <w:tcPr>
            <w:tcW w:w="1843"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9323FE" w:rsidTr="00814799">
        <w:tc>
          <w:tcPr>
            <w:tcW w:w="1696"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6-10</w:t>
            </w:r>
          </w:p>
        </w:tc>
        <w:tc>
          <w:tcPr>
            <w:tcW w:w="1843"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9323FE" w:rsidTr="00814799">
        <w:tc>
          <w:tcPr>
            <w:tcW w:w="1696"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11-15</w:t>
            </w:r>
          </w:p>
        </w:tc>
        <w:tc>
          <w:tcPr>
            <w:tcW w:w="1843"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9323FE" w:rsidTr="00814799">
        <w:tc>
          <w:tcPr>
            <w:tcW w:w="1696"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16-20</w:t>
            </w:r>
          </w:p>
        </w:tc>
        <w:tc>
          <w:tcPr>
            <w:tcW w:w="1843" w:type="dxa"/>
            <w:vAlign w:val="center"/>
          </w:tcPr>
          <w:p w:rsidR="009323FE" w:rsidRPr="0048528B" w:rsidRDefault="009323FE"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9323FE" w:rsidRDefault="009323FE" w:rsidP="009323FE">
      <w:pPr>
        <w:tabs>
          <w:tab w:val="left" w:pos="2300"/>
        </w:tabs>
        <w:jc w:val="both"/>
        <w:rPr>
          <w:rFonts w:ascii="Arial" w:eastAsia="Times New Roman" w:hAnsi="Arial" w:cs="Arial"/>
          <w:color w:val="000000"/>
          <w:sz w:val="24"/>
          <w:szCs w:val="24"/>
          <w:lang w:eastAsia="es-ES"/>
        </w:rPr>
      </w:pPr>
    </w:p>
    <w:p w:rsidR="009323FE" w:rsidRDefault="009323FE" w:rsidP="009323FE">
      <w:pPr>
        <w:tabs>
          <w:tab w:val="left" w:pos="2300"/>
        </w:tabs>
        <w:jc w:val="both"/>
        <w:rPr>
          <w:rFonts w:ascii="Arial" w:eastAsia="Times New Roman" w:hAnsi="Arial" w:cs="Arial"/>
          <w:color w:val="000000"/>
          <w:sz w:val="24"/>
          <w:szCs w:val="24"/>
          <w:lang w:eastAsia="es-ES"/>
        </w:rPr>
      </w:pPr>
    </w:p>
    <w:p w:rsidR="009323FE" w:rsidRDefault="009323FE" w:rsidP="009323FE">
      <w:pPr>
        <w:tabs>
          <w:tab w:val="left" w:pos="2300"/>
        </w:tabs>
        <w:jc w:val="both"/>
        <w:rPr>
          <w:rFonts w:ascii="Arial" w:eastAsia="Times New Roman" w:hAnsi="Arial" w:cs="Arial"/>
          <w:color w:val="000000"/>
          <w:sz w:val="24"/>
          <w:szCs w:val="24"/>
          <w:lang w:eastAsia="es-ES"/>
        </w:rPr>
      </w:pPr>
    </w:p>
    <w:p w:rsidR="009323FE" w:rsidRDefault="009323FE" w:rsidP="009323FE">
      <w:pPr>
        <w:tabs>
          <w:tab w:val="left" w:pos="2300"/>
        </w:tabs>
        <w:jc w:val="both"/>
        <w:rPr>
          <w:rFonts w:ascii="Arial" w:eastAsia="Times New Roman" w:hAnsi="Arial" w:cs="Arial"/>
          <w:color w:val="000000"/>
          <w:sz w:val="24"/>
          <w:szCs w:val="24"/>
          <w:lang w:eastAsia="es-ES"/>
        </w:rPr>
      </w:pPr>
    </w:p>
    <w:p w:rsidR="009323FE" w:rsidRDefault="009323FE" w:rsidP="00113DCC">
      <w:pPr>
        <w:tabs>
          <w:tab w:val="left" w:pos="2300"/>
        </w:tabs>
        <w:spacing w:line="360" w:lineRule="auto"/>
        <w:jc w:val="both"/>
        <w:rPr>
          <w:rFonts w:ascii="Arial" w:eastAsia="Times New Roman" w:hAnsi="Arial" w:cs="Arial"/>
          <w:color w:val="000000"/>
          <w:sz w:val="24"/>
          <w:szCs w:val="24"/>
          <w:lang w:eastAsia="es-ES"/>
        </w:rPr>
      </w:pPr>
      <w:r>
        <w:rPr>
          <w:rFonts w:ascii="Arial" w:eastAsia="Times New Roman" w:hAnsi="Arial" w:cs="Arial"/>
          <w:color w:val="000000"/>
          <w:sz w:val="24"/>
          <w:szCs w:val="24"/>
          <w:lang w:eastAsia="es-ES"/>
        </w:rPr>
        <w:t xml:space="preserve">Una vez aplicadas las sesiones a los </w:t>
      </w:r>
      <w:r w:rsidRPr="00871EF4">
        <w:rPr>
          <w:rFonts w:ascii="Arial" w:eastAsia="Times New Roman" w:hAnsi="Arial" w:cs="Arial"/>
          <w:color w:val="000000"/>
          <w:sz w:val="24"/>
          <w:szCs w:val="24"/>
          <w:lang w:eastAsia="es-ES"/>
        </w:rPr>
        <w:t xml:space="preserve">niños de cinco años de la I.E.I N° </w:t>
      </w:r>
      <w:r w:rsidRPr="00671167">
        <w:rPr>
          <w:rFonts w:ascii="Arial" w:eastAsiaTheme="minorEastAsia" w:hAnsi="Arial" w:cs="Arial"/>
          <w:sz w:val="24"/>
          <w:szCs w:val="24"/>
          <w:lang w:eastAsia="es-PE"/>
        </w:rPr>
        <w:t>“Capullitos de María”</w:t>
      </w:r>
      <w:r>
        <w:rPr>
          <w:rFonts w:ascii="Arial" w:eastAsia="Times New Roman" w:hAnsi="Arial" w:cs="Arial"/>
          <w:color w:val="000000"/>
          <w:sz w:val="24"/>
          <w:szCs w:val="24"/>
          <w:lang w:eastAsia="es-ES"/>
        </w:rPr>
        <w:t xml:space="preserve"> y luego de la revisión de la prueba de entrada y la prueba de salida, se pudo o</w:t>
      </w:r>
      <w:r w:rsidRPr="00871EF4">
        <w:rPr>
          <w:rFonts w:ascii="Arial" w:eastAsia="Times New Roman" w:hAnsi="Arial" w:cs="Arial"/>
          <w:color w:val="000000"/>
          <w:sz w:val="24"/>
          <w:szCs w:val="24"/>
          <w:lang w:eastAsia="es-ES"/>
        </w:rPr>
        <w:t>bservar que el porcentaje de niños</w:t>
      </w:r>
      <w:r>
        <w:rPr>
          <w:rFonts w:ascii="Arial" w:eastAsia="Times New Roman" w:hAnsi="Arial" w:cs="Arial"/>
          <w:color w:val="000000"/>
          <w:sz w:val="24"/>
          <w:szCs w:val="24"/>
          <w:lang w:eastAsia="es-ES"/>
        </w:rPr>
        <w:t xml:space="preserve"> del grupo experimental que tenían nivel alto de creatividad, aumento de un 30% a un 82%</w:t>
      </w:r>
      <w:r w:rsidRPr="00871EF4">
        <w:rPr>
          <w:rFonts w:ascii="Arial" w:eastAsia="Times New Roman" w:hAnsi="Arial" w:cs="Arial"/>
          <w:color w:val="000000"/>
          <w:sz w:val="24"/>
          <w:szCs w:val="24"/>
          <w:lang w:eastAsia="es-ES"/>
        </w:rPr>
        <w:t xml:space="preserve">, lo que significa que aplicando </w:t>
      </w:r>
      <w:r>
        <w:rPr>
          <w:rFonts w:ascii="Arial" w:eastAsia="Times New Roman" w:hAnsi="Arial" w:cs="Arial"/>
          <w:color w:val="000000"/>
          <w:sz w:val="24"/>
          <w:szCs w:val="24"/>
          <w:lang w:eastAsia="es-ES"/>
        </w:rPr>
        <w:t>las estrategias didáctico-lúdicas</w:t>
      </w:r>
      <w:r w:rsidRPr="00871EF4">
        <w:rPr>
          <w:rFonts w:ascii="Arial" w:eastAsia="Times New Roman" w:hAnsi="Arial" w:cs="Arial"/>
          <w:color w:val="000000"/>
          <w:sz w:val="24"/>
          <w:szCs w:val="24"/>
          <w:lang w:eastAsia="es-ES"/>
        </w:rPr>
        <w:t xml:space="preserve"> podemos alcanzar un buen nivel de Creatividad </w:t>
      </w:r>
      <w:r>
        <w:rPr>
          <w:rFonts w:ascii="Arial" w:eastAsia="Times New Roman" w:hAnsi="Arial" w:cs="Arial"/>
          <w:color w:val="000000"/>
          <w:sz w:val="24"/>
          <w:szCs w:val="24"/>
          <w:lang w:eastAsia="es-ES"/>
        </w:rPr>
        <w:t>en</w:t>
      </w:r>
      <w:r w:rsidRPr="00871EF4">
        <w:rPr>
          <w:rFonts w:ascii="Arial" w:eastAsia="Times New Roman" w:hAnsi="Arial" w:cs="Arial"/>
          <w:color w:val="000000"/>
          <w:sz w:val="24"/>
          <w:szCs w:val="24"/>
          <w:lang w:eastAsia="es-ES"/>
        </w:rPr>
        <w:t xml:space="preserve"> los niños de 5 años</w:t>
      </w:r>
      <w:r>
        <w:rPr>
          <w:rFonts w:ascii="Arial" w:eastAsia="Times New Roman" w:hAnsi="Arial" w:cs="Arial"/>
          <w:color w:val="000000"/>
          <w:sz w:val="24"/>
          <w:szCs w:val="24"/>
          <w:lang w:eastAsia="es-ES"/>
        </w:rPr>
        <w:t>.</w:t>
      </w:r>
    </w:p>
    <w:p w:rsidR="00047042" w:rsidRDefault="00047042" w:rsidP="00047042">
      <w:pPr>
        <w:autoSpaceDE w:val="0"/>
        <w:autoSpaceDN w:val="0"/>
        <w:adjustRightInd w:val="0"/>
        <w:spacing w:line="360" w:lineRule="auto"/>
        <w:ind w:left="360"/>
        <w:jc w:val="both"/>
        <w:rPr>
          <w:rFonts w:ascii="Arial" w:hAnsi="Arial" w:cs="Arial"/>
          <w:b/>
          <w:sz w:val="24"/>
          <w:szCs w:val="24"/>
          <w:u w:val="single"/>
        </w:rPr>
      </w:pPr>
    </w:p>
    <w:p w:rsidR="00047042" w:rsidRPr="00047042" w:rsidRDefault="00047042" w:rsidP="0089343A">
      <w:pPr>
        <w:autoSpaceDE w:val="0"/>
        <w:autoSpaceDN w:val="0"/>
        <w:adjustRightInd w:val="0"/>
        <w:spacing w:line="360" w:lineRule="auto"/>
        <w:jc w:val="both"/>
        <w:rPr>
          <w:rFonts w:ascii="Arial" w:hAnsi="Arial" w:cs="Arial"/>
          <w:b/>
          <w:sz w:val="24"/>
          <w:szCs w:val="24"/>
          <w:u w:val="single"/>
        </w:rPr>
      </w:pPr>
      <w:r w:rsidRPr="00047042">
        <w:rPr>
          <w:rFonts w:ascii="Arial" w:hAnsi="Arial" w:cs="Arial"/>
          <w:b/>
          <w:sz w:val="24"/>
          <w:szCs w:val="24"/>
          <w:u w:val="single"/>
        </w:rPr>
        <w:t>Gráfico N°</w:t>
      </w:r>
      <w:r>
        <w:rPr>
          <w:rFonts w:ascii="Arial" w:hAnsi="Arial" w:cs="Arial"/>
          <w:b/>
          <w:sz w:val="24"/>
          <w:szCs w:val="24"/>
          <w:u w:val="single"/>
        </w:rPr>
        <w:t>4</w:t>
      </w:r>
      <w:r w:rsidRPr="00047042">
        <w:rPr>
          <w:rFonts w:ascii="Arial" w:hAnsi="Arial" w:cs="Arial"/>
          <w:b/>
          <w:sz w:val="24"/>
          <w:szCs w:val="24"/>
          <w:u w:val="single"/>
        </w:rPr>
        <w:t>:</w:t>
      </w:r>
    </w:p>
    <w:p w:rsidR="008405E4" w:rsidRDefault="008405E4" w:rsidP="008405E4">
      <w:r>
        <w:rPr>
          <w:noProof/>
          <w:lang w:eastAsia="es-PE"/>
        </w:rPr>
        <w:drawing>
          <wp:inline distT="0" distB="0" distL="0" distR="0" wp14:anchorId="52875BC6" wp14:editId="2DD8A122">
            <wp:extent cx="5486400" cy="3092521"/>
            <wp:effectExtent l="0" t="0" r="0" b="0"/>
            <wp:docPr id="914" name="Gráfico 9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8405E4" w:rsidRDefault="0073312D" w:rsidP="008405E4">
      <w:r>
        <w:rPr>
          <w:noProof/>
          <w:lang w:eastAsia="es-PE"/>
        </w:rPr>
        <mc:AlternateContent>
          <mc:Choice Requires="wps">
            <w:drawing>
              <wp:anchor distT="0" distB="0" distL="114300" distR="114300" simplePos="0" relativeHeight="251821056" behindDoc="0" locked="0" layoutInCell="1" allowOverlap="1" wp14:anchorId="4EBB631E" wp14:editId="05D6568F">
                <wp:simplePos x="0" y="0"/>
                <wp:positionH relativeFrom="column">
                  <wp:posOffset>923925</wp:posOffset>
                </wp:positionH>
                <wp:positionV relativeFrom="paragraph">
                  <wp:posOffset>27940</wp:posOffset>
                </wp:positionV>
                <wp:extent cx="1238250" cy="257175"/>
                <wp:effectExtent l="0" t="0" r="0" b="0"/>
                <wp:wrapNone/>
                <wp:docPr id="943" name="Rectángulo 943"/>
                <wp:cNvGraphicFramePr/>
                <a:graphic xmlns:a="http://schemas.openxmlformats.org/drawingml/2006/main">
                  <a:graphicData uri="http://schemas.microsoft.com/office/word/2010/wordprocessingShape">
                    <wps:wsp>
                      <wps:cNvSpPr/>
                      <wps:spPr>
                        <a:xfrm>
                          <a:off x="0" y="0"/>
                          <a:ext cx="1238250" cy="257175"/>
                        </a:xfrm>
                        <a:prstGeom prst="rect">
                          <a:avLst/>
                        </a:prstGeom>
                        <a:noFill/>
                        <a:ln w="25400" cap="flat" cmpd="sng" algn="ctr">
                          <a:noFill/>
                          <a:prstDash val="solid"/>
                        </a:ln>
                        <a:effectLst/>
                      </wps:spPr>
                      <wps:txbx>
                        <w:txbxContent>
                          <w:p w:rsidR="00797B9A" w:rsidRPr="0073312D" w:rsidRDefault="00797B9A" w:rsidP="001754D7">
                            <w:pPr>
                              <w:jc w:val="center"/>
                              <w:rPr>
                                <w:color w:val="000000"/>
                                <w14:textFill>
                                  <w14:solidFill>
                                    <w14:srgbClr w14:val="000000">
                                      <w14:alpha w14:val="4000"/>
                                    </w14:srgbClr>
                                  </w14:solidFill>
                                </w14:textFill>
                              </w:rPr>
                            </w:pPr>
                            <w:r w:rsidRPr="0073312D">
                              <w:rPr>
                                <w:color w:val="000000"/>
                                <w14:textFill>
                                  <w14:solidFill>
                                    <w14:srgbClr w14:val="000000">
                                      <w14:alpha w14:val="4000"/>
                                    </w14:srgbClr>
                                  </w14:solidFill>
                                </w14:textFill>
                              </w:rPr>
                              <w:t>P</w:t>
                            </w:r>
                            <w:r>
                              <w:rPr>
                                <w:color w:val="000000"/>
                                <w14:textFill>
                                  <w14:solidFill>
                                    <w14:srgbClr w14:val="000000">
                                      <w14:alpha w14:val="4000"/>
                                    </w14:srgbClr>
                                  </w14:solidFill>
                                </w14:textFill>
                              </w:rPr>
                              <w:t>RE</w:t>
                            </w:r>
                            <w:r w:rsidRPr="0073312D">
                              <w:rPr>
                                <w:color w:val="000000"/>
                                <w14:textFill>
                                  <w14:solidFill>
                                    <w14:srgbClr w14:val="000000">
                                      <w14:alpha w14:val="4000"/>
                                    </w14:srgbClr>
                                  </w14:solidFill>
                                </w14:textFill>
                              </w:rPr>
                              <w:t xml:space="preserv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BB631E" id="Rectángulo 943" o:spid="_x0000_s1063" style="position:absolute;margin-left:72.75pt;margin-top:2.2pt;width:97.5pt;height:20.2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" filled="f" stroked="f" strokeweight="2pt">
                <v:textbox>
                  <w:txbxContent>
                    <w:p w:rsidR="00797B9A" w:rsidRPr="0073312D" w:rsidRDefault="00797B9A" w:rsidP="001754D7">
                      <w:pPr>
                        <w:jc w:val="center"/>
                        <w:rPr>
                          <w:color w:val="000000"/>
                          <w14:textFill>
                            <w14:solidFill>
                              <w14:srgbClr w14:val="000000">
                                <w14:alpha w14:val="4000"/>
                              </w14:srgbClr>
                            </w14:solidFill>
                          </w14:textFill>
                        </w:rPr>
                      </w:pPr>
                      <w:r w:rsidRPr="0073312D">
                        <w:rPr>
                          <w:color w:val="000000"/>
                          <w14:textFill>
                            <w14:solidFill>
                              <w14:srgbClr w14:val="000000">
                                <w14:alpha w14:val="4000"/>
                              </w14:srgbClr>
                            </w14:solidFill>
                          </w14:textFill>
                        </w:rPr>
                        <w:t>P</w:t>
                      </w:r>
                      <w:r>
                        <w:rPr>
                          <w:color w:val="000000"/>
                          <w14:textFill>
                            <w14:solidFill>
                              <w14:srgbClr w14:val="000000">
                                <w14:alpha w14:val="4000"/>
                              </w14:srgbClr>
                            </w14:solidFill>
                          </w14:textFill>
                        </w:rPr>
                        <w:t>RE</w:t>
                      </w:r>
                      <w:r w:rsidRPr="0073312D">
                        <w:rPr>
                          <w:color w:val="000000"/>
                          <w14:textFill>
                            <w14:solidFill>
                              <w14:srgbClr w14:val="000000">
                                <w14:alpha w14:val="4000"/>
                              </w14:srgbClr>
                            </w14:solidFill>
                          </w14:textFill>
                        </w:rPr>
                        <w:t xml:space="preserve"> TEST</w:t>
                      </w:r>
                    </w:p>
                  </w:txbxContent>
                </v:textbox>
              </v:rect>
            </w:pict>
          </mc:Fallback>
        </mc:AlternateContent>
      </w:r>
      <w:r w:rsidR="001754D7">
        <w:rPr>
          <w:noProof/>
          <w:lang w:eastAsia="es-PE"/>
        </w:rPr>
        <mc:AlternateContent>
          <mc:Choice Requires="wps">
            <w:drawing>
              <wp:anchor distT="0" distB="0" distL="114300" distR="114300" simplePos="0" relativeHeight="251796480" behindDoc="0" locked="0" layoutInCell="1" allowOverlap="1" wp14:anchorId="41339CEF" wp14:editId="74185024">
                <wp:simplePos x="0" y="0"/>
                <wp:positionH relativeFrom="column">
                  <wp:posOffset>3333750</wp:posOffset>
                </wp:positionH>
                <wp:positionV relativeFrom="paragraph">
                  <wp:posOffset>8890</wp:posOffset>
                </wp:positionV>
                <wp:extent cx="1238250" cy="257175"/>
                <wp:effectExtent l="0" t="0" r="0" b="0"/>
                <wp:wrapNone/>
                <wp:docPr id="905" name="Rectángulo 905"/>
                <wp:cNvGraphicFramePr/>
                <a:graphic xmlns:a="http://schemas.openxmlformats.org/drawingml/2006/main">
                  <a:graphicData uri="http://schemas.microsoft.com/office/word/2010/wordprocessingShape">
                    <wps:wsp>
                      <wps:cNvSpPr/>
                      <wps:spPr>
                        <a:xfrm>
                          <a:off x="0" y="0"/>
                          <a:ext cx="1238250" cy="257175"/>
                        </a:xfrm>
                        <a:prstGeom prst="rect">
                          <a:avLst/>
                        </a:prstGeom>
                        <a:noFill/>
                        <a:ln w="25400" cap="flat" cmpd="sng" algn="ctr">
                          <a:noFill/>
                          <a:prstDash val="solid"/>
                        </a:ln>
                        <a:effectLst/>
                      </wps:spPr>
                      <wps:txbx>
                        <w:txbxContent>
                          <w:p w:rsidR="00797B9A" w:rsidRPr="0073312D" w:rsidRDefault="00797B9A" w:rsidP="001754D7">
                            <w:pPr>
                              <w:jc w:val="center"/>
                              <w:rPr>
                                <w:color w:val="000000"/>
                                <w14:textFill>
                                  <w14:solidFill>
                                    <w14:srgbClr w14:val="000000">
                                      <w14:alpha w14:val="4000"/>
                                    </w14:srgbClr>
                                  </w14:solidFill>
                                </w14:textFill>
                              </w:rPr>
                            </w:pPr>
                            <w:r w:rsidRPr="0073312D">
                              <w:rPr>
                                <w:color w:val="000000"/>
                                <w14:textFill>
                                  <w14:solidFill>
                                    <w14:srgbClr w14:val="000000">
                                      <w14:alpha w14:val="4000"/>
                                    </w14:srgbClr>
                                  </w14:solidFill>
                                </w14:textFill>
                              </w:rPr>
                              <w:t>POS</w:t>
                            </w:r>
                            <w:r>
                              <w:rPr>
                                <w:color w:val="000000"/>
                                <w14:textFill>
                                  <w14:solidFill>
                                    <w14:srgbClr w14:val="000000">
                                      <w14:alpha w14:val="4000"/>
                                    </w14:srgbClr>
                                  </w14:solidFill>
                                </w14:textFill>
                              </w:rPr>
                              <w:t>T</w:t>
                            </w:r>
                            <w:r w:rsidRPr="0073312D">
                              <w:rPr>
                                <w:color w:val="000000"/>
                                <w14:textFill>
                                  <w14:solidFill>
                                    <w14:srgbClr w14:val="000000">
                                      <w14:alpha w14:val="4000"/>
                                    </w14:srgbClr>
                                  </w14:solidFill>
                                </w14:textFill>
                              </w:rPr>
                              <w:t xml:space="preserv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39CEF" id="Rectángulo 905" o:spid="_x0000_s1064" style="position:absolute;margin-left:262.5pt;margin-top:.7pt;width:97.5pt;height:20.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" filled="f" stroked="f" strokeweight="2pt">
                <v:textbox>
                  <w:txbxContent>
                    <w:p w:rsidR="00797B9A" w:rsidRPr="0073312D" w:rsidRDefault="00797B9A" w:rsidP="001754D7">
                      <w:pPr>
                        <w:jc w:val="center"/>
                        <w:rPr>
                          <w:color w:val="000000"/>
                          <w14:textFill>
                            <w14:solidFill>
                              <w14:srgbClr w14:val="000000">
                                <w14:alpha w14:val="4000"/>
                              </w14:srgbClr>
                            </w14:solidFill>
                          </w14:textFill>
                        </w:rPr>
                      </w:pPr>
                      <w:r w:rsidRPr="0073312D">
                        <w:rPr>
                          <w:color w:val="000000"/>
                          <w14:textFill>
                            <w14:solidFill>
                              <w14:srgbClr w14:val="000000">
                                <w14:alpha w14:val="4000"/>
                              </w14:srgbClr>
                            </w14:solidFill>
                          </w14:textFill>
                        </w:rPr>
                        <w:t>POS</w:t>
                      </w:r>
                      <w:r>
                        <w:rPr>
                          <w:color w:val="000000"/>
                          <w14:textFill>
                            <w14:solidFill>
                              <w14:srgbClr w14:val="000000">
                                <w14:alpha w14:val="4000"/>
                              </w14:srgbClr>
                            </w14:solidFill>
                          </w14:textFill>
                        </w:rPr>
                        <w:t>T</w:t>
                      </w:r>
                      <w:r w:rsidRPr="0073312D">
                        <w:rPr>
                          <w:color w:val="000000"/>
                          <w14:textFill>
                            <w14:solidFill>
                              <w14:srgbClr w14:val="000000">
                                <w14:alpha w14:val="4000"/>
                              </w14:srgbClr>
                            </w14:solidFill>
                          </w14:textFill>
                        </w:rPr>
                        <w:t xml:space="preserve"> TEST</w:t>
                      </w:r>
                    </w:p>
                  </w:txbxContent>
                </v:textbox>
              </v:rect>
            </w:pict>
          </mc:Fallback>
        </mc:AlternateContent>
      </w:r>
    </w:p>
    <w:p w:rsidR="008405E4" w:rsidRDefault="008405E4" w:rsidP="008405E4">
      <w:pPr>
        <w:tabs>
          <w:tab w:val="left" w:pos="2300"/>
        </w:tabs>
        <w:rPr>
          <w:rFonts w:ascii="Arial" w:hAnsi="Arial" w:cs="Arial"/>
          <w:color w:val="FF0000"/>
          <w:sz w:val="24"/>
          <w:szCs w:val="24"/>
        </w:rPr>
      </w:pPr>
    </w:p>
    <w:p w:rsidR="0073312D" w:rsidRDefault="0073312D" w:rsidP="008405E4">
      <w:pPr>
        <w:tabs>
          <w:tab w:val="left" w:pos="2300"/>
        </w:tabs>
        <w:rPr>
          <w:rFonts w:ascii="Arial" w:hAnsi="Arial" w:cs="Arial"/>
          <w:color w:val="FF0000"/>
          <w:sz w:val="24"/>
          <w:szCs w:val="24"/>
        </w:rPr>
      </w:pPr>
    </w:p>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8405E4"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8405E4"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8405E4" w:rsidRPr="00D17C82" w:rsidTr="008405E4">
        <w:trPr>
          <w:trHeight w:val="307"/>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28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11</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65%</w:t>
            </w:r>
          </w:p>
        </w:tc>
      </w:tr>
      <w:tr w:rsidR="008405E4" w:rsidRPr="00D17C82" w:rsidTr="008405E4">
        <w:trPr>
          <w:trHeight w:val="355"/>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r>
      <w:tr w:rsidR="008405E4" w:rsidRPr="00D17C82" w:rsidTr="008405E4">
        <w:trPr>
          <w:trHeight w:val="348"/>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8</w:t>
            </w:r>
          </w:p>
        </w:tc>
        <w:tc>
          <w:tcPr>
            <w:tcW w:w="1138" w:type="dxa"/>
            <w:tcBorders>
              <w:top w:val="nil"/>
              <w:left w:val="nil"/>
              <w:bottom w:val="single" w:sz="4" w:space="0" w:color="auto"/>
              <w:right w:val="single" w:sz="8"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47%</w:t>
            </w:r>
          </w:p>
        </w:tc>
      </w:tr>
      <w:tr w:rsidR="008405E4" w:rsidRPr="00D17C82" w:rsidTr="008405E4">
        <w:trPr>
          <w:trHeight w:val="373"/>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29%</w:t>
            </w:r>
          </w:p>
        </w:tc>
      </w:tr>
      <w:tr w:rsidR="008405E4" w:rsidRPr="00D17C82" w:rsidTr="008405E4">
        <w:trPr>
          <w:trHeight w:val="36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r>
      <w:tr w:rsidR="008405E4" w:rsidRPr="00D17C82" w:rsidTr="008405E4">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18%</w:t>
            </w:r>
          </w:p>
        </w:tc>
      </w:tr>
      <w:tr w:rsidR="008405E4" w:rsidRPr="00D17C82" w:rsidTr="008405E4">
        <w:trPr>
          <w:trHeight w:val="371"/>
          <w:jc w:val="center"/>
        </w:trPr>
        <w:tc>
          <w:tcPr>
            <w:tcW w:w="1531" w:type="dxa"/>
            <w:vMerge w:val="restart"/>
            <w:tcBorders>
              <w:top w:val="nil"/>
              <w:left w:val="single" w:sz="8" w:space="0" w:color="000000"/>
              <w:right w:val="nil"/>
            </w:tcBorders>
            <w:shd w:val="clear" w:color="auto" w:fill="auto"/>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Post-test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2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59%</w:t>
            </w:r>
          </w:p>
        </w:tc>
      </w:tr>
      <w:tr w:rsidR="008405E4" w:rsidRPr="00D17C82" w:rsidTr="008405E4">
        <w:trPr>
          <w:trHeight w:val="412"/>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29%</w:t>
            </w:r>
          </w:p>
        </w:tc>
      </w:tr>
      <w:tr w:rsidR="008405E4" w:rsidRPr="00D17C82" w:rsidTr="008405E4">
        <w:trPr>
          <w:trHeight w:val="415"/>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r>
      <w:tr w:rsidR="008405E4" w:rsidRPr="00D17C82" w:rsidTr="008405E4">
        <w:trPr>
          <w:trHeight w:val="423"/>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1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r>
      <w:tr w:rsidR="008405E4" w:rsidRPr="00D17C82" w:rsidTr="008405E4">
        <w:trPr>
          <w:trHeight w:val="408"/>
          <w:jc w:val="center"/>
        </w:trPr>
        <w:tc>
          <w:tcPr>
            <w:tcW w:w="1531" w:type="dxa"/>
            <w:vMerge/>
            <w:tcBorders>
              <w:left w:val="single" w:sz="8" w:space="0" w:color="000000"/>
              <w:right w:val="nil"/>
            </w:tcBorders>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8</w:t>
            </w:r>
          </w:p>
        </w:tc>
        <w:tc>
          <w:tcPr>
            <w:tcW w:w="1138" w:type="dxa"/>
            <w:tcBorders>
              <w:top w:val="single" w:sz="4" w:space="0" w:color="auto"/>
              <w:left w:val="nil"/>
              <w:bottom w:val="single" w:sz="4" w:space="0" w:color="auto"/>
              <w:right w:val="single" w:sz="8" w:space="0" w:color="000000"/>
            </w:tcBorders>
            <w:shd w:val="clear" w:color="auto" w:fill="auto"/>
            <w:noWrap/>
            <w:hideMark/>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47%</w:t>
            </w:r>
          </w:p>
        </w:tc>
      </w:tr>
      <w:tr w:rsidR="008405E4" w:rsidRPr="00D17C82" w:rsidTr="008405E4">
        <w:trPr>
          <w:trHeight w:val="427"/>
          <w:jc w:val="center"/>
        </w:trPr>
        <w:tc>
          <w:tcPr>
            <w:tcW w:w="1531" w:type="dxa"/>
            <w:vMerge/>
            <w:tcBorders>
              <w:left w:val="single" w:sz="8" w:space="0" w:color="000000"/>
              <w:bottom w:val="single" w:sz="8" w:space="0" w:color="000000"/>
              <w:right w:val="nil"/>
            </w:tcBorders>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8"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8"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8</w:t>
            </w:r>
          </w:p>
        </w:tc>
        <w:tc>
          <w:tcPr>
            <w:tcW w:w="1138" w:type="dxa"/>
            <w:tcBorders>
              <w:top w:val="single" w:sz="4" w:space="0" w:color="auto"/>
              <w:left w:val="nil"/>
              <w:bottom w:val="single" w:sz="8" w:space="0" w:color="000000"/>
              <w:right w:val="single" w:sz="8" w:space="0" w:color="000000"/>
            </w:tcBorders>
            <w:shd w:val="clear" w:color="auto" w:fill="auto"/>
            <w:noWrap/>
          </w:tcPr>
          <w:p w:rsidR="008405E4" w:rsidRPr="006347FD" w:rsidRDefault="008405E4" w:rsidP="00814799">
            <w:pPr>
              <w:spacing w:after="0" w:line="240" w:lineRule="auto"/>
              <w:jc w:val="right"/>
              <w:rPr>
                <w:rFonts w:ascii="Arial" w:eastAsia="Times New Roman" w:hAnsi="Arial" w:cs="Arial"/>
                <w:b/>
                <w:color w:val="000000"/>
                <w:sz w:val="18"/>
                <w:szCs w:val="18"/>
                <w:lang w:eastAsia="es-ES"/>
              </w:rPr>
            </w:pPr>
            <w:r w:rsidRPr="006347FD">
              <w:rPr>
                <w:rFonts w:ascii="Arial" w:eastAsia="Times New Roman" w:hAnsi="Arial" w:cs="Arial"/>
                <w:b/>
                <w:color w:val="000000"/>
                <w:szCs w:val="18"/>
                <w:lang w:eastAsia="es-ES"/>
              </w:rPr>
              <w:t>47%</w:t>
            </w:r>
          </w:p>
        </w:tc>
      </w:tr>
    </w:tbl>
    <w:p w:rsidR="008405E4" w:rsidRDefault="008405E4" w:rsidP="008405E4">
      <w:pPr>
        <w:tabs>
          <w:tab w:val="left" w:pos="2300"/>
        </w:tabs>
        <w:rPr>
          <w:rFonts w:ascii="Arial" w:hAnsi="Arial" w:cs="Arial"/>
          <w:color w:val="FF0000"/>
          <w:sz w:val="24"/>
          <w:szCs w:val="24"/>
        </w:rPr>
      </w:pPr>
    </w:p>
    <w:tbl>
      <w:tblPr>
        <w:tblStyle w:val="Tablaconcuadrcula"/>
        <w:tblpPr w:leftFromText="141" w:rightFromText="141" w:vertAnchor="text" w:horzAnchor="margin" w:tblpXSpec="center" w:tblpY="-342"/>
        <w:tblW w:w="0" w:type="auto"/>
        <w:tblLook w:val="04A0" w:firstRow="1" w:lastRow="0" w:firstColumn="1" w:lastColumn="0" w:noHBand="0" w:noVBand="1"/>
      </w:tblPr>
      <w:tblGrid>
        <w:gridCol w:w="1696"/>
        <w:gridCol w:w="1843"/>
      </w:tblGrid>
      <w:tr w:rsidR="008405E4" w:rsidTr="00814799">
        <w:tc>
          <w:tcPr>
            <w:tcW w:w="1696" w:type="dxa"/>
            <w:shd w:val="clear" w:color="auto" w:fill="B6DDE8" w:themeFill="accent5" w:themeFillTint="66"/>
            <w:vAlign w:val="center"/>
          </w:tcPr>
          <w:p w:rsidR="008405E4" w:rsidRPr="0048528B" w:rsidRDefault="008405E4"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8405E4" w:rsidRPr="0048528B" w:rsidRDefault="008405E4"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8405E4" w:rsidTr="00814799">
        <w:trPr>
          <w:trHeight w:val="110"/>
        </w:trPr>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0</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1-2</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3-4</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5</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eastAsia="Times New Roman" w:hAnsi="Arial" w:cs="Arial"/>
          <w:color w:val="000000"/>
          <w:sz w:val="24"/>
          <w:lang w:eastAsia="es-ES"/>
        </w:rPr>
      </w:pPr>
    </w:p>
    <w:p w:rsidR="008405E4" w:rsidRDefault="008405E4" w:rsidP="008405E4">
      <w:pPr>
        <w:tabs>
          <w:tab w:val="left" w:pos="2300"/>
        </w:tabs>
        <w:rPr>
          <w:rFonts w:ascii="Arial" w:eastAsia="Times New Roman" w:hAnsi="Arial" w:cs="Arial"/>
          <w:color w:val="000000"/>
          <w:sz w:val="24"/>
          <w:lang w:eastAsia="es-ES"/>
        </w:rPr>
      </w:pPr>
    </w:p>
    <w:p w:rsidR="00740C8E" w:rsidRPr="00113DCC" w:rsidRDefault="008405E4" w:rsidP="00740C8E">
      <w:pPr>
        <w:autoSpaceDE w:val="0"/>
        <w:autoSpaceDN w:val="0"/>
        <w:adjustRightInd w:val="0"/>
        <w:spacing w:after="0" w:line="360" w:lineRule="auto"/>
        <w:jc w:val="both"/>
        <w:rPr>
          <w:rFonts w:ascii="Arial" w:eastAsia="Times New Roman" w:hAnsi="Arial" w:cs="Arial"/>
          <w:color w:val="000000"/>
          <w:sz w:val="24"/>
          <w:lang w:eastAsia="es-ES"/>
        </w:rPr>
      </w:pPr>
      <w:r w:rsidRPr="00740C8E">
        <w:rPr>
          <w:rFonts w:ascii="Arial" w:eastAsia="Times New Roman" w:hAnsi="Arial" w:cs="Arial"/>
          <w:color w:val="000000"/>
          <w:sz w:val="24"/>
          <w:lang w:eastAsia="es-ES"/>
        </w:rPr>
        <w:t>Después de aplicar las estrategias didáctico-lúdicas, se obtuvo que el 47% de niños de 5 añ</w:t>
      </w:r>
      <w:r w:rsidR="00113DCC">
        <w:rPr>
          <w:rFonts w:ascii="Arial" w:eastAsia="Times New Roman" w:hAnsi="Arial" w:cs="Arial"/>
          <w:color w:val="000000"/>
          <w:sz w:val="24"/>
          <w:lang w:eastAsia="es-ES"/>
        </w:rPr>
        <w:t xml:space="preserve">os alcanzaron una Fluidez alta y demostrando que, según la teoría de la transferencia, presentan </w:t>
      </w:r>
      <w:r w:rsidR="00113DCC">
        <w:rPr>
          <w:rFonts w:ascii="Arial" w:eastAsia="Times New Roman" w:hAnsi="Arial" w:cs="Arial"/>
          <w:sz w:val="24"/>
          <w:szCs w:val="24"/>
          <w:lang w:val="es-ES"/>
        </w:rPr>
        <w:t>u</w:t>
      </w:r>
      <w:r w:rsidR="00740C8E" w:rsidRPr="00740C8E">
        <w:rPr>
          <w:rFonts w:ascii="Arial" w:eastAsia="Times New Roman" w:hAnsi="Arial" w:cs="Arial"/>
          <w:sz w:val="24"/>
          <w:szCs w:val="24"/>
          <w:lang w:val="es-ES"/>
        </w:rPr>
        <w:t>n gran número de ideas novedosas, llamativas y muy eficaces.</w:t>
      </w:r>
    </w:p>
    <w:p w:rsidR="00113DCC" w:rsidRDefault="00113DCC">
      <w:pPr>
        <w:rPr>
          <w:rFonts w:ascii="Arial" w:hAnsi="Arial" w:cs="Arial"/>
          <w:b/>
          <w:sz w:val="24"/>
          <w:szCs w:val="24"/>
          <w:u w:val="single"/>
        </w:rPr>
      </w:pPr>
      <w:r>
        <w:rPr>
          <w:rFonts w:ascii="Arial" w:hAnsi="Arial" w:cs="Arial"/>
          <w:b/>
          <w:sz w:val="24"/>
          <w:szCs w:val="24"/>
          <w:u w:val="single"/>
        </w:rPr>
        <w:br w:type="page"/>
      </w:r>
    </w:p>
    <w:p w:rsidR="00047042" w:rsidRPr="00047042" w:rsidRDefault="00047042" w:rsidP="00113DCC">
      <w:pPr>
        <w:autoSpaceDE w:val="0"/>
        <w:autoSpaceDN w:val="0"/>
        <w:adjustRightInd w:val="0"/>
        <w:spacing w:line="360" w:lineRule="auto"/>
        <w:jc w:val="both"/>
        <w:rPr>
          <w:rFonts w:ascii="Arial" w:hAnsi="Arial" w:cs="Arial"/>
          <w:b/>
          <w:sz w:val="24"/>
          <w:szCs w:val="24"/>
          <w:u w:val="single"/>
        </w:rPr>
      </w:pPr>
      <w:r w:rsidRPr="00047042">
        <w:rPr>
          <w:rFonts w:ascii="Arial" w:hAnsi="Arial" w:cs="Arial"/>
          <w:b/>
          <w:sz w:val="24"/>
          <w:szCs w:val="24"/>
          <w:u w:val="single"/>
        </w:rPr>
        <w:lastRenderedPageBreak/>
        <w:t>Gráfico N°</w:t>
      </w:r>
      <w:r>
        <w:rPr>
          <w:rFonts w:ascii="Arial" w:hAnsi="Arial" w:cs="Arial"/>
          <w:b/>
          <w:sz w:val="24"/>
          <w:szCs w:val="24"/>
          <w:u w:val="single"/>
        </w:rPr>
        <w:t>5</w:t>
      </w:r>
      <w:r w:rsidRPr="00047042">
        <w:rPr>
          <w:rFonts w:ascii="Arial" w:hAnsi="Arial" w:cs="Arial"/>
          <w:b/>
          <w:sz w:val="24"/>
          <w:szCs w:val="24"/>
          <w:u w:val="single"/>
        </w:rPr>
        <w:t>:</w:t>
      </w:r>
    </w:p>
    <w:p w:rsidR="008405E4" w:rsidRDefault="008405E4" w:rsidP="008405E4">
      <w:r w:rsidRPr="00DD0022">
        <w:rPr>
          <w:noProof/>
          <w:lang w:eastAsia="es-PE"/>
        </w:rPr>
        <mc:AlternateContent>
          <mc:Choice Requires="wps">
            <w:drawing>
              <wp:anchor distT="0" distB="0" distL="114300" distR="114300" simplePos="0" relativeHeight="251789312" behindDoc="0" locked="0" layoutInCell="1" allowOverlap="1" wp14:anchorId="4730D817" wp14:editId="37DEC638">
                <wp:simplePos x="0" y="0"/>
                <wp:positionH relativeFrom="column">
                  <wp:posOffset>3315335</wp:posOffset>
                </wp:positionH>
                <wp:positionV relativeFrom="paragraph">
                  <wp:posOffset>3153410</wp:posOffset>
                </wp:positionV>
                <wp:extent cx="1438275" cy="379730"/>
                <wp:effectExtent l="0" t="0" r="9525" b="1270"/>
                <wp:wrapNone/>
                <wp:docPr id="907" name="4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D817" id="4 Cuadro de texto" o:spid="_x0000_s1065" type="#_x0000_t202" style="position:absolute;margin-left:261.05pt;margin-top:248.3pt;width:113.25pt;height:29.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v:textbox>
              </v:shape>
            </w:pict>
          </mc:Fallback>
        </mc:AlternateContent>
      </w:r>
      <w:r w:rsidRPr="00DD0022">
        <w:rPr>
          <w:noProof/>
          <w:lang w:eastAsia="es-PE"/>
        </w:rPr>
        <mc:AlternateContent>
          <mc:Choice Requires="wps">
            <w:drawing>
              <wp:anchor distT="0" distB="0" distL="114300" distR="114300" simplePos="0" relativeHeight="251788288" behindDoc="0" locked="0" layoutInCell="1" allowOverlap="1" wp14:anchorId="4BBC3BE4" wp14:editId="0F526B21">
                <wp:simplePos x="0" y="0"/>
                <wp:positionH relativeFrom="column">
                  <wp:posOffset>726440</wp:posOffset>
                </wp:positionH>
                <wp:positionV relativeFrom="paragraph">
                  <wp:posOffset>3153410</wp:posOffset>
                </wp:positionV>
                <wp:extent cx="1438275" cy="379730"/>
                <wp:effectExtent l="0" t="0" r="9525" b="1270"/>
                <wp:wrapNone/>
                <wp:docPr id="906"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PRE-TEST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C3BE4" id="_x0000_s1066" type="#_x0000_t202" style="position:absolute;margin-left:57.2pt;margin-top:248.3pt;width:113.25pt;height:29.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PRE-TEST</w:t>
                      </w:r>
                    </w:p>
                  </w:txbxContent>
                </v:textbox>
              </v:shape>
            </w:pict>
          </mc:Fallback>
        </mc:AlternateContent>
      </w:r>
      <w:r>
        <w:rPr>
          <w:noProof/>
          <w:lang w:eastAsia="es-PE"/>
        </w:rPr>
        <mc:AlternateContent>
          <mc:Choice Requires="wps">
            <w:drawing>
              <wp:anchor distT="0" distB="0" distL="114300" distR="114300" simplePos="0" relativeHeight="251785216" behindDoc="0" locked="0" layoutInCell="1" allowOverlap="1" wp14:anchorId="2301C175" wp14:editId="15676F50">
                <wp:simplePos x="0" y="0"/>
                <wp:positionH relativeFrom="column">
                  <wp:posOffset>2816004</wp:posOffset>
                </wp:positionH>
                <wp:positionV relativeFrom="paragraph">
                  <wp:posOffset>780001</wp:posOffset>
                </wp:positionV>
                <wp:extent cx="0" cy="2718739"/>
                <wp:effectExtent l="0" t="0" r="19050" b="24765"/>
                <wp:wrapNone/>
                <wp:docPr id="15" name="15 Conector recto"/>
                <wp:cNvGraphicFramePr/>
                <a:graphic xmlns:a="http://schemas.openxmlformats.org/drawingml/2006/main">
                  <a:graphicData uri="http://schemas.microsoft.com/office/word/2010/wordprocessingShape">
                    <wps:wsp>
                      <wps:cNvCnPr/>
                      <wps:spPr>
                        <a:xfrm>
                          <a:off x="0" y="0"/>
                          <a:ext cx="0" cy="27187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C4A7E6" id="15 Conector recto" o:spid="_x0000_s1026" style="position:absolute;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75pt,61.4pt" to="221.75pt,2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" strokecolor="black [3213]"/>
            </w:pict>
          </mc:Fallback>
        </mc:AlternateContent>
      </w:r>
      <w:r>
        <w:rPr>
          <w:noProof/>
          <w:lang w:eastAsia="es-PE"/>
        </w:rPr>
        <w:drawing>
          <wp:inline distT="0" distB="0" distL="0" distR="0" wp14:anchorId="3C260051" wp14:editId="18E6FC5E">
            <wp:extent cx="5486400" cy="3092521"/>
            <wp:effectExtent l="0" t="0" r="0" b="0"/>
            <wp:docPr id="915" name="Gráfico 9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405E4" w:rsidRDefault="008405E4" w:rsidP="008405E4"/>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8405E4"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8405E4"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8405E4" w:rsidRPr="00D17C82" w:rsidTr="008405E4">
        <w:trPr>
          <w:trHeight w:val="307"/>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28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9</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54%</w:t>
            </w:r>
          </w:p>
        </w:tc>
      </w:tr>
      <w:tr w:rsidR="008405E4" w:rsidRPr="00D17C82" w:rsidTr="008405E4">
        <w:trPr>
          <w:trHeight w:val="355"/>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348"/>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373"/>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8405E4" w:rsidRPr="00D17C82" w:rsidTr="008405E4">
        <w:trPr>
          <w:trHeight w:val="36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r>
      <w:tr w:rsidR="008405E4" w:rsidRPr="00D17C82" w:rsidTr="008405E4">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8405E4" w:rsidRPr="00D17C82" w:rsidTr="008405E4">
        <w:trPr>
          <w:trHeight w:val="371"/>
          <w:jc w:val="center"/>
        </w:trPr>
        <w:tc>
          <w:tcPr>
            <w:tcW w:w="1531" w:type="dxa"/>
            <w:vMerge w:val="restart"/>
            <w:tcBorders>
              <w:top w:val="nil"/>
              <w:left w:val="single" w:sz="8" w:space="0" w:color="000000"/>
              <w:right w:val="nil"/>
            </w:tcBorders>
            <w:shd w:val="clear" w:color="auto" w:fill="auto"/>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Post-test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r>
      <w:tr w:rsidR="008405E4" w:rsidRPr="00D17C82" w:rsidTr="008405E4">
        <w:trPr>
          <w:trHeight w:val="42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59%</w:t>
            </w:r>
          </w:p>
        </w:tc>
      </w:tr>
      <w:tr w:rsidR="008405E4" w:rsidRPr="00D17C82" w:rsidTr="008405E4">
        <w:trPr>
          <w:trHeight w:val="412"/>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29%</w:t>
            </w:r>
          </w:p>
        </w:tc>
      </w:tr>
      <w:tr w:rsidR="008405E4" w:rsidRPr="00D17C82" w:rsidTr="008405E4">
        <w:trPr>
          <w:trHeight w:val="415"/>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23"/>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1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r>
      <w:tr w:rsidR="008405E4" w:rsidRPr="00D17C82" w:rsidTr="008405E4">
        <w:trPr>
          <w:trHeight w:val="408"/>
          <w:jc w:val="center"/>
        </w:trPr>
        <w:tc>
          <w:tcPr>
            <w:tcW w:w="1531" w:type="dxa"/>
            <w:vMerge/>
            <w:tcBorders>
              <w:left w:val="single" w:sz="8" w:space="0" w:color="000000"/>
              <w:right w:val="nil"/>
            </w:tcBorders>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8405E4" w:rsidRPr="00D17C82" w:rsidTr="008405E4">
        <w:trPr>
          <w:trHeight w:val="427"/>
          <w:jc w:val="center"/>
        </w:trPr>
        <w:tc>
          <w:tcPr>
            <w:tcW w:w="1531" w:type="dxa"/>
            <w:vMerge/>
            <w:tcBorders>
              <w:left w:val="single" w:sz="8" w:space="0" w:color="000000"/>
              <w:bottom w:val="single" w:sz="8" w:space="0" w:color="000000"/>
              <w:right w:val="nil"/>
            </w:tcBorders>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8"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8"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8" w:space="0" w:color="000000"/>
              <w:right w:val="single" w:sz="8" w:space="0" w:color="000000"/>
            </w:tcBorders>
            <w:shd w:val="clear" w:color="auto" w:fill="auto"/>
            <w:noWrap/>
          </w:tcPr>
          <w:p w:rsidR="008405E4" w:rsidRPr="006347FD" w:rsidRDefault="008405E4" w:rsidP="00814799">
            <w:pPr>
              <w:spacing w:after="0" w:line="240" w:lineRule="auto"/>
              <w:jc w:val="right"/>
              <w:rPr>
                <w:rFonts w:ascii="Arial" w:eastAsia="Times New Roman" w:hAnsi="Arial" w:cs="Arial"/>
                <w:b/>
                <w:color w:val="000000"/>
                <w:sz w:val="18"/>
                <w:szCs w:val="18"/>
                <w:lang w:eastAsia="es-ES"/>
              </w:rPr>
            </w:pPr>
            <w:r w:rsidRPr="006347FD">
              <w:rPr>
                <w:rFonts w:ascii="Arial" w:eastAsia="Times New Roman" w:hAnsi="Arial" w:cs="Arial"/>
                <w:b/>
                <w:color w:val="000000"/>
                <w:sz w:val="24"/>
                <w:szCs w:val="18"/>
                <w:lang w:eastAsia="es-ES"/>
              </w:rPr>
              <w:t>59%</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hAnsi="Arial" w:cs="Arial"/>
          <w:color w:val="FF0000"/>
          <w:sz w:val="24"/>
          <w:szCs w:val="24"/>
        </w:rPr>
      </w:pPr>
    </w:p>
    <w:tbl>
      <w:tblPr>
        <w:tblStyle w:val="Tablaconcuadrcula"/>
        <w:tblpPr w:leftFromText="141" w:rightFromText="141" w:vertAnchor="text" w:horzAnchor="margin" w:tblpXSpec="center" w:tblpY="-342"/>
        <w:tblW w:w="0" w:type="auto"/>
        <w:tblLook w:val="04A0" w:firstRow="1" w:lastRow="0" w:firstColumn="1" w:lastColumn="0" w:noHBand="0" w:noVBand="1"/>
      </w:tblPr>
      <w:tblGrid>
        <w:gridCol w:w="1696"/>
        <w:gridCol w:w="1843"/>
      </w:tblGrid>
      <w:tr w:rsidR="008405E4" w:rsidTr="00814799">
        <w:tc>
          <w:tcPr>
            <w:tcW w:w="1696" w:type="dxa"/>
            <w:shd w:val="clear" w:color="auto" w:fill="B6DDE8" w:themeFill="accent5" w:themeFillTint="66"/>
            <w:vAlign w:val="center"/>
          </w:tcPr>
          <w:p w:rsidR="008405E4" w:rsidRPr="0048528B" w:rsidRDefault="008405E4"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lastRenderedPageBreak/>
              <w:t>PUNTAJE</w:t>
            </w:r>
          </w:p>
        </w:tc>
        <w:tc>
          <w:tcPr>
            <w:tcW w:w="1843" w:type="dxa"/>
            <w:shd w:val="clear" w:color="auto" w:fill="B6DDE8" w:themeFill="accent5" w:themeFillTint="66"/>
            <w:vAlign w:val="center"/>
          </w:tcPr>
          <w:p w:rsidR="008405E4" w:rsidRPr="0048528B" w:rsidRDefault="008405E4"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8405E4" w:rsidTr="00814799">
        <w:trPr>
          <w:trHeight w:val="110"/>
        </w:trPr>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0</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1-2</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3-4</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5</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eastAsia="Times New Roman" w:hAnsi="Arial" w:cs="Arial"/>
          <w:color w:val="000000"/>
          <w:sz w:val="24"/>
          <w:lang w:eastAsia="es-ES"/>
        </w:rPr>
      </w:pPr>
    </w:p>
    <w:p w:rsidR="00113DCC" w:rsidRPr="00113DCC" w:rsidRDefault="008405E4" w:rsidP="00113DCC">
      <w:pPr>
        <w:tabs>
          <w:tab w:val="left" w:pos="2300"/>
        </w:tabs>
        <w:spacing w:line="360" w:lineRule="auto"/>
        <w:jc w:val="both"/>
        <w:rPr>
          <w:rFonts w:ascii="Arial" w:eastAsia="Times New Roman" w:hAnsi="Arial" w:cs="Arial"/>
          <w:color w:val="000000"/>
          <w:sz w:val="24"/>
          <w:lang w:eastAsia="es-ES"/>
        </w:rPr>
      </w:pPr>
      <w:r>
        <w:rPr>
          <w:rFonts w:ascii="Arial" w:eastAsia="Times New Roman" w:hAnsi="Arial" w:cs="Arial"/>
          <w:color w:val="000000"/>
          <w:sz w:val="24"/>
          <w:lang w:eastAsia="es-ES"/>
        </w:rPr>
        <w:t xml:space="preserve">Después de aplicar las estrategias didáctico-lúdicas, </w:t>
      </w:r>
      <w:r w:rsidRPr="00AC6E1C">
        <w:rPr>
          <w:rFonts w:ascii="Arial" w:eastAsia="Times New Roman" w:hAnsi="Arial" w:cs="Arial"/>
          <w:color w:val="000000"/>
          <w:sz w:val="24"/>
          <w:lang w:eastAsia="es-ES"/>
        </w:rPr>
        <w:t xml:space="preserve">se </w:t>
      </w:r>
      <w:r>
        <w:rPr>
          <w:rFonts w:ascii="Arial" w:eastAsia="Times New Roman" w:hAnsi="Arial" w:cs="Arial"/>
          <w:color w:val="000000"/>
          <w:sz w:val="24"/>
          <w:lang w:eastAsia="es-ES"/>
        </w:rPr>
        <w:t xml:space="preserve">obtuvo que </w:t>
      </w:r>
      <w:r w:rsidRPr="00AC6E1C">
        <w:rPr>
          <w:rFonts w:ascii="Arial" w:eastAsia="Times New Roman" w:hAnsi="Arial" w:cs="Arial"/>
          <w:color w:val="000000"/>
          <w:sz w:val="24"/>
          <w:lang w:eastAsia="es-ES"/>
        </w:rPr>
        <w:t xml:space="preserve">el </w:t>
      </w:r>
      <w:r>
        <w:rPr>
          <w:rFonts w:ascii="Arial" w:eastAsia="Times New Roman" w:hAnsi="Arial" w:cs="Arial"/>
          <w:color w:val="000000"/>
          <w:sz w:val="24"/>
          <w:lang w:eastAsia="es-ES"/>
        </w:rPr>
        <w:t>59</w:t>
      </w:r>
      <w:r w:rsidRPr="00AC6E1C">
        <w:rPr>
          <w:rFonts w:ascii="Arial" w:eastAsia="Times New Roman" w:hAnsi="Arial" w:cs="Arial"/>
          <w:color w:val="000000"/>
          <w:sz w:val="24"/>
          <w:lang w:eastAsia="es-ES"/>
        </w:rPr>
        <w:t xml:space="preserve">% de niños de 5 años </w:t>
      </w:r>
      <w:r>
        <w:rPr>
          <w:rFonts w:ascii="Arial" w:eastAsia="Times New Roman" w:hAnsi="Arial" w:cs="Arial"/>
          <w:color w:val="000000"/>
          <w:sz w:val="24"/>
          <w:lang w:eastAsia="es-ES"/>
        </w:rPr>
        <w:t xml:space="preserve">alcanzaron una </w:t>
      </w:r>
      <w:r w:rsidRPr="00AC6E1C">
        <w:rPr>
          <w:rFonts w:ascii="Arial" w:eastAsia="Times New Roman" w:hAnsi="Arial" w:cs="Arial"/>
          <w:color w:val="000000"/>
          <w:sz w:val="24"/>
          <w:lang w:eastAsia="es-ES"/>
        </w:rPr>
        <w:t>F</w:t>
      </w:r>
      <w:r w:rsidR="00113DCC">
        <w:rPr>
          <w:rFonts w:ascii="Arial" w:eastAsia="Times New Roman" w:hAnsi="Arial" w:cs="Arial"/>
          <w:color w:val="000000"/>
          <w:sz w:val="24"/>
          <w:lang w:eastAsia="es-ES"/>
        </w:rPr>
        <w:t xml:space="preserve">lexibilidad alta, demostrando que, según la teoría de la transferencia, presentan </w:t>
      </w:r>
      <w:r w:rsidR="00113DCC" w:rsidRPr="00113DCC">
        <w:rPr>
          <w:rFonts w:ascii="Arial" w:eastAsia="Times New Roman" w:hAnsi="Arial" w:cs="Arial"/>
          <w:sz w:val="24"/>
          <w:szCs w:val="24"/>
          <w:lang w:val="es-ES"/>
        </w:rPr>
        <w:t>gran variedad de ideas</w:t>
      </w:r>
      <w:r w:rsidR="00113DCC">
        <w:rPr>
          <w:rFonts w:ascii="Arial" w:eastAsia="Times New Roman" w:hAnsi="Arial" w:cs="Arial"/>
          <w:sz w:val="24"/>
          <w:szCs w:val="24"/>
          <w:lang w:val="es-ES"/>
        </w:rPr>
        <w:t>.</w:t>
      </w:r>
      <w:r w:rsidR="00113DCC" w:rsidRPr="00113DCC">
        <w:rPr>
          <w:rFonts w:ascii="Arial" w:hAnsi="Arial" w:cs="Arial"/>
          <w:sz w:val="24"/>
          <w:szCs w:val="24"/>
        </w:rPr>
        <w:t xml:space="preserve"> </w:t>
      </w:r>
    </w:p>
    <w:p w:rsidR="0052322D" w:rsidRDefault="0052322D">
      <w:pPr>
        <w:rPr>
          <w:rFonts w:ascii="Arial" w:hAnsi="Arial" w:cs="Arial"/>
          <w:b/>
          <w:sz w:val="24"/>
          <w:szCs w:val="24"/>
          <w:u w:val="single"/>
        </w:rPr>
      </w:pPr>
    </w:p>
    <w:p w:rsidR="00047042" w:rsidRPr="00047042" w:rsidRDefault="00047042" w:rsidP="00047042">
      <w:pPr>
        <w:autoSpaceDE w:val="0"/>
        <w:autoSpaceDN w:val="0"/>
        <w:adjustRightInd w:val="0"/>
        <w:spacing w:line="360" w:lineRule="auto"/>
        <w:jc w:val="both"/>
        <w:rPr>
          <w:rFonts w:ascii="Arial" w:hAnsi="Arial" w:cs="Arial"/>
          <w:b/>
          <w:sz w:val="24"/>
          <w:szCs w:val="24"/>
          <w:u w:val="single"/>
        </w:rPr>
      </w:pPr>
      <w:r w:rsidRPr="00047042">
        <w:rPr>
          <w:rFonts w:ascii="Arial" w:hAnsi="Arial" w:cs="Arial"/>
          <w:b/>
          <w:sz w:val="24"/>
          <w:szCs w:val="24"/>
          <w:u w:val="single"/>
        </w:rPr>
        <w:t>Gráfico N°</w:t>
      </w:r>
      <w:r>
        <w:rPr>
          <w:rFonts w:ascii="Arial" w:hAnsi="Arial" w:cs="Arial"/>
          <w:b/>
          <w:sz w:val="24"/>
          <w:szCs w:val="24"/>
          <w:u w:val="single"/>
        </w:rPr>
        <w:t>6</w:t>
      </w:r>
      <w:r w:rsidRPr="00047042">
        <w:rPr>
          <w:rFonts w:ascii="Arial" w:hAnsi="Arial" w:cs="Arial"/>
          <w:b/>
          <w:sz w:val="24"/>
          <w:szCs w:val="24"/>
          <w:u w:val="single"/>
        </w:rPr>
        <w:t>:</w:t>
      </w:r>
    </w:p>
    <w:p w:rsidR="008405E4" w:rsidRDefault="008405E4" w:rsidP="008405E4"/>
    <w:p w:rsidR="008405E4" w:rsidRDefault="008405E4" w:rsidP="008405E4">
      <w:r w:rsidRPr="00DD0022">
        <w:rPr>
          <w:noProof/>
          <w:lang w:eastAsia="es-PE"/>
        </w:rPr>
        <mc:AlternateContent>
          <mc:Choice Requires="wps">
            <w:drawing>
              <wp:anchor distT="0" distB="0" distL="114300" distR="114300" simplePos="0" relativeHeight="251790336" behindDoc="0" locked="0" layoutInCell="1" allowOverlap="1" wp14:anchorId="1E620B84" wp14:editId="32608405">
                <wp:simplePos x="0" y="0"/>
                <wp:positionH relativeFrom="column">
                  <wp:posOffset>676275</wp:posOffset>
                </wp:positionH>
                <wp:positionV relativeFrom="paragraph">
                  <wp:posOffset>3183890</wp:posOffset>
                </wp:positionV>
                <wp:extent cx="1438275" cy="379730"/>
                <wp:effectExtent l="0" t="0" r="9525" b="1270"/>
                <wp:wrapNone/>
                <wp:docPr id="908"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PRE-TEST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20B84" id="_x0000_s1067" type="#_x0000_t202" style="position:absolute;margin-left:53.25pt;margin-top:250.7pt;width:113.25pt;height:2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PRE-TEST</w:t>
                      </w:r>
                    </w:p>
                  </w:txbxContent>
                </v:textbox>
              </v:shape>
            </w:pict>
          </mc:Fallback>
        </mc:AlternateContent>
      </w:r>
      <w:r w:rsidRPr="00DD0022">
        <w:rPr>
          <w:noProof/>
          <w:lang w:eastAsia="es-PE"/>
        </w:rPr>
        <mc:AlternateContent>
          <mc:Choice Requires="wps">
            <w:drawing>
              <wp:anchor distT="0" distB="0" distL="114300" distR="114300" simplePos="0" relativeHeight="251791360" behindDoc="0" locked="0" layoutInCell="1" allowOverlap="1" wp14:anchorId="3BB58F14" wp14:editId="3F3ED53F">
                <wp:simplePos x="0" y="0"/>
                <wp:positionH relativeFrom="column">
                  <wp:posOffset>3265549</wp:posOffset>
                </wp:positionH>
                <wp:positionV relativeFrom="paragraph">
                  <wp:posOffset>3184302</wp:posOffset>
                </wp:positionV>
                <wp:extent cx="1438382" cy="380144"/>
                <wp:effectExtent l="0" t="0" r="9525" b="1270"/>
                <wp:wrapNone/>
                <wp:docPr id="909" name="4 Cuadro de texto"/>
                <wp:cNvGraphicFramePr/>
                <a:graphic xmlns:a="http://schemas.openxmlformats.org/drawingml/2006/main">
                  <a:graphicData uri="http://schemas.microsoft.com/office/word/2010/wordprocessingShape">
                    <wps:wsp>
                      <wps:cNvSpPr txBox="1"/>
                      <wps:spPr>
                        <a:xfrm>
                          <a:off x="0" y="0"/>
                          <a:ext cx="1438382" cy="3801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58F14" id="_x0000_s1068" type="#_x0000_t202" style="position:absolute;margin-left:257.15pt;margin-top:250.75pt;width:113.25pt;height:29.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v:textbox>
              </v:shape>
            </w:pict>
          </mc:Fallback>
        </mc:AlternateContent>
      </w:r>
      <w:r>
        <w:rPr>
          <w:noProof/>
          <w:lang w:eastAsia="es-PE"/>
        </w:rPr>
        <mc:AlternateContent>
          <mc:Choice Requires="wps">
            <w:drawing>
              <wp:anchor distT="0" distB="0" distL="114300" distR="114300" simplePos="0" relativeHeight="251787264" behindDoc="0" locked="0" layoutInCell="1" allowOverlap="1" wp14:anchorId="6887A9B3" wp14:editId="378633BC">
                <wp:simplePos x="0" y="0"/>
                <wp:positionH relativeFrom="column">
                  <wp:posOffset>2768296</wp:posOffset>
                </wp:positionH>
                <wp:positionV relativeFrom="paragraph">
                  <wp:posOffset>754076</wp:posOffset>
                </wp:positionV>
                <wp:extent cx="0" cy="2689888"/>
                <wp:effectExtent l="0" t="0" r="19050" b="15240"/>
                <wp:wrapNone/>
                <wp:docPr id="910" name="17 Conector recto"/>
                <wp:cNvGraphicFramePr/>
                <a:graphic xmlns:a="http://schemas.openxmlformats.org/drawingml/2006/main">
                  <a:graphicData uri="http://schemas.microsoft.com/office/word/2010/wordprocessingShape">
                    <wps:wsp>
                      <wps:cNvCnPr/>
                      <wps:spPr>
                        <a:xfrm>
                          <a:off x="0" y="0"/>
                          <a:ext cx="0" cy="26898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C8D1893" id="17 Conector recto" o:spid="_x0000_s1026" style="position:absolute;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pt,59.4pt" to="218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" strokecolor="black [3213]"/>
            </w:pict>
          </mc:Fallback>
        </mc:AlternateContent>
      </w:r>
      <w:r>
        <w:rPr>
          <w:noProof/>
          <w:lang w:eastAsia="es-PE"/>
        </w:rPr>
        <w:drawing>
          <wp:inline distT="0" distB="0" distL="0" distR="0" wp14:anchorId="327B88DE" wp14:editId="483E70C2">
            <wp:extent cx="5486400" cy="3092521"/>
            <wp:effectExtent l="0" t="0" r="0" b="0"/>
            <wp:docPr id="916" name="Gráfico 9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8405E4" w:rsidRDefault="008405E4" w:rsidP="008405E4"/>
    <w:p w:rsidR="008405E4" w:rsidRDefault="008405E4" w:rsidP="008405E4"/>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8405E4" w:rsidRPr="00D17C82" w:rsidTr="008405E4">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8405E4"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B6DDE8" w:themeFill="accent5" w:themeFillTint="66"/>
            <w:vAlign w:val="center"/>
            <w:hideMark/>
          </w:tcPr>
          <w:p w:rsidR="008405E4" w:rsidRPr="00D17C82" w:rsidRDefault="008405E4" w:rsidP="008405E4">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8405E4" w:rsidRPr="00D17C82" w:rsidTr="008405E4">
        <w:trPr>
          <w:trHeight w:val="307"/>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29%</w:t>
            </w:r>
          </w:p>
        </w:tc>
      </w:tr>
      <w:tr w:rsidR="008405E4" w:rsidRPr="00D17C82" w:rsidTr="008405E4">
        <w:trPr>
          <w:trHeight w:val="28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8405E4" w:rsidRPr="00D17C82" w:rsidTr="008405E4">
        <w:trPr>
          <w:trHeight w:val="355"/>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30%</w:t>
            </w:r>
          </w:p>
        </w:tc>
      </w:tr>
      <w:tr w:rsidR="008405E4" w:rsidRPr="00D17C82" w:rsidTr="008405E4">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348"/>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373"/>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8405E4" w:rsidRPr="00D17C82" w:rsidTr="008405E4">
        <w:trPr>
          <w:trHeight w:val="36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8405E4" w:rsidRPr="00D17C82" w:rsidTr="008405E4">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18%</w:t>
            </w:r>
          </w:p>
        </w:tc>
      </w:tr>
      <w:tr w:rsidR="008405E4" w:rsidRPr="00D17C82" w:rsidTr="008405E4">
        <w:trPr>
          <w:trHeight w:val="371"/>
          <w:jc w:val="center"/>
        </w:trPr>
        <w:tc>
          <w:tcPr>
            <w:tcW w:w="1531" w:type="dxa"/>
            <w:vMerge w:val="restart"/>
            <w:tcBorders>
              <w:top w:val="nil"/>
              <w:left w:val="single" w:sz="8" w:space="0" w:color="000000"/>
              <w:right w:val="nil"/>
            </w:tcBorders>
            <w:shd w:val="clear" w:color="auto" w:fill="auto"/>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lastRenderedPageBreak/>
              <w:t>Grupo Control Post-test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8405E4" w:rsidRPr="00D17C82" w:rsidTr="008405E4">
        <w:trPr>
          <w:trHeight w:val="42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8405E4" w:rsidRPr="00D17C82" w:rsidTr="008405E4">
        <w:trPr>
          <w:trHeight w:val="412"/>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8405E4" w:rsidRPr="00D17C82" w:rsidTr="008405E4">
        <w:trPr>
          <w:trHeight w:val="415"/>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23"/>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1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08"/>
          <w:jc w:val="center"/>
        </w:trPr>
        <w:tc>
          <w:tcPr>
            <w:tcW w:w="1531" w:type="dxa"/>
            <w:vMerge/>
            <w:tcBorders>
              <w:left w:val="single" w:sz="8" w:space="0" w:color="000000"/>
              <w:right w:val="nil"/>
            </w:tcBorders>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24%</w:t>
            </w:r>
          </w:p>
        </w:tc>
      </w:tr>
      <w:tr w:rsidR="008405E4" w:rsidRPr="00D17C82" w:rsidTr="008405E4">
        <w:trPr>
          <w:trHeight w:val="427"/>
          <w:jc w:val="center"/>
        </w:trPr>
        <w:tc>
          <w:tcPr>
            <w:tcW w:w="1531" w:type="dxa"/>
            <w:vMerge/>
            <w:tcBorders>
              <w:left w:val="single" w:sz="8" w:space="0" w:color="000000"/>
              <w:bottom w:val="single" w:sz="8" w:space="0" w:color="000000"/>
              <w:right w:val="nil"/>
            </w:tcBorders>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8"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8"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13</w:t>
            </w:r>
          </w:p>
        </w:tc>
        <w:tc>
          <w:tcPr>
            <w:tcW w:w="1138" w:type="dxa"/>
            <w:tcBorders>
              <w:top w:val="single" w:sz="4" w:space="0" w:color="auto"/>
              <w:left w:val="nil"/>
              <w:bottom w:val="single" w:sz="8" w:space="0" w:color="000000"/>
              <w:right w:val="single" w:sz="8" w:space="0" w:color="000000"/>
            </w:tcBorders>
            <w:shd w:val="clear" w:color="auto" w:fill="auto"/>
            <w:noWrap/>
          </w:tcPr>
          <w:p w:rsidR="008405E4" w:rsidRPr="006347FD" w:rsidRDefault="008405E4" w:rsidP="00814799">
            <w:pPr>
              <w:spacing w:after="0" w:line="240" w:lineRule="auto"/>
              <w:jc w:val="right"/>
              <w:rPr>
                <w:rFonts w:ascii="Arial" w:eastAsia="Times New Roman" w:hAnsi="Arial" w:cs="Arial"/>
                <w:b/>
                <w:color w:val="000000"/>
                <w:sz w:val="18"/>
                <w:szCs w:val="18"/>
                <w:lang w:eastAsia="es-ES"/>
              </w:rPr>
            </w:pPr>
            <w:r w:rsidRPr="006347FD">
              <w:rPr>
                <w:rFonts w:ascii="Arial" w:eastAsia="Times New Roman" w:hAnsi="Arial" w:cs="Arial"/>
                <w:b/>
                <w:color w:val="000000"/>
                <w:sz w:val="24"/>
                <w:szCs w:val="18"/>
                <w:lang w:eastAsia="es-ES"/>
              </w:rPr>
              <w:t>76%</w:t>
            </w:r>
          </w:p>
        </w:tc>
      </w:tr>
    </w:tbl>
    <w:p w:rsidR="008405E4" w:rsidRDefault="008405E4" w:rsidP="008405E4">
      <w:pPr>
        <w:tabs>
          <w:tab w:val="left" w:pos="2300"/>
        </w:tabs>
        <w:rPr>
          <w:rFonts w:ascii="Arial" w:hAnsi="Arial" w:cs="Arial"/>
          <w:color w:val="FF0000"/>
          <w:sz w:val="24"/>
          <w:szCs w:val="24"/>
        </w:rPr>
      </w:pPr>
    </w:p>
    <w:tbl>
      <w:tblPr>
        <w:tblStyle w:val="Tablaconcuadrcula"/>
        <w:tblpPr w:leftFromText="141" w:rightFromText="141" w:vertAnchor="text" w:horzAnchor="margin" w:tblpXSpec="center" w:tblpY="-342"/>
        <w:tblW w:w="0" w:type="auto"/>
        <w:tblLook w:val="04A0" w:firstRow="1" w:lastRow="0" w:firstColumn="1" w:lastColumn="0" w:noHBand="0" w:noVBand="1"/>
      </w:tblPr>
      <w:tblGrid>
        <w:gridCol w:w="1696"/>
        <w:gridCol w:w="1843"/>
      </w:tblGrid>
      <w:tr w:rsidR="008405E4" w:rsidTr="00814799">
        <w:tc>
          <w:tcPr>
            <w:tcW w:w="1696" w:type="dxa"/>
            <w:shd w:val="clear" w:color="auto" w:fill="B6DDE8" w:themeFill="accent5" w:themeFillTint="66"/>
            <w:vAlign w:val="center"/>
          </w:tcPr>
          <w:p w:rsidR="008405E4" w:rsidRPr="0048528B" w:rsidRDefault="008405E4"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8405E4" w:rsidRPr="0048528B" w:rsidRDefault="008405E4"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8405E4" w:rsidTr="00814799">
        <w:trPr>
          <w:trHeight w:val="110"/>
        </w:trPr>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0</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1-2</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3-4</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5</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eastAsia="Times New Roman" w:hAnsi="Arial" w:cs="Arial"/>
          <w:color w:val="000000"/>
          <w:sz w:val="24"/>
          <w:lang w:eastAsia="es-ES"/>
        </w:rPr>
      </w:pPr>
    </w:p>
    <w:p w:rsidR="008405E4" w:rsidRDefault="008405E4" w:rsidP="008405E4">
      <w:pPr>
        <w:tabs>
          <w:tab w:val="left" w:pos="2300"/>
        </w:tabs>
        <w:rPr>
          <w:rFonts w:ascii="Arial" w:eastAsia="Times New Roman" w:hAnsi="Arial" w:cs="Arial"/>
          <w:color w:val="000000"/>
          <w:sz w:val="24"/>
          <w:lang w:eastAsia="es-ES"/>
        </w:rPr>
      </w:pPr>
    </w:p>
    <w:p w:rsidR="00113DCC" w:rsidRDefault="008405E4" w:rsidP="00113DCC">
      <w:pPr>
        <w:tabs>
          <w:tab w:val="left" w:pos="2300"/>
        </w:tabs>
        <w:spacing w:line="360" w:lineRule="auto"/>
        <w:jc w:val="both"/>
        <w:rPr>
          <w:rFonts w:ascii="Arial" w:eastAsia="Times New Roman" w:hAnsi="Arial" w:cs="Arial"/>
          <w:color w:val="000000"/>
          <w:sz w:val="24"/>
          <w:lang w:eastAsia="es-ES"/>
        </w:rPr>
      </w:pPr>
      <w:r>
        <w:rPr>
          <w:rFonts w:ascii="Arial" w:eastAsia="Times New Roman" w:hAnsi="Arial" w:cs="Arial"/>
          <w:color w:val="000000"/>
          <w:sz w:val="24"/>
          <w:lang w:eastAsia="es-ES"/>
        </w:rPr>
        <w:t xml:space="preserve">Después de aplicar las estrategias didáctico-lúdicas, </w:t>
      </w:r>
      <w:r w:rsidRPr="00AC6E1C">
        <w:rPr>
          <w:rFonts w:ascii="Arial" w:eastAsia="Times New Roman" w:hAnsi="Arial" w:cs="Arial"/>
          <w:color w:val="000000"/>
          <w:sz w:val="24"/>
          <w:lang w:eastAsia="es-ES"/>
        </w:rPr>
        <w:t xml:space="preserve">se </w:t>
      </w:r>
      <w:r>
        <w:rPr>
          <w:rFonts w:ascii="Arial" w:eastAsia="Times New Roman" w:hAnsi="Arial" w:cs="Arial"/>
          <w:color w:val="000000"/>
          <w:sz w:val="24"/>
          <w:lang w:eastAsia="es-ES"/>
        </w:rPr>
        <w:t xml:space="preserve">obtuvo que </w:t>
      </w:r>
      <w:r w:rsidRPr="00AC6E1C">
        <w:rPr>
          <w:rFonts w:ascii="Arial" w:eastAsia="Times New Roman" w:hAnsi="Arial" w:cs="Arial"/>
          <w:color w:val="000000"/>
          <w:sz w:val="24"/>
          <w:lang w:eastAsia="es-ES"/>
        </w:rPr>
        <w:t xml:space="preserve">el </w:t>
      </w:r>
      <w:r>
        <w:rPr>
          <w:rFonts w:ascii="Arial" w:eastAsia="Times New Roman" w:hAnsi="Arial" w:cs="Arial"/>
          <w:color w:val="000000"/>
          <w:sz w:val="24"/>
          <w:lang w:eastAsia="es-ES"/>
        </w:rPr>
        <w:t>76</w:t>
      </w:r>
      <w:r w:rsidRPr="00AC6E1C">
        <w:rPr>
          <w:rFonts w:ascii="Arial" w:eastAsia="Times New Roman" w:hAnsi="Arial" w:cs="Arial"/>
          <w:color w:val="000000"/>
          <w:sz w:val="24"/>
          <w:lang w:eastAsia="es-ES"/>
        </w:rPr>
        <w:t xml:space="preserve">% de niños de 5 años </w:t>
      </w:r>
      <w:r>
        <w:rPr>
          <w:rFonts w:ascii="Arial" w:eastAsia="Times New Roman" w:hAnsi="Arial" w:cs="Arial"/>
          <w:color w:val="000000"/>
          <w:sz w:val="24"/>
          <w:lang w:eastAsia="es-ES"/>
        </w:rPr>
        <w:t>a</w:t>
      </w:r>
      <w:r w:rsidR="00113DCC">
        <w:rPr>
          <w:rFonts w:ascii="Arial" w:eastAsia="Times New Roman" w:hAnsi="Arial" w:cs="Arial"/>
          <w:color w:val="000000"/>
          <w:sz w:val="24"/>
          <w:lang w:eastAsia="es-ES"/>
        </w:rPr>
        <w:t xml:space="preserve">lcanzaron una Originalidad alta, demostrando asi que, según la teoría de la transferencia, </w:t>
      </w:r>
      <w:r w:rsidR="00113DCC" w:rsidRPr="00A85685">
        <w:rPr>
          <w:rFonts w:ascii="Arial" w:eastAsia="Times New Roman" w:hAnsi="Arial" w:cs="Arial"/>
          <w:sz w:val="24"/>
          <w:szCs w:val="24"/>
          <w:lang w:val="es-ES"/>
        </w:rPr>
        <w:t>muestran una gran cantidad de ideas que son inusuales, infrecuentes, no banales ni obvias.</w:t>
      </w:r>
    </w:p>
    <w:p w:rsidR="00113DCC" w:rsidRDefault="00113DCC" w:rsidP="00047042">
      <w:pPr>
        <w:autoSpaceDE w:val="0"/>
        <w:autoSpaceDN w:val="0"/>
        <w:adjustRightInd w:val="0"/>
        <w:spacing w:line="360" w:lineRule="auto"/>
        <w:jc w:val="both"/>
        <w:rPr>
          <w:rFonts w:ascii="Arial" w:hAnsi="Arial" w:cs="Arial"/>
          <w:b/>
          <w:sz w:val="24"/>
          <w:szCs w:val="24"/>
          <w:u w:val="single"/>
        </w:rPr>
      </w:pPr>
    </w:p>
    <w:p w:rsidR="00047042" w:rsidRPr="00047042" w:rsidRDefault="00047042" w:rsidP="00047042">
      <w:pPr>
        <w:autoSpaceDE w:val="0"/>
        <w:autoSpaceDN w:val="0"/>
        <w:adjustRightInd w:val="0"/>
        <w:spacing w:line="360" w:lineRule="auto"/>
        <w:jc w:val="both"/>
        <w:rPr>
          <w:rFonts w:ascii="Arial" w:hAnsi="Arial" w:cs="Arial"/>
          <w:b/>
          <w:sz w:val="24"/>
          <w:szCs w:val="24"/>
          <w:u w:val="single"/>
        </w:rPr>
      </w:pPr>
      <w:r w:rsidRPr="00047042">
        <w:rPr>
          <w:rFonts w:ascii="Arial" w:hAnsi="Arial" w:cs="Arial"/>
          <w:b/>
          <w:sz w:val="24"/>
          <w:szCs w:val="24"/>
          <w:u w:val="single"/>
        </w:rPr>
        <w:t>Gráfico N°</w:t>
      </w:r>
      <w:r>
        <w:rPr>
          <w:rFonts w:ascii="Arial" w:hAnsi="Arial" w:cs="Arial"/>
          <w:b/>
          <w:sz w:val="24"/>
          <w:szCs w:val="24"/>
          <w:u w:val="single"/>
        </w:rPr>
        <w:t>7</w:t>
      </w:r>
      <w:r w:rsidRPr="00047042">
        <w:rPr>
          <w:rFonts w:ascii="Arial" w:hAnsi="Arial" w:cs="Arial"/>
          <w:b/>
          <w:sz w:val="24"/>
          <w:szCs w:val="24"/>
          <w:u w:val="single"/>
        </w:rPr>
        <w:t>:</w:t>
      </w:r>
    </w:p>
    <w:p w:rsidR="008405E4" w:rsidRDefault="008405E4" w:rsidP="008405E4"/>
    <w:p w:rsidR="008405E4" w:rsidRDefault="008405E4" w:rsidP="008405E4">
      <w:r w:rsidRPr="00DD0022">
        <w:rPr>
          <w:noProof/>
          <w:lang w:eastAsia="es-PE"/>
        </w:rPr>
        <mc:AlternateContent>
          <mc:Choice Requires="wps">
            <w:drawing>
              <wp:anchor distT="0" distB="0" distL="114300" distR="114300" simplePos="0" relativeHeight="251792384" behindDoc="0" locked="0" layoutInCell="1" allowOverlap="1" wp14:anchorId="6F623083" wp14:editId="24EC0BA6">
                <wp:simplePos x="0" y="0"/>
                <wp:positionH relativeFrom="column">
                  <wp:posOffset>650240</wp:posOffset>
                </wp:positionH>
                <wp:positionV relativeFrom="paragraph">
                  <wp:posOffset>3126740</wp:posOffset>
                </wp:positionV>
                <wp:extent cx="1438275" cy="379730"/>
                <wp:effectExtent l="0" t="0" r="9525" b="1270"/>
                <wp:wrapNone/>
                <wp:docPr id="913" name="3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PRE-TEST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23083" id="_x0000_s1069" type="#_x0000_t202" style="position:absolute;margin-left:51.2pt;margin-top:246.2pt;width:113.25pt;height:29.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PRE-TEST</w:t>
                      </w:r>
                    </w:p>
                  </w:txbxContent>
                </v:textbox>
              </v:shape>
            </w:pict>
          </mc:Fallback>
        </mc:AlternateContent>
      </w:r>
      <w:r w:rsidRPr="00DD0022">
        <w:rPr>
          <w:noProof/>
          <w:lang w:eastAsia="es-PE"/>
        </w:rPr>
        <mc:AlternateContent>
          <mc:Choice Requires="wps">
            <w:drawing>
              <wp:anchor distT="0" distB="0" distL="114300" distR="114300" simplePos="0" relativeHeight="251793408" behindDoc="0" locked="0" layoutInCell="1" allowOverlap="1" wp14:anchorId="2B259D45" wp14:editId="5D0F3CC0">
                <wp:simplePos x="0" y="0"/>
                <wp:positionH relativeFrom="column">
                  <wp:posOffset>3239135</wp:posOffset>
                </wp:positionH>
                <wp:positionV relativeFrom="paragraph">
                  <wp:posOffset>3126740</wp:posOffset>
                </wp:positionV>
                <wp:extent cx="1438275" cy="379730"/>
                <wp:effectExtent l="0" t="0" r="9525" b="1270"/>
                <wp:wrapNone/>
                <wp:docPr id="912" name="4 Cuadro de texto"/>
                <wp:cNvGraphicFramePr/>
                <a:graphic xmlns:a="http://schemas.openxmlformats.org/drawingml/2006/main">
                  <a:graphicData uri="http://schemas.microsoft.com/office/word/2010/wordprocessingShape">
                    <wps:wsp>
                      <wps:cNvSpPr txBox="1"/>
                      <wps:spPr>
                        <a:xfrm>
                          <a:off x="0" y="0"/>
                          <a:ext cx="1438275" cy="379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59D45" id="_x0000_s1070" type="#_x0000_t202" style="position:absolute;margin-left:255.05pt;margin-top:246.2pt;width:113.25pt;height:29.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" fillcolor="white [3201]" stroked="f" strokeweight=".5pt">
                <v:textbox>
                  <w:txbxContent>
                    <w:p w:rsidR="00797B9A" w:rsidRPr="00762C21" w:rsidRDefault="00797B9A" w:rsidP="008405E4">
                      <w:pPr>
                        <w:jc w:val="center"/>
                        <w:rPr>
                          <w:rFonts w:ascii="Arial" w:hAnsi="Arial" w:cs="Arial"/>
                          <w:lang w:val="es-ES"/>
                        </w:rPr>
                      </w:pPr>
                      <w:r>
                        <w:rPr>
                          <w:rFonts w:ascii="Arial" w:hAnsi="Arial" w:cs="Arial"/>
                          <w:lang w:val="es-ES"/>
                        </w:rPr>
                        <w:t>POST- TEST</w:t>
                      </w:r>
                    </w:p>
                  </w:txbxContent>
                </v:textbox>
              </v:shape>
            </w:pict>
          </mc:Fallback>
        </mc:AlternateContent>
      </w:r>
      <w:r>
        <w:rPr>
          <w:noProof/>
          <w:lang w:eastAsia="es-PE"/>
        </w:rPr>
        <mc:AlternateContent>
          <mc:Choice Requires="wps">
            <w:drawing>
              <wp:anchor distT="0" distB="0" distL="114300" distR="114300" simplePos="0" relativeHeight="251786240" behindDoc="0" locked="0" layoutInCell="1" allowOverlap="1" wp14:anchorId="78056F91" wp14:editId="0395F8B7">
                <wp:simplePos x="0" y="0"/>
                <wp:positionH relativeFrom="column">
                  <wp:posOffset>2831907</wp:posOffset>
                </wp:positionH>
                <wp:positionV relativeFrom="paragraph">
                  <wp:posOffset>790741</wp:posOffset>
                </wp:positionV>
                <wp:extent cx="0" cy="2737761"/>
                <wp:effectExtent l="0" t="0" r="19050" b="24765"/>
                <wp:wrapNone/>
                <wp:docPr id="911" name="16 Conector recto"/>
                <wp:cNvGraphicFramePr/>
                <a:graphic xmlns:a="http://schemas.openxmlformats.org/drawingml/2006/main">
                  <a:graphicData uri="http://schemas.microsoft.com/office/word/2010/wordprocessingShape">
                    <wps:wsp>
                      <wps:cNvCnPr/>
                      <wps:spPr>
                        <a:xfrm>
                          <a:off x="0" y="0"/>
                          <a:ext cx="0" cy="27377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B85480" id="16 Conector recto" o:spid="_x0000_s1026" style="position:absolute;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3pt,62.25pt" to="223pt,2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" strokecolor="black [3213]"/>
            </w:pict>
          </mc:Fallback>
        </mc:AlternateContent>
      </w:r>
      <w:r>
        <w:rPr>
          <w:noProof/>
          <w:lang w:eastAsia="es-PE"/>
        </w:rPr>
        <w:drawing>
          <wp:inline distT="0" distB="0" distL="0" distR="0" wp14:anchorId="2B73370F" wp14:editId="7E140539">
            <wp:extent cx="5486400" cy="3092521"/>
            <wp:effectExtent l="0" t="0" r="0" b="0"/>
            <wp:docPr id="917" name="Gráfico 9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8405E4" w:rsidRDefault="008405E4" w:rsidP="008405E4"/>
    <w:p w:rsidR="008405E4" w:rsidRDefault="008405E4" w:rsidP="008405E4"/>
    <w:tbl>
      <w:tblPr>
        <w:tblW w:w="6530" w:type="dxa"/>
        <w:jc w:val="center"/>
        <w:tblCellMar>
          <w:left w:w="70" w:type="dxa"/>
          <w:right w:w="70" w:type="dxa"/>
        </w:tblCellMar>
        <w:tblLook w:val="04A0" w:firstRow="1" w:lastRow="0" w:firstColumn="1" w:lastColumn="0" w:noHBand="0" w:noVBand="1"/>
      </w:tblPr>
      <w:tblGrid>
        <w:gridCol w:w="1531"/>
        <w:gridCol w:w="401"/>
        <w:gridCol w:w="1730"/>
        <w:gridCol w:w="1730"/>
        <w:gridCol w:w="1138"/>
      </w:tblGrid>
      <w:tr w:rsidR="008405E4" w:rsidRPr="00D17C82" w:rsidTr="0052322D">
        <w:trPr>
          <w:trHeight w:val="315"/>
          <w:jc w:val="center"/>
        </w:trPr>
        <w:tc>
          <w:tcPr>
            <w:tcW w:w="1932" w:type="dxa"/>
            <w:gridSpan w:val="2"/>
            <w:tcBorders>
              <w:top w:val="single" w:sz="8" w:space="0" w:color="000000"/>
              <w:left w:val="single" w:sz="8" w:space="0" w:color="000000"/>
              <w:bottom w:val="single" w:sz="8" w:space="0" w:color="000000"/>
              <w:right w:val="single" w:sz="4" w:space="0" w:color="auto"/>
            </w:tcBorders>
            <w:shd w:val="clear" w:color="auto" w:fill="92CDDC" w:themeFill="accent5" w:themeFillTint="99"/>
            <w:vAlign w:val="center"/>
            <w:hideMark/>
          </w:tcPr>
          <w:p w:rsidR="008405E4" w:rsidRPr="00D17C82" w:rsidRDefault="008405E4" w:rsidP="0052322D">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GP</w:t>
            </w:r>
          </w:p>
        </w:tc>
        <w:tc>
          <w:tcPr>
            <w:tcW w:w="1730" w:type="dxa"/>
            <w:tcBorders>
              <w:top w:val="single" w:sz="4" w:space="0" w:color="auto"/>
              <w:left w:val="single" w:sz="4" w:space="0" w:color="auto"/>
              <w:bottom w:val="single" w:sz="4" w:space="0" w:color="auto"/>
              <w:right w:val="single" w:sz="4" w:space="0" w:color="auto"/>
            </w:tcBorders>
            <w:shd w:val="clear" w:color="auto" w:fill="92CDDC" w:themeFill="accent5" w:themeFillTint="99"/>
            <w:vAlign w:val="center"/>
          </w:tcPr>
          <w:p w:rsidR="008405E4" w:rsidRDefault="008405E4" w:rsidP="0052322D">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Nivel</w:t>
            </w:r>
          </w:p>
        </w:tc>
        <w:tc>
          <w:tcPr>
            <w:tcW w:w="1730" w:type="dxa"/>
            <w:tcBorders>
              <w:top w:val="single" w:sz="8" w:space="0" w:color="000000"/>
              <w:left w:val="single" w:sz="4" w:space="0" w:color="auto"/>
              <w:bottom w:val="single" w:sz="8" w:space="0" w:color="000000"/>
              <w:right w:val="single" w:sz="4" w:space="0" w:color="000000"/>
            </w:tcBorders>
            <w:shd w:val="clear" w:color="auto" w:fill="92CDDC" w:themeFill="accent5" w:themeFillTint="99"/>
            <w:vAlign w:val="center"/>
            <w:hideMark/>
          </w:tcPr>
          <w:p w:rsidR="008405E4" w:rsidRPr="00D17C82" w:rsidRDefault="008405E4" w:rsidP="0052322D">
            <w:pPr>
              <w:spacing w:after="0" w:line="240" w:lineRule="auto"/>
              <w:jc w:val="center"/>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Niños</w:t>
            </w:r>
          </w:p>
        </w:tc>
        <w:tc>
          <w:tcPr>
            <w:tcW w:w="1138" w:type="dxa"/>
            <w:tcBorders>
              <w:top w:val="single" w:sz="8" w:space="0" w:color="000000"/>
              <w:left w:val="nil"/>
              <w:bottom w:val="single" w:sz="8" w:space="0" w:color="000000"/>
              <w:right w:val="single" w:sz="8" w:space="0" w:color="000000"/>
            </w:tcBorders>
            <w:shd w:val="clear" w:color="auto" w:fill="92CDDC" w:themeFill="accent5" w:themeFillTint="99"/>
            <w:vAlign w:val="center"/>
            <w:hideMark/>
          </w:tcPr>
          <w:p w:rsidR="008405E4" w:rsidRPr="00D17C82" w:rsidRDefault="008405E4" w:rsidP="0052322D">
            <w:pPr>
              <w:spacing w:after="0" w:line="240" w:lineRule="auto"/>
              <w:jc w:val="center"/>
              <w:rPr>
                <w:rFonts w:ascii="Arial" w:eastAsia="Times New Roman" w:hAnsi="Arial" w:cs="Arial"/>
                <w:color w:val="000000"/>
                <w:sz w:val="18"/>
                <w:szCs w:val="18"/>
                <w:lang w:eastAsia="es-ES"/>
              </w:rPr>
            </w:pPr>
            <w:r w:rsidRPr="00D17C82">
              <w:rPr>
                <w:rFonts w:ascii="Arial" w:eastAsia="Times New Roman" w:hAnsi="Arial" w:cs="Arial"/>
                <w:color w:val="000000"/>
                <w:sz w:val="18"/>
                <w:szCs w:val="18"/>
                <w:lang w:eastAsia="es-ES"/>
              </w:rPr>
              <w:t>Porcentaje</w:t>
            </w:r>
          </w:p>
        </w:tc>
      </w:tr>
      <w:tr w:rsidR="008405E4" w:rsidRPr="00D17C82" w:rsidTr="008405E4">
        <w:trPr>
          <w:trHeight w:val="307"/>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r>
      <w:tr w:rsidR="008405E4" w:rsidRPr="00D17C82" w:rsidTr="008405E4">
        <w:trPr>
          <w:trHeight w:val="28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71%</w:t>
            </w:r>
          </w:p>
        </w:tc>
      </w:tr>
      <w:tr w:rsidR="008405E4" w:rsidRPr="00D17C82" w:rsidTr="008405E4">
        <w:trPr>
          <w:trHeight w:val="355"/>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23%</w:t>
            </w:r>
          </w:p>
        </w:tc>
      </w:tr>
      <w:tr w:rsidR="008405E4" w:rsidRPr="00D17C82" w:rsidTr="008405E4">
        <w:trPr>
          <w:trHeight w:val="333"/>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auto"/>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348"/>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Pre-test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18%</w:t>
            </w:r>
          </w:p>
        </w:tc>
      </w:tr>
      <w:tr w:rsidR="008405E4" w:rsidRPr="00D17C82" w:rsidTr="008405E4">
        <w:trPr>
          <w:trHeight w:val="373"/>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7</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8405E4" w:rsidRPr="00D17C82" w:rsidTr="008405E4">
        <w:trPr>
          <w:trHeight w:val="36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35%</w:t>
            </w:r>
          </w:p>
        </w:tc>
      </w:tr>
      <w:tr w:rsidR="008405E4" w:rsidRPr="00D17C82" w:rsidTr="008405E4">
        <w:trPr>
          <w:trHeight w:val="329"/>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r>
      <w:tr w:rsidR="008405E4" w:rsidRPr="00D17C82" w:rsidTr="008405E4">
        <w:trPr>
          <w:trHeight w:val="371"/>
          <w:jc w:val="center"/>
        </w:trPr>
        <w:tc>
          <w:tcPr>
            <w:tcW w:w="1531" w:type="dxa"/>
            <w:vMerge w:val="restart"/>
            <w:tcBorders>
              <w:top w:val="nil"/>
              <w:left w:val="single" w:sz="8" w:space="0" w:color="000000"/>
              <w:right w:val="nil"/>
            </w:tcBorders>
            <w:shd w:val="clear" w:color="auto" w:fill="auto"/>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Control Post-test</w:t>
            </w:r>
          </w:p>
        </w:tc>
        <w:tc>
          <w:tcPr>
            <w:tcW w:w="401" w:type="dxa"/>
            <w:vMerge w:val="restart"/>
            <w:tcBorders>
              <w:top w:val="nil"/>
              <w:left w:val="nil"/>
              <w:right w:val="single" w:sz="4" w:space="0" w:color="auto"/>
            </w:tcBorders>
            <w:shd w:val="clear" w:color="auto" w:fill="auto"/>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20"/>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10</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59%</w:t>
            </w:r>
          </w:p>
        </w:tc>
      </w:tr>
      <w:tr w:rsidR="008405E4" w:rsidRPr="00D17C82" w:rsidTr="008405E4">
        <w:trPr>
          <w:trHeight w:val="412"/>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6</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41%</w:t>
            </w:r>
          </w:p>
        </w:tc>
      </w:tr>
      <w:tr w:rsidR="008405E4" w:rsidRPr="00D17C82" w:rsidTr="008405E4">
        <w:trPr>
          <w:trHeight w:val="415"/>
          <w:jc w:val="center"/>
        </w:trPr>
        <w:tc>
          <w:tcPr>
            <w:tcW w:w="1531" w:type="dxa"/>
            <w:vMerge/>
            <w:tcBorders>
              <w:left w:val="single" w:sz="8" w:space="0" w:color="000000"/>
              <w:bottom w:val="single" w:sz="4"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4"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4"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000000"/>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23"/>
          <w:jc w:val="center"/>
        </w:trPr>
        <w:tc>
          <w:tcPr>
            <w:tcW w:w="1531" w:type="dxa"/>
            <w:vMerge w:val="restart"/>
            <w:tcBorders>
              <w:top w:val="nil"/>
              <w:left w:val="single" w:sz="8" w:space="0" w:color="000000"/>
              <w:right w:val="nil"/>
            </w:tcBorders>
            <w:shd w:val="clear" w:color="auto" w:fill="auto"/>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Grupo Experimental Post-test</w:t>
            </w: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Muy Bajo</w:t>
            </w:r>
          </w:p>
        </w:tc>
        <w:tc>
          <w:tcPr>
            <w:tcW w:w="1730" w:type="dxa"/>
            <w:tcBorders>
              <w:top w:val="nil"/>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nil"/>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16"/>
          <w:jc w:val="center"/>
        </w:trPr>
        <w:tc>
          <w:tcPr>
            <w:tcW w:w="1531" w:type="dxa"/>
            <w:vMerge/>
            <w:tcBorders>
              <w:left w:val="single" w:sz="8" w:space="0" w:color="000000"/>
              <w:right w:val="nil"/>
            </w:tcBorders>
            <w:shd w:val="clear" w:color="auto" w:fill="auto"/>
            <w:vAlign w:val="center"/>
          </w:tcPr>
          <w:p w:rsidR="008405E4"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 xml:space="preserve">Bajo </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0%</w:t>
            </w:r>
          </w:p>
        </w:tc>
      </w:tr>
      <w:tr w:rsidR="008405E4" w:rsidRPr="00D17C82" w:rsidTr="008405E4">
        <w:trPr>
          <w:trHeight w:val="408"/>
          <w:jc w:val="center"/>
        </w:trPr>
        <w:tc>
          <w:tcPr>
            <w:tcW w:w="1531" w:type="dxa"/>
            <w:vMerge/>
            <w:tcBorders>
              <w:left w:val="single" w:sz="8" w:space="0" w:color="000000"/>
              <w:right w:val="nil"/>
            </w:tcBorders>
            <w:vAlign w:val="center"/>
            <w:hideMark/>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val="restart"/>
            <w:tcBorders>
              <w:top w:val="nil"/>
              <w:left w:val="nil"/>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Medio</w:t>
            </w:r>
          </w:p>
        </w:tc>
        <w:tc>
          <w:tcPr>
            <w:tcW w:w="1730" w:type="dxa"/>
            <w:tcBorders>
              <w:top w:val="single" w:sz="4" w:space="0" w:color="auto"/>
              <w:left w:val="single" w:sz="4" w:space="0" w:color="auto"/>
              <w:bottom w:val="single" w:sz="4" w:space="0" w:color="auto"/>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5</w:t>
            </w:r>
          </w:p>
        </w:tc>
        <w:tc>
          <w:tcPr>
            <w:tcW w:w="1138" w:type="dxa"/>
            <w:tcBorders>
              <w:top w:val="single" w:sz="4" w:space="0" w:color="auto"/>
              <w:left w:val="nil"/>
              <w:bottom w:val="single" w:sz="4" w:space="0" w:color="auto"/>
              <w:right w:val="single" w:sz="8"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29%</w:t>
            </w:r>
          </w:p>
        </w:tc>
      </w:tr>
      <w:tr w:rsidR="008405E4" w:rsidRPr="006347FD" w:rsidTr="008405E4">
        <w:trPr>
          <w:trHeight w:val="427"/>
          <w:jc w:val="center"/>
        </w:trPr>
        <w:tc>
          <w:tcPr>
            <w:tcW w:w="1531" w:type="dxa"/>
            <w:vMerge/>
            <w:tcBorders>
              <w:left w:val="single" w:sz="8" w:space="0" w:color="000000"/>
              <w:bottom w:val="single" w:sz="8" w:space="0" w:color="000000"/>
              <w:right w:val="nil"/>
            </w:tcBorders>
            <w:vAlign w:val="center"/>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401" w:type="dxa"/>
            <w:vMerge/>
            <w:tcBorders>
              <w:left w:val="nil"/>
              <w:bottom w:val="single" w:sz="8" w:space="0" w:color="000000"/>
              <w:right w:val="single" w:sz="4" w:space="0" w:color="auto"/>
            </w:tcBorders>
            <w:shd w:val="clear" w:color="auto" w:fill="auto"/>
          </w:tcPr>
          <w:p w:rsidR="008405E4" w:rsidRPr="00D17C82" w:rsidRDefault="008405E4" w:rsidP="00814799">
            <w:pPr>
              <w:spacing w:after="0" w:line="240" w:lineRule="auto"/>
              <w:rPr>
                <w:rFonts w:ascii="Arial" w:eastAsia="Times New Roman" w:hAnsi="Arial" w:cs="Arial"/>
                <w:color w:val="000000"/>
                <w:sz w:val="18"/>
                <w:szCs w:val="18"/>
                <w:lang w:eastAsia="es-ES"/>
              </w:rPr>
            </w:pPr>
          </w:p>
        </w:tc>
        <w:tc>
          <w:tcPr>
            <w:tcW w:w="1730" w:type="dxa"/>
            <w:tcBorders>
              <w:top w:val="single" w:sz="4" w:space="0" w:color="auto"/>
              <w:left w:val="single" w:sz="4" w:space="0" w:color="auto"/>
              <w:bottom w:val="single" w:sz="4" w:space="0" w:color="auto"/>
              <w:right w:val="single" w:sz="4" w:space="0" w:color="auto"/>
            </w:tcBorders>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Alto</w:t>
            </w:r>
          </w:p>
        </w:tc>
        <w:tc>
          <w:tcPr>
            <w:tcW w:w="1730" w:type="dxa"/>
            <w:tcBorders>
              <w:top w:val="single" w:sz="4" w:space="0" w:color="auto"/>
              <w:left w:val="single" w:sz="4" w:space="0" w:color="auto"/>
              <w:bottom w:val="single" w:sz="8" w:space="0" w:color="000000"/>
              <w:right w:val="single" w:sz="4" w:space="0" w:color="000000"/>
            </w:tcBorders>
            <w:shd w:val="clear" w:color="auto" w:fill="auto"/>
            <w:noWrap/>
          </w:tcPr>
          <w:p w:rsidR="008405E4" w:rsidRPr="00D17C82" w:rsidRDefault="008405E4" w:rsidP="00814799">
            <w:pPr>
              <w:spacing w:after="0" w:line="240" w:lineRule="auto"/>
              <w:jc w:val="right"/>
              <w:rPr>
                <w:rFonts w:ascii="Arial" w:eastAsia="Times New Roman" w:hAnsi="Arial" w:cs="Arial"/>
                <w:color w:val="000000"/>
                <w:sz w:val="18"/>
                <w:szCs w:val="18"/>
                <w:lang w:eastAsia="es-ES"/>
              </w:rPr>
            </w:pPr>
            <w:r>
              <w:rPr>
                <w:rFonts w:ascii="Arial" w:eastAsia="Times New Roman" w:hAnsi="Arial" w:cs="Arial"/>
                <w:color w:val="000000"/>
                <w:sz w:val="18"/>
                <w:szCs w:val="18"/>
                <w:lang w:eastAsia="es-ES"/>
              </w:rPr>
              <w:t>12</w:t>
            </w:r>
          </w:p>
        </w:tc>
        <w:tc>
          <w:tcPr>
            <w:tcW w:w="1138" w:type="dxa"/>
            <w:tcBorders>
              <w:top w:val="single" w:sz="4" w:space="0" w:color="auto"/>
              <w:left w:val="nil"/>
              <w:bottom w:val="single" w:sz="8" w:space="0" w:color="000000"/>
              <w:right w:val="single" w:sz="8" w:space="0" w:color="000000"/>
            </w:tcBorders>
            <w:shd w:val="clear" w:color="auto" w:fill="auto"/>
            <w:noWrap/>
          </w:tcPr>
          <w:p w:rsidR="008405E4" w:rsidRPr="006347FD" w:rsidRDefault="008405E4" w:rsidP="00814799">
            <w:pPr>
              <w:spacing w:after="0" w:line="240" w:lineRule="auto"/>
              <w:jc w:val="right"/>
              <w:rPr>
                <w:rFonts w:ascii="Arial" w:eastAsia="Times New Roman" w:hAnsi="Arial" w:cs="Arial"/>
                <w:b/>
                <w:color w:val="000000"/>
                <w:sz w:val="24"/>
                <w:szCs w:val="18"/>
                <w:lang w:eastAsia="es-ES"/>
              </w:rPr>
            </w:pPr>
            <w:r w:rsidRPr="006347FD">
              <w:rPr>
                <w:rFonts w:ascii="Arial" w:eastAsia="Times New Roman" w:hAnsi="Arial" w:cs="Arial"/>
                <w:b/>
                <w:color w:val="000000"/>
                <w:sz w:val="24"/>
                <w:szCs w:val="18"/>
                <w:lang w:eastAsia="es-ES"/>
              </w:rPr>
              <w:t>71</w:t>
            </w:r>
            <w:r w:rsidRPr="006347FD">
              <w:rPr>
                <w:rFonts w:ascii="Arial" w:eastAsia="Times New Roman" w:hAnsi="Arial" w:cs="Arial"/>
                <w:color w:val="000000"/>
                <w:sz w:val="24"/>
                <w:szCs w:val="18"/>
                <w:lang w:eastAsia="es-ES"/>
              </w:rPr>
              <w:t>%</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hAnsi="Arial" w:cs="Arial"/>
          <w:color w:val="FF0000"/>
          <w:sz w:val="24"/>
          <w:szCs w:val="24"/>
        </w:rPr>
      </w:pPr>
    </w:p>
    <w:tbl>
      <w:tblPr>
        <w:tblStyle w:val="Tablaconcuadrcula"/>
        <w:tblpPr w:leftFromText="141" w:rightFromText="141" w:vertAnchor="text" w:horzAnchor="margin" w:tblpXSpec="center" w:tblpY="-342"/>
        <w:tblW w:w="0" w:type="auto"/>
        <w:tblLook w:val="04A0" w:firstRow="1" w:lastRow="0" w:firstColumn="1" w:lastColumn="0" w:noHBand="0" w:noVBand="1"/>
      </w:tblPr>
      <w:tblGrid>
        <w:gridCol w:w="1696"/>
        <w:gridCol w:w="1843"/>
      </w:tblGrid>
      <w:tr w:rsidR="008405E4" w:rsidTr="00814799">
        <w:tc>
          <w:tcPr>
            <w:tcW w:w="1696" w:type="dxa"/>
            <w:shd w:val="clear" w:color="auto" w:fill="B6DDE8" w:themeFill="accent5" w:themeFillTint="66"/>
            <w:vAlign w:val="center"/>
          </w:tcPr>
          <w:p w:rsidR="008405E4" w:rsidRPr="0048528B" w:rsidRDefault="008405E4" w:rsidP="00814799">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8405E4" w:rsidRPr="0048528B" w:rsidRDefault="008405E4" w:rsidP="00814799">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p>
        </w:tc>
      </w:tr>
      <w:tr w:rsidR="008405E4" w:rsidTr="00814799">
        <w:trPr>
          <w:trHeight w:val="110"/>
        </w:trPr>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0</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1-2</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3-4</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8405E4" w:rsidTr="00814799">
        <w:tc>
          <w:tcPr>
            <w:tcW w:w="1696" w:type="dxa"/>
            <w:vAlign w:val="center"/>
          </w:tcPr>
          <w:p w:rsidR="008405E4" w:rsidRPr="0048528B" w:rsidRDefault="008405E4" w:rsidP="00814799">
            <w:pPr>
              <w:jc w:val="center"/>
              <w:rPr>
                <w:rFonts w:ascii="Arial" w:eastAsia="Times New Roman" w:hAnsi="Arial" w:cs="Arial"/>
                <w:color w:val="454545"/>
                <w:lang w:eastAsia="ja-JP"/>
              </w:rPr>
            </w:pPr>
            <w:r>
              <w:rPr>
                <w:rFonts w:ascii="Arial" w:eastAsia="Times New Roman" w:hAnsi="Arial" w:cs="Arial"/>
                <w:color w:val="454545"/>
                <w:lang w:eastAsia="ja-JP"/>
              </w:rPr>
              <w:t>5</w:t>
            </w:r>
          </w:p>
        </w:tc>
        <w:tc>
          <w:tcPr>
            <w:tcW w:w="1843" w:type="dxa"/>
            <w:vAlign w:val="center"/>
          </w:tcPr>
          <w:p w:rsidR="008405E4" w:rsidRPr="0048528B" w:rsidRDefault="008405E4" w:rsidP="00814799">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hAnsi="Arial" w:cs="Arial"/>
          <w:color w:val="FF0000"/>
          <w:sz w:val="24"/>
          <w:szCs w:val="24"/>
        </w:rPr>
      </w:pPr>
    </w:p>
    <w:p w:rsidR="008405E4" w:rsidRDefault="008405E4" w:rsidP="008405E4">
      <w:pPr>
        <w:tabs>
          <w:tab w:val="left" w:pos="2300"/>
        </w:tabs>
        <w:rPr>
          <w:rFonts w:ascii="Arial" w:eastAsia="Times New Roman" w:hAnsi="Arial" w:cs="Arial"/>
          <w:color w:val="000000"/>
          <w:sz w:val="24"/>
          <w:lang w:eastAsia="es-ES"/>
        </w:rPr>
      </w:pPr>
    </w:p>
    <w:p w:rsidR="00113DCC" w:rsidRPr="00113DCC" w:rsidRDefault="008405E4" w:rsidP="00113DCC">
      <w:pPr>
        <w:tabs>
          <w:tab w:val="left" w:pos="2300"/>
        </w:tabs>
        <w:spacing w:line="360" w:lineRule="auto"/>
        <w:jc w:val="both"/>
        <w:rPr>
          <w:rFonts w:ascii="Arial" w:eastAsia="Times New Roman" w:hAnsi="Arial" w:cs="Arial"/>
          <w:color w:val="000000"/>
          <w:sz w:val="24"/>
          <w:lang w:eastAsia="es-ES"/>
        </w:rPr>
      </w:pPr>
      <w:r>
        <w:rPr>
          <w:rFonts w:ascii="Arial" w:eastAsia="Times New Roman" w:hAnsi="Arial" w:cs="Arial"/>
          <w:color w:val="000000"/>
          <w:sz w:val="24"/>
          <w:lang w:eastAsia="es-ES"/>
        </w:rPr>
        <w:t xml:space="preserve">Después de aplicar las estrategias didáctico-lúdicas, </w:t>
      </w:r>
      <w:r w:rsidRPr="00AC6E1C">
        <w:rPr>
          <w:rFonts w:ascii="Arial" w:eastAsia="Times New Roman" w:hAnsi="Arial" w:cs="Arial"/>
          <w:color w:val="000000"/>
          <w:sz w:val="24"/>
          <w:lang w:eastAsia="es-ES"/>
        </w:rPr>
        <w:t xml:space="preserve">se </w:t>
      </w:r>
      <w:r>
        <w:rPr>
          <w:rFonts w:ascii="Arial" w:eastAsia="Times New Roman" w:hAnsi="Arial" w:cs="Arial"/>
          <w:color w:val="000000"/>
          <w:sz w:val="24"/>
          <w:lang w:eastAsia="es-ES"/>
        </w:rPr>
        <w:t xml:space="preserve">obtuvo que </w:t>
      </w:r>
      <w:r w:rsidRPr="00AC6E1C">
        <w:rPr>
          <w:rFonts w:ascii="Arial" w:eastAsia="Times New Roman" w:hAnsi="Arial" w:cs="Arial"/>
          <w:color w:val="000000"/>
          <w:sz w:val="24"/>
          <w:lang w:eastAsia="es-ES"/>
        </w:rPr>
        <w:t xml:space="preserve">el </w:t>
      </w:r>
      <w:r>
        <w:rPr>
          <w:rFonts w:ascii="Arial" w:eastAsia="Times New Roman" w:hAnsi="Arial" w:cs="Arial"/>
          <w:color w:val="000000"/>
          <w:sz w:val="24"/>
          <w:lang w:eastAsia="es-ES"/>
        </w:rPr>
        <w:t>71</w:t>
      </w:r>
      <w:r w:rsidRPr="00AC6E1C">
        <w:rPr>
          <w:rFonts w:ascii="Arial" w:eastAsia="Times New Roman" w:hAnsi="Arial" w:cs="Arial"/>
          <w:color w:val="000000"/>
          <w:sz w:val="24"/>
          <w:lang w:eastAsia="es-ES"/>
        </w:rPr>
        <w:t xml:space="preserve">% de niños de 5 años </w:t>
      </w:r>
      <w:r>
        <w:rPr>
          <w:rFonts w:ascii="Arial" w:eastAsia="Times New Roman" w:hAnsi="Arial" w:cs="Arial"/>
          <w:color w:val="000000"/>
          <w:sz w:val="24"/>
          <w:lang w:eastAsia="es-ES"/>
        </w:rPr>
        <w:t>alcanzaron una Elab</w:t>
      </w:r>
      <w:r w:rsidR="00113DCC">
        <w:rPr>
          <w:rFonts w:ascii="Arial" w:eastAsia="Times New Roman" w:hAnsi="Arial" w:cs="Arial"/>
          <w:color w:val="000000"/>
          <w:sz w:val="24"/>
          <w:lang w:eastAsia="es-ES"/>
        </w:rPr>
        <w:t xml:space="preserve">oración alta, demostrando así que, según la teoría de la transferencia de Guilford, </w:t>
      </w:r>
      <w:r w:rsidR="00113DCC" w:rsidRPr="00113DCC">
        <w:rPr>
          <w:rFonts w:ascii="Arial" w:eastAsia="Times New Roman" w:hAnsi="Arial" w:cs="Arial"/>
          <w:sz w:val="24"/>
          <w:szCs w:val="24"/>
          <w:lang w:val="es-ES"/>
        </w:rPr>
        <w:t xml:space="preserve">han </w:t>
      </w:r>
      <w:r w:rsidR="00113DCC">
        <w:rPr>
          <w:rFonts w:ascii="Arial" w:eastAsia="Times New Roman" w:hAnsi="Arial" w:cs="Arial"/>
          <w:sz w:val="24"/>
          <w:szCs w:val="24"/>
          <w:lang w:val="es-ES"/>
        </w:rPr>
        <w:t>e</w:t>
      </w:r>
      <w:r w:rsidR="00113DCC" w:rsidRPr="00113DCC">
        <w:rPr>
          <w:rFonts w:ascii="Arial" w:eastAsia="Times New Roman" w:hAnsi="Arial" w:cs="Arial"/>
          <w:sz w:val="24"/>
          <w:szCs w:val="24"/>
          <w:lang w:val="es-ES"/>
        </w:rPr>
        <w:t>laborado</w:t>
      </w:r>
      <w:r w:rsidR="00113DCC">
        <w:rPr>
          <w:rFonts w:ascii="Arial" w:eastAsia="Times New Roman" w:hAnsi="Arial" w:cs="Arial"/>
          <w:sz w:val="24"/>
          <w:szCs w:val="24"/>
          <w:lang w:val="es-ES"/>
        </w:rPr>
        <w:t xml:space="preserve"> sus trabajos</w:t>
      </w:r>
      <w:r w:rsidR="00113DCC" w:rsidRPr="00113DCC">
        <w:rPr>
          <w:rFonts w:ascii="Arial" w:eastAsia="Times New Roman" w:hAnsi="Arial" w:cs="Arial"/>
          <w:sz w:val="24"/>
          <w:szCs w:val="24"/>
          <w:lang w:val="es-ES"/>
        </w:rPr>
        <w:t xml:space="preserve"> con imaginación para permitir una solución convincente y poderosa al problema presentado.</w:t>
      </w:r>
    </w:p>
    <w:p w:rsidR="0089343A" w:rsidRDefault="0089343A" w:rsidP="00113DCC">
      <w:pPr>
        <w:tabs>
          <w:tab w:val="left" w:pos="2300"/>
        </w:tabs>
        <w:spacing w:line="360" w:lineRule="auto"/>
        <w:jc w:val="both"/>
        <w:rPr>
          <w:rFonts w:ascii="Arial" w:eastAsia="Times New Roman" w:hAnsi="Arial" w:cs="Arial"/>
          <w:color w:val="000000"/>
          <w:sz w:val="24"/>
          <w:lang w:eastAsia="es-ES"/>
        </w:rPr>
      </w:pPr>
      <w:r>
        <w:rPr>
          <w:rFonts w:ascii="Arial" w:eastAsia="Times New Roman" w:hAnsi="Arial" w:cs="Arial"/>
          <w:color w:val="000000"/>
          <w:sz w:val="24"/>
          <w:lang w:eastAsia="es-ES"/>
        </w:rPr>
        <w:t xml:space="preserve">Luego de haber hallado por medio de las pruebas de entrada y de salida; y revisado los resultados obtenidos en la investigación, se puede concluir que efectivamente la Teoría de la Transferencia </w:t>
      </w:r>
      <w:r w:rsidR="00E3522F">
        <w:rPr>
          <w:rFonts w:ascii="Arial" w:eastAsia="Times New Roman" w:hAnsi="Arial" w:cs="Arial"/>
          <w:color w:val="000000"/>
          <w:sz w:val="24"/>
          <w:lang w:eastAsia="es-ES"/>
        </w:rPr>
        <w:t>está</w:t>
      </w:r>
      <w:r>
        <w:rPr>
          <w:rFonts w:ascii="Arial" w:eastAsia="Times New Roman" w:hAnsi="Arial" w:cs="Arial"/>
          <w:color w:val="000000"/>
          <w:sz w:val="24"/>
          <w:lang w:eastAsia="es-ES"/>
        </w:rPr>
        <w:t xml:space="preserve"> en lo correcto.</w:t>
      </w:r>
    </w:p>
    <w:p w:rsidR="0011100E" w:rsidRDefault="0089343A" w:rsidP="00113DCC">
      <w:pPr>
        <w:spacing w:line="360" w:lineRule="auto"/>
        <w:jc w:val="both"/>
        <w:rPr>
          <w:rFonts w:ascii="Arial" w:eastAsia="Times New Roman" w:hAnsi="Arial" w:cs="Arial"/>
          <w:sz w:val="24"/>
          <w:szCs w:val="24"/>
        </w:rPr>
      </w:pPr>
      <w:r>
        <w:rPr>
          <w:rFonts w:ascii="Arial" w:eastAsia="Times New Roman" w:hAnsi="Arial" w:cs="Arial"/>
          <w:color w:val="000000"/>
          <w:sz w:val="24"/>
          <w:lang w:eastAsia="es-ES"/>
        </w:rPr>
        <w:lastRenderedPageBreak/>
        <w:t xml:space="preserve">Que la creatividad puede ser </w:t>
      </w:r>
      <w:r>
        <w:rPr>
          <w:rFonts w:ascii="Arial" w:eastAsia="Times New Roman" w:hAnsi="Arial" w:cs="Arial"/>
          <w:sz w:val="24"/>
          <w:szCs w:val="24"/>
        </w:rPr>
        <w:t xml:space="preserve">enseñada, aplicada y aprendida; por </w:t>
      </w:r>
      <w:r w:rsidRPr="00FA30E2">
        <w:rPr>
          <w:rFonts w:ascii="Arial" w:eastAsia="Times New Roman" w:hAnsi="Arial" w:cs="Arial"/>
          <w:sz w:val="24"/>
          <w:szCs w:val="24"/>
        </w:rPr>
        <w:t>med</w:t>
      </w:r>
      <w:r>
        <w:rPr>
          <w:rFonts w:ascii="Arial" w:eastAsia="Times New Roman" w:hAnsi="Arial" w:cs="Arial"/>
          <w:sz w:val="24"/>
          <w:szCs w:val="24"/>
        </w:rPr>
        <w:t xml:space="preserve">io de un pensamiento divergente, </w:t>
      </w:r>
      <w:r w:rsidRPr="00FA30E2">
        <w:rPr>
          <w:rFonts w:ascii="Arial" w:eastAsia="Times New Roman" w:hAnsi="Arial" w:cs="Arial"/>
          <w:sz w:val="24"/>
          <w:szCs w:val="24"/>
        </w:rPr>
        <w:t xml:space="preserve">donde el conocimiento previo </w:t>
      </w:r>
      <w:r>
        <w:rPr>
          <w:rFonts w:ascii="Arial" w:eastAsia="Times New Roman" w:hAnsi="Arial" w:cs="Arial"/>
          <w:sz w:val="24"/>
          <w:szCs w:val="24"/>
        </w:rPr>
        <w:t>nos llevó a que</w:t>
      </w:r>
      <w:r w:rsidRPr="00FA30E2">
        <w:rPr>
          <w:rFonts w:ascii="Arial" w:eastAsia="Times New Roman" w:hAnsi="Arial" w:cs="Arial"/>
          <w:sz w:val="24"/>
          <w:szCs w:val="24"/>
        </w:rPr>
        <w:t xml:space="preserve">, </w:t>
      </w:r>
      <w:r>
        <w:rPr>
          <w:rFonts w:ascii="Arial" w:eastAsia="Times New Roman" w:hAnsi="Arial" w:cs="Arial"/>
          <w:sz w:val="24"/>
          <w:szCs w:val="24"/>
        </w:rPr>
        <w:t xml:space="preserve">al momento de proporcionarles </w:t>
      </w:r>
      <w:r w:rsidRPr="00FA30E2">
        <w:rPr>
          <w:rFonts w:ascii="Arial" w:eastAsia="Times New Roman" w:hAnsi="Arial" w:cs="Arial"/>
          <w:sz w:val="24"/>
          <w:szCs w:val="24"/>
        </w:rPr>
        <w:t>un problema</w:t>
      </w:r>
      <w:r>
        <w:rPr>
          <w:rFonts w:ascii="Arial" w:eastAsia="Times New Roman" w:hAnsi="Arial" w:cs="Arial"/>
          <w:sz w:val="24"/>
          <w:szCs w:val="24"/>
        </w:rPr>
        <w:t xml:space="preserve"> a los niños, estos fueron</w:t>
      </w:r>
      <w:r w:rsidRPr="00FA30E2">
        <w:rPr>
          <w:rFonts w:ascii="Arial" w:eastAsia="Times New Roman" w:hAnsi="Arial" w:cs="Arial"/>
          <w:sz w:val="24"/>
          <w:szCs w:val="24"/>
        </w:rPr>
        <w:t xml:space="preserve"> capaces de proporcionar varias posibles soluciones.</w:t>
      </w:r>
    </w:p>
    <w:p w:rsidR="008405E4" w:rsidRDefault="0089343A" w:rsidP="00113DCC">
      <w:pPr>
        <w:spacing w:line="360" w:lineRule="auto"/>
        <w:jc w:val="both"/>
      </w:pPr>
      <w:r w:rsidRPr="00FA30E2">
        <w:rPr>
          <w:rFonts w:ascii="Arial" w:eastAsia="Times New Roman" w:hAnsi="Arial" w:cs="Arial"/>
          <w:sz w:val="24"/>
          <w:szCs w:val="24"/>
        </w:rPr>
        <w:t xml:space="preserve"> </w:t>
      </w:r>
    </w:p>
    <w:p w:rsidR="006251A2" w:rsidRDefault="006251A2" w:rsidP="00E17172">
      <w:pPr>
        <w:spacing w:line="360" w:lineRule="auto"/>
        <w:ind w:left="426"/>
        <w:jc w:val="both"/>
        <w:rPr>
          <w:rFonts w:ascii="Arial" w:hAnsi="Arial" w:cs="Arial"/>
          <w:color w:val="FF0000"/>
          <w:sz w:val="24"/>
          <w:szCs w:val="24"/>
        </w:rPr>
        <w:sectPr w:rsidR="006251A2" w:rsidSect="0089343A">
          <w:footerReference w:type="default" r:id="rId28"/>
          <w:type w:val="continuous"/>
          <w:pgSz w:w="11907" w:h="16839" w:code="9"/>
          <w:pgMar w:top="1417" w:right="1701" w:bottom="1417" w:left="1701" w:header="708" w:footer="708" w:gutter="0"/>
          <w:cols w:space="708"/>
          <w:docGrid w:linePitch="360"/>
        </w:sectPr>
      </w:pPr>
    </w:p>
    <w:p w:rsidR="00853652" w:rsidRPr="00A46CBB" w:rsidRDefault="00853652" w:rsidP="00301CCC">
      <w:pPr>
        <w:pStyle w:val="Ttulo3"/>
        <w:numPr>
          <w:ilvl w:val="1"/>
          <w:numId w:val="121"/>
        </w:numPr>
        <w:rPr>
          <w:rFonts w:ascii="Arial" w:hAnsi="Arial" w:cs="Arial"/>
          <w:b/>
          <w:color w:val="auto"/>
        </w:rPr>
      </w:pPr>
      <w:bookmarkStart w:id="57" w:name="_Toc472517249"/>
      <w:r w:rsidRPr="00A46CBB">
        <w:rPr>
          <w:rFonts w:ascii="Arial" w:hAnsi="Arial" w:cs="Arial"/>
          <w:b/>
          <w:color w:val="auto"/>
        </w:rPr>
        <w:lastRenderedPageBreak/>
        <w:t>Discusión de resultados en relación a objetivos e hipótesis (prueba de hipótesis)</w:t>
      </w:r>
      <w:bookmarkEnd w:id="57"/>
      <w:r w:rsidRPr="00A46CBB">
        <w:rPr>
          <w:rFonts w:ascii="Arial" w:hAnsi="Arial" w:cs="Arial"/>
          <w:b/>
          <w:color w:val="auto"/>
        </w:rPr>
        <w:t xml:space="preserve"> </w:t>
      </w:r>
    </w:p>
    <w:p w:rsidR="009323FE" w:rsidRDefault="009323FE" w:rsidP="009323FE">
      <w:pPr>
        <w:spacing w:line="360" w:lineRule="auto"/>
        <w:ind w:left="426"/>
        <w:jc w:val="both"/>
        <w:rPr>
          <w:rFonts w:ascii="Arial" w:hAnsi="Arial" w:cs="Arial"/>
          <w:sz w:val="24"/>
        </w:rPr>
      </w:pPr>
    </w:p>
    <w:p w:rsidR="009323FE" w:rsidRDefault="009323FE" w:rsidP="009323FE">
      <w:pPr>
        <w:spacing w:line="360" w:lineRule="auto"/>
        <w:ind w:left="426"/>
        <w:jc w:val="both"/>
        <w:rPr>
          <w:rFonts w:ascii="Arial" w:hAnsi="Arial" w:cs="Arial"/>
          <w:sz w:val="24"/>
        </w:rPr>
      </w:pPr>
      <w:r w:rsidRPr="006748D7">
        <w:rPr>
          <w:rFonts w:ascii="Arial" w:hAnsi="Arial" w:cs="Arial"/>
          <w:sz w:val="24"/>
        </w:rPr>
        <w:t>Se aplic</w:t>
      </w:r>
      <w:r>
        <w:rPr>
          <w:rFonts w:ascii="Arial" w:hAnsi="Arial" w:cs="Arial"/>
          <w:sz w:val="24"/>
        </w:rPr>
        <w:t>ó</w:t>
      </w:r>
      <w:r w:rsidRPr="006748D7">
        <w:rPr>
          <w:rFonts w:ascii="Arial" w:hAnsi="Arial" w:cs="Arial"/>
          <w:sz w:val="24"/>
        </w:rPr>
        <w:t xml:space="preserve"> la prueba de t-student para muestras independientes, a un nivel de confianza del 95 % (α=0.05) (Steel &amp; Torrie 1985; Zar, 1984), para determinar si al aplicar las estrategias didáctico-lúdicas, los niños y niñas de cinco años de nivel inicial desarrollan su creatividad.</w:t>
      </w:r>
    </w:p>
    <w:p w:rsidR="009323FE" w:rsidRPr="006748D7" w:rsidRDefault="009323FE" w:rsidP="009323FE">
      <w:pPr>
        <w:spacing w:line="360" w:lineRule="auto"/>
        <w:ind w:left="426"/>
        <w:jc w:val="both"/>
        <w:rPr>
          <w:rFonts w:ascii="Arial" w:hAnsi="Arial" w:cs="Arial"/>
          <w:sz w:val="24"/>
        </w:rPr>
      </w:pPr>
      <w:r w:rsidRPr="006748D7">
        <w:rPr>
          <w:rFonts w:ascii="Arial" w:hAnsi="Arial" w:cs="Arial"/>
          <w:sz w:val="24"/>
        </w:rPr>
        <w:t>En este sentido, la hipótesis</w:t>
      </w:r>
      <w:r>
        <w:rPr>
          <w:rFonts w:ascii="Arial" w:hAnsi="Arial" w:cs="Arial"/>
          <w:sz w:val="24"/>
        </w:rPr>
        <w:t>,</w:t>
      </w:r>
      <w:r w:rsidRPr="006748D7">
        <w:rPr>
          <w:rFonts w:ascii="Arial" w:hAnsi="Arial" w:cs="Arial"/>
          <w:sz w:val="24"/>
        </w:rPr>
        <w:t xml:space="preserve"> si al aplicar estrategias didáctico-lúdicas (variable independiente) a niños y niñas de cinco años de nivel inicial, éstos desarrollarán su creatividad (variable dependiente), se contrast</w:t>
      </w:r>
      <w:r>
        <w:rPr>
          <w:rFonts w:ascii="Arial" w:hAnsi="Arial" w:cs="Arial"/>
          <w:sz w:val="24"/>
        </w:rPr>
        <w:t>ó</w:t>
      </w:r>
      <w:r w:rsidRPr="006748D7">
        <w:rPr>
          <w:rFonts w:ascii="Arial" w:hAnsi="Arial" w:cs="Arial"/>
          <w:sz w:val="24"/>
        </w:rPr>
        <w:t xml:space="preserve"> como sigue:</w:t>
      </w:r>
    </w:p>
    <w:p w:rsidR="009323FE" w:rsidRDefault="009323FE" w:rsidP="00301CCC">
      <w:pPr>
        <w:pStyle w:val="Prrafodelista"/>
        <w:numPr>
          <w:ilvl w:val="0"/>
          <w:numId w:val="36"/>
        </w:numPr>
        <w:tabs>
          <w:tab w:val="left" w:pos="284"/>
        </w:tabs>
        <w:spacing w:line="360" w:lineRule="auto"/>
        <w:ind w:left="851"/>
        <w:jc w:val="both"/>
        <w:rPr>
          <w:rFonts w:ascii="Arial" w:hAnsi="Arial" w:cs="Arial"/>
          <w:sz w:val="24"/>
        </w:rPr>
      </w:pPr>
      <w:r w:rsidRPr="006748D7">
        <w:rPr>
          <w:rFonts w:ascii="Arial" w:hAnsi="Arial" w:cs="Arial"/>
          <w:sz w:val="24"/>
        </w:rPr>
        <w:t>H</w:t>
      </w:r>
      <w:r w:rsidRPr="006748D7">
        <w:rPr>
          <w:rFonts w:ascii="Arial" w:hAnsi="Arial" w:cs="Arial"/>
          <w:sz w:val="24"/>
          <w:vertAlign w:val="subscript"/>
        </w:rPr>
        <w:t>0</w:t>
      </w:r>
      <w:r w:rsidRPr="006748D7">
        <w:rPr>
          <w:rFonts w:ascii="Arial" w:hAnsi="Arial" w:cs="Arial"/>
          <w:sz w:val="24"/>
        </w:rPr>
        <w:t>: μ G.E = μ G.C: El promedio de las notas del g</w:t>
      </w:r>
      <w:r>
        <w:rPr>
          <w:rFonts w:ascii="Arial" w:hAnsi="Arial" w:cs="Arial"/>
          <w:sz w:val="24"/>
        </w:rPr>
        <w:t xml:space="preserve">rupo experimental es igual al </w:t>
      </w:r>
      <w:r w:rsidRPr="006748D7">
        <w:rPr>
          <w:rFonts w:ascii="Arial" w:hAnsi="Arial" w:cs="Arial"/>
          <w:sz w:val="24"/>
        </w:rPr>
        <w:t>promedio de las notas del grupo control.</w:t>
      </w:r>
    </w:p>
    <w:p w:rsidR="009323FE" w:rsidRDefault="009323FE" w:rsidP="00301CCC">
      <w:pPr>
        <w:pStyle w:val="Prrafodelista"/>
        <w:numPr>
          <w:ilvl w:val="0"/>
          <w:numId w:val="37"/>
        </w:numPr>
        <w:tabs>
          <w:tab w:val="left" w:pos="284"/>
        </w:tabs>
        <w:spacing w:line="360" w:lineRule="auto"/>
        <w:ind w:left="1276"/>
        <w:jc w:val="both"/>
        <w:rPr>
          <w:rFonts w:ascii="Arial" w:hAnsi="Arial" w:cs="Arial"/>
          <w:sz w:val="24"/>
        </w:rPr>
      </w:pPr>
      <w:r w:rsidRPr="009B6BC1">
        <w:rPr>
          <w:rFonts w:ascii="Arial" w:hAnsi="Arial" w:cs="Arial"/>
          <w:sz w:val="24"/>
        </w:rPr>
        <w:t xml:space="preserve">No hay diferencia significativa en el desarrollo de la creatividad en niños de cinco años de la I.E.I. Nº </w:t>
      </w:r>
      <w:r>
        <w:rPr>
          <w:rFonts w:ascii="Arial" w:hAnsi="Arial" w:cs="Arial"/>
          <w:sz w:val="24"/>
        </w:rPr>
        <w:t>047</w:t>
      </w:r>
      <w:r w:rsidRPr="009B6BC1">
        <w:rPr>
          <w:rFonts w:ascii="Arial" w:hAnsi="Arial" w:cs="Arial"/>
          <w:sz w:val="24"/>
        </w:rPr>
        <w:t xml:space="preserve"> </w:t>
      </w:r>
      <w:r>
        <w:rPr>
          <w:rFonts w:ascii="Arial" w:hAnsi="Arial" w:cs="Arial"/>
          <w:sz w:val="24"/>
        </w:rPr>
        <w:t>“Capullitos de María”</w:t>
      </w:r>
      <w:r w:rsidRPr="009B6BC1">
        <w:rPr>
          <w:rFonts w:ascii="Arial" w:hAnsi="Arial" w:cs="Arial"/>
          <w:sz w:val="24"/>
        </w:rPr>
        <w:t xml:space="preserve"> -Chiclayo - Lambayeque, después de aplicar la</w:t>
      </w:r>
      <w:r>
        <w:rPr>
          <w:rFonts w:ascii="Arial" w:hAnsi="Arial" w:cs="Arial"/>
          <w:sz w:val="24"/>
        </w:rPr>
        <w:t>s estrategias didáctico- lúdicas.</w:t>
      </w:r>
    </w:p>
    <w:p w:rsidR="009323FE" w:rsidRPr="006748D7" w:rsidRDefault="009323FE" w:rsidP="009323FE">
      <w:pPr>
        <w:pStyle w:val="Prrafodelista"/>
        <w:tabs>
          <w:tab w:val="left" w:pos="284"/>
        </w:tabs>
        <w:spacing w:line="360" w:lineRule="auto"/>
        <w:ind w:left="1276"/>
        <w:jc w:val="both"/>
        <w:rPr>
          <w:rFonts w:ascii="Arial" w:hAnsi="Arial" w:cs="Arial"/>
          <w:sz w:val="24"/>
        </w:rPr>
      </w:pPr>
    </w:p>
    <w:p w:rsidR="009323FE" w:rsidRDefault="009323FE" w:rsidP="00301CCC">
      <w:pPr>
        <w:pStyle w:val="Prrafodelista"/>
        <w:numPr>
          <w:ilvl w:val="0"/>
          <w:numId w:val="36"/>
        </w:numPr>
        <w:spacing w:line="360" w:lineRule="auto"/>
        <w:ind w:left="851"/>
        <w:jc w:val="both"/>
        <w:rPr>
          <w:rFonts w:ascii="Arial" w:hAnsi="Arial" w:cs="Arial"/>
          <w:sz w:val="24"/>
        </w:rPr>
      </w:pPr>
      <w:r w:rsidRPr="006748D7">
        <w:rPr>
          <w:rFonts w:ascii="Arial" w:hAnsi="Arial" w:cs="Arial"/>
          <w:sz w:val="24"/>
        </w:rPr>
        <w:t>H</w:t>
      </w:r>
      <w:r w:rsidRPr="006748D7">
        <w:rPr>
          <w:rFonts w:ascii="Arial" w:hAnsi="Arial" w:cs="Arial"/>
          <w:sz w:val="24"/>
          <w:vertAlign w:val="subscript"/>
        </w:rPr>
        <w:t>a</w:t>
      </w:r>
      <w:r w:rsidRPr="006748D7">
        <w:rPr>
          <w:rFonts w:ascii="Arial" w:hAnsi="Arial" w:cs="Arial"/>
          <w:sz w:val="24"/>
        </w:rPr>
        <w:t>: μ G.E ≠ μ G.C: El promedio de las notas del grupo experimental es diferente al promedio de las notas del grupo control.</w:t>
      </w:r>
    </w:p>
    <w:p w:rsidR="009323FE" w:rsidRPr="009323FE" w:rsidRDefault="009323FE" w:rsidP="00301CCC">
      <w:pPr>
        <w:pStyle w:val="Prrafodelista"/>
        <w:numPr>
          <w:ilvl w:val="0"/>
          <w:numId w:val="37"/>
        </w:numPr>
        <w:tabs>
          <w:tab w:val="left" w:pos="284"/>
        </w:tabs>
        <w:spacing w:line="360" w:lineRule="auto"/>
        <w:ind w:left="1276"/>
        <w:jc w:val="both"/>
        <w:rPr>
          <w:rFonts w:ascii="Arial" w:hAnsi="Arial" w:cs="Arial"/>
          <w:sz w:val="24"/>
        </w:rPr>
      </w:pPr>
      <w:r w:rsidRPr="009323FE">
        <w:rPr>
          <w:rFonts w:ascii="Arial" w:hAnsi="Arial" w:cs="Arial"/>
          <w:sz w:val="24"/>
        </w:rPr>
        <w:t>SI hay diferencia significativa en el desarrollo de la creatividad en niños de cinco años de la I.E.I. Nº 047 “Capullitos de María” -Chiclayo - Lambayeque, después de aplicar las estrategias didáctico- lúdicas.</w:t>
      </w:r>
    </w:p>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Con el valor obtenido, como significación, se podrá decidir si se rechaza o no la hipótesis nula (Zar, 1984), por lo que debe cumplirse uno de los siguientes resultados:</w:t>
      </w:r>
    </w:p>
    <w:p w:rsidR="009323FE" w:rsidRPr="00040274" w:rsidRDefault="009323FE" w:rsidP="009323FE">
      <w:pPr>
        <w:tabs>
          <w:tab w:val="left" w:pos="284"/>
        </w:tabs>
        <w:spacing w:line="360" w:lineRule="auto"/>
        <w:ind w:left="851"/>
        <w:jc w:val="both"/>
        <w:rPr>
          <w:rFonts w:ascii="Arial" w:hAnsi="Arial" w:cs="Arial"/>
          <w:sz w:val="24"/>
        </w:rPr>
      </w:pPr>
      <w:r w:rsidRPr="00040274">
        <w:rPr>
          <w:rFonts w:ascii="Arial" w:hAnsi="Arial" w:cs="Arial"/>
          <w:sz w:val="24"/>
        </w:rPr>
        <w:t>1.</w:t>
      </w:r>
      <w:r w:rsidRPr="00040274">
        <w:rPr>
          <w:rFonts w:ascii="Arial" w:hAnsi="Arial" w:cs="Arial"/>
          <w:sz w:val="24"/>
        </w:rPr>
        <w:tab/>
        <w:t>p ≤ 0.05: Se rechaza la hipótesis nula.</w:t>
      </w:r>
    </w:p>
    <w:p w:rsidR="009323FE" w:rsidRDefault="009323FE" w:rsidP="009323FE">
      <w:pPr>
        <w:tabs>
          <w:tab w:val="left" w:pos="284"/>
        </w:tabs>
        <w:spacing w:line="360" w:lineRule="auto"/>
        <w:ind w:left="851"/>
        <w:jc w:val="both"/>
        <w:rPr>
          <w:rFonts w:ascii="Arial" w:hAnsi="Arial" w:cs="Arial"/>
          <w:sz w:val="24"/>
        </w:rPr>
      </w:pPr>
      <w:r w:rsidRPr="00040274">
        <w:rPr>
          <w:rFonts w:ascii="Arial" w:hAnsi="Arial" w:cs="Arial"/>
          <w:sz w:val="24"/>
        </w:rPr>
        <w:lastRenderedPageBreak/>
        <w:t>2.</w:t>
      </w:r>
      <w:r w:rsidRPr="00040274">
        <w:rPr>
          <w:rFonts w:ascii="Arial" w:hAnsi="Arial" w:cs="Arial"/>
          <w:sz w:val="24"/>
        </w:rPr>
        <w:tab/>
        <w:t>p &gt; 0.05: Se acepta la hipótesis nula.</w:t>
      </w:r>
    </w:p>
    <w:p w:rsidR="00E724F3" w:rsidRDefault="00E724F3" w:rsidP="00E724F3">
      <w:pPr>
        <w:tabs>
          <w:tab w:val="left" w:pos="284"/>
        </w:tabs>
        <w:spacing w:line="360" w:lineRule="auto"/>
        <w:ind w:left="426"/>
        <w:jc w:val="both"/>
        <w:rPr>
          <w:rFonts w:ascii="Arial" w:hAnsi="Arial" w:cs="Arial"/>
          <w:sz w:val="24"/>
        </w:rPr>
      </w:pPr>
      <w:r>
        <w:rPr>
          <w:rFonts w:ascii="Arial" w:hAnsi="Arial" w:cs="Arial"/>
          <w:sz w:val="24"/>
        </w:rPr>
        <w:t xml:space="preserve">Las notas de cada uno de los niños se obtuvieron mediante cuadros </w:t>
      </w:r>
      <w:r w:rsidR="00FA30E2">
        <w:rPr>
          <w:rFonts w:ascii="Arial" w:hAnsi="Arial" w:cs="Arial"/>
          <w:sz w:val="24"/>
        </w:rPr>
        <w:t>de resultados de las pruebas</w:t>
      </w:r>
      <w:r>
        <w:rPr>
          <w:rFonts w:ascii="Arial" w:hAnsi="Arial" w:cs="Arial"/>
          <w:sz w:val="24"/>
        </w:rPr>
        <w:t xml:space="preserve"> (Cuadro N°1 y Cuadro N°2), en el que se sumaron los puntajes obtenidos en el pre-test y en el post-test, </w:t>
      </w:r>
      <w:r w:rsidR="00FA30E2">
        <w:rPr>
          <w:rFonts w:ascii="Arial" w:hAnsi="Arial" w:cs="Arial"/>
          <w:sz w:val="24"/>
        </w:rPr>
        <w:t>respectivamente.</w:t>
      </w:r>
    </w:p>
    <w:p w:rsidR="00E724F3" w:rsidRDefault="00E724F3" w:rsidP="00E724F3">
      <w:pPr>
        <w:tabs>
          <w:tab w:val="left" w:pos="284"/>
        </w:tabs>
        <w:spacing w:line="360" w:lineRule="auto"/>
        <w:ind w:left="426"/>
        <w:jc w:val="both"/>
        <w:rPr>
          <w:rFonts w:ascii="Arial" w:hAnsi="Arial" w:cs="Arial"/>
          <w:sz w:val="24"/>
        </w:rPr>
      </w:pPr>
      <w:r>
        <w:rPr>
          <w:rFonts w:ascii="Arial" w:hAnsi="Arial" w:cs="Arial"/>
          <w:sz w:val="24"/>
        </w:rPr>
        <w:t>Luego el promedio del pre-test se obtuvo sumando todas las notas y dividiéndolas entre la cantidad de niños. Lo mismo se realizó con el post-test</w:t>
      </w:r>
    </w:p>
    <w:p w:rsidR="00E17172" w:rsidRPr="00040274" w:rsidRDefault="00E17172" w:rsidP="00A46CBB">
      <w:pPr>
        <w:tabs>
          <w:tab w:val="left" w:pos="1560"/>
        </w:tabs>
        <w:spacing w:line="360" w:lineRule="auto"/>
        <w:ind w:left="851"/>
        <w:jc w:val="both"/>
        <w:rPr>
          <w:rFonts w:ascii="Arial" w:hAnsi="Arial" w:cs="Arial"/>
          <w:sz w:val="24"/>
        </w:rPr>
      </w:pPr>
    </w:p>
    <w:p w:rsidR="009323FE" w:rsidRPr="00040274" w:rsidRDefault="009323FE" w:rsidP="00301CCC">
      <w:pPr>
        <w:pStyle w:val="Prrafodelista"/>
        <w:numPr>
          <w:ilvl w:val="0"/>
          <w:numId w:val="38"/>
        </w:numPr>
        <w:spacing w:line="360" w:lineRule="auto"/>
        <w:ind w:left="851"/>
        <w:jc w:val="both"/>
        <w:rPr>
          <w:rFonts w:ascii="Arial" w:hAnsi="Arial" w:cs="Arial"/>
          <w:b/>
          <w:sz w:val="24"/>
        </w:rPr>
      </w:pPr>
      <w:r w:rsidRPr="00C41568">
        <w:rPr>
          <w:rFonts w:ascii="Arial" w:hAnsi="Arial" w:cs="Arial"/>
          <w:b/>
          <w:sz w:val="24"/>
        </w:rPr>
        <w:t>Test de Hipótesis: Grupos independientes (t-test, unequal variance)- Prueba de entrada</w:t>
      </w:r>
      <w:r w:rsidRPr="00C41568">
        <w:rPr>
          <w:rFonts w:ascii="Arial" w:hAnsi="Arial" w:cs="Arial"/>
          <w:b/>
          <w:sz w:val="24"/>
        </w:rPr>
        <w:tab/>
      </w:r>
    </w:p>
    <w:tbl>
      <w:tblPr>
        <w:tblStyle w:val="Tablaconcuadrcula"/>
        <w:tblpPr w:leftFromText="141" w:rightFromText="141" w:vertAnchor="text" w:horzAnchor="page" w:tblpXSpec="center" w:tblpY="257"/>
        <w:tblW w:w="0" w:type="auto"/>
        <w:tblLook w:val="04A0" w:firstRow="1" w:lastRow="0" w:firstColumn="1" w:lastColumn="0" w:noHBand="0" w:noVBand="1"/>
      </w:tblPr>
      <w:tblGrid>
        <w:gridCol w:w="1129"/>
        <w:gridCol w:w="1842"/>
        <w:gridCol w:w="1134"/>
      </w:tblGrid>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Control1</w:t>
            </w:r>
          </w:p>
        </w:tc>
        <w:tc>
          <w:tcPr>
            <w:tcW w:w="1842" w:type="dxa"/>
          </w:tcPr>
          <w:p w:rsidR="009323FE" w:rsidRDefault="009323FE" w:rsidP="00814799">
            <w:pPr>
              <w:spacing w:line="360" w:lineRule="auto"/>
              <w:jc w:val="center"/>
              <w:rPr>
                <w:rFonts w:ascii="Arial" w:hAnsi="Arial" w:cs="Arial"/>
                <w:sz w:val="24"/>
              </w:rPr>
            </w:pPr>
            <w:r w:rsidRPr="00040274">
              <w:rPr>
                <w:rFonts w:ascii="Arial" w:hAnsi="Arial" w:cs="Arial"/>
                <w:sz w:val="24"/>
              </w:rPr>
              <w:t>Experimental1</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7.06</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8.18</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mean</w:t>
            </w: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3.63</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6.21</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std. dev.</w:t>
            </w: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17</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17</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n</w:t>
            </w:r>
          </w:p>
        </w:tc>
      </w:tr>
    </w:tbl>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p>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p>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3151"/>
      </w:tblGrid>
      <w:tr w:rsidR="009323FE" w:rsidTr="00814799">
        <w:trPr>
          <w:trHeight w:val="405"/>
          <w:jc w:val="center"/>
        </w:trPr>
        <w:tc>
          <w:tcPr>
            <w:tcW w:w="1985"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25</w:t>
            </w:r>
          </w:p>
        </w:tc>
        <w:tc>
          <w:tcPr>
            <w:tcW w:w="3151" w:type="dxa"/>
            <w:vAlign w:val="center"/>
          </w:tcPr>
          <w:p w:rsidR="009323FE" w:rsidRDefault="009323FE" w:rsidP="00814799">
            <w:pPr>
              <w:spacing w:line="360" w:lineRule="auto"/>
              <w:rPr>
                <w:rFonts w:ascii="Arial" w:hAnsi="Arial" w:cs="Arial"/>
                <w:sz w:val="24"/>
              </w:rPr>
            </w:pPr>
            <w:r w:rsidRPr="00040274">
              <w:rPr>
                <w:rFonts w:ascii="Arial" w:hAnsi="Arial" w:cs="Arial"/>
                <w:sz w:val="24"/>
              </w:rPr>
              <w:t>df</w:t>
            </w:r>
          </w:p>
        </w:tc>
      </w:tr>
      <w:tr w:rsidR="009323FE" w:rsidTr="00814799">
        <w:trPr>
          <w:trHeight w:val="390"/>
          <w:jc w:val="center"/>
        </w:trPr>
        <w:tc>
          <w:tcPr>
            <w:tcW w:w="1985"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-1.118</w:t>
            </w:r>
          </w:p>
        </w:tc>
        <w:tc>
          <w:tcPr>
            <w:tcW w:w="3151" w:type="dxa"/>
            <w:vAlign w:val="center"/>
          </w:tcPr>
          <w:p w:rsidR="009323FE" w:rsidRDefault="009323FE" w:rsidP="00814799">
            <w:pPr>
              <w:spacing w:line="360" w:lineRule="auto"/>
              <w:rPr>
                <w:rFonts w:ascii="Arial" w:hAnsi="Arial" w:cs="Arial"/>
                <w:sz w:val="24"/>
              </w:rPr>
            </w:pPr>
            <w:r w:rsidRPr="00040274">
              <w:rPr>
                <w:rFonts w:ascii="Arial" w:hAnsi="Arial" w:cs="Arial"/>
                <w:sz w:val="24"/>
              </w:rPr>
              <w:t>difference (Control1 - Experimental1)</w:t>
            </w:r>
          </w:p>
        </w:tc>
      </w:tr>
      <w:tr w:rsidR="009323FE" w:rsidTr="00814799">
        <w:trPr>
          <w:trHeight w:val="405"/>
          <w:jc w:val="center"/>
        </w:trPr>
        <w:tc>
          <w:tcPr>
            <w:tcW w:w="1985"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1.744</w:t>
            </w:r>
          </w:p>
        </w:tc>
        <w:tc>
          <w:tcPr>
            <w:tcW w:w="3151" w:type="dxa"/>
            <w:vAlign w:val="center"/>
          </w:tcPr>
          <w:p w:rsidR="009323FE" w:rsidRDefault="009323FE" w:rsidP="00814799">
            <w:pPr>
              <w:spacing w:line="360" w:lineRule="auto"/>
              <w:rPr>
                <w:rFonts w:ascii="Arial" w:hAnsi="Arial" w:cs="Arial"/>
                <w:sz w:val="24"/>
              </w:rPr>
            </w:pPr>
            <w:r w:rsidRPr="00040274">
              <w:rPr>
                <w:rFonts w:ascii="Arial" w:hAnsi="Arial" w:cs="Arial"/>
                <w:sz w:val="24"/>
              </w:rPr>
              <w:t>standard error of difference</w:t>
            </w:r>
          </w:p>
        </w:tc>
      </w:tr>
      <w:tr w:rsidR="009323FE" w:rsidTr="00814799">
        <w:trPr>
          <w:trHeight w:val="390"/>
          <w:jc w:val="center"/>
        </w:trPr>
        <w:tc>
          <w:tcPr>
            <w:tcW w:w="1985"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0</w:t>
            </w:r>
          </w:p>
        </w:tc>
        <w:tc>
          <w:tcPr>
            <w:tcW w:w="3151" w:type="dxa"/>
            <w:vAlign w:val="center"/>
          </w:tcPr>
          <w:p w:rsidR="009323FE" w:rsidRDefault="009323FE" w:rsidP="00814799">
            <w:pPr>
              <w:spacing w:line="360" w:lineRule="auto"/>
              <w:rPr>
                <w:rFonts w:ascii="Arial" w:hAnsi="Arial" w:cs="Arial"/>
                <w:sz w:val="24"/>
              </w:rPr>
            </w:pPr>
            <w:r w:rsidRPr="00040274">
              <w:rPr>
                <w:rFonts w:ascii="Arial" w:hAnsi="Arial" w:cs="Arial"/>
                <w:sz w:val="24"/>
              </w:rPr>
              <w:t>hypothesized difference</w:t>
            </w:r>
            <w:r w:rsidRPr="00040274">
              <w:rPr>
                <w:rFonts w:ascii="Arial" w:hAnsi="Arial" w:cs="Arial"/>
                <w:sz w:val="24"/>
              </w:rPr>
              <w:tab/>
            </w:r>
          </w:p>
        </w:tc>
      </w:tr>
      <w:tr w:rsidR="009323FE" w:rsidTr="00814799">
        <w:trPr>
          <w:trHeight w:val="405"/>
          <w:jc w:val="center"/>
        </w:trPr>
        <w:tc>
          <w:tcPr>
            <w:tcW w:w="1985" w:type="dxa"/>
            <w:vAlign w:val="center"/>
          </w:tcPr>
          <w:p w:rsidR="009323FE" w:rsidRPr="00040274" w:rsidRDefault="009323FE" w:rsidP="00814799">
            <w:pPr>
              <w:spacing w:line="360" w:lineRule="auto"/>
              <w:jc w:val="right"/>
              <w:rPr>
                <w:rFonts w:ascii="Arial" w:hAnsi="Arial" w:cs="Arial"/>
                <w:sz w:val="24"/>
              </w:rPr>
            </w:pPr>
          </w:p>
        </w:tc>
        <w:tc>
          <w:tcPr>
            <w:tcW w:w="3151" w:type="dxa"/>
            <w:vAlign w:val="center"/>
          </w:tcPr>
          <w:p w:rsidR="009323FE" w:rsidRPr="00040274" w:rsidRDefault="009323FE" w:rsidP="00814799">
            <w:pPr>
              <w:spacing w:line="360" w:lineRule="auto"/>
              <w:rPr>
                <w:rFonts w:ascii="Arial" w:hAnsi="Arial" w:cs="Arial"/>
                <w:sz w:val="24"/>
              </w:rPr>
            </w:pPr>
          </w:p>
        </w:tc>
      </w:tr>
      <w:tr w:rsidR="009323FE" w:rsidTr="00814799">
        <w:trPr>
          <w:trHeight w:val="405"/>
          <w:jc w:val="center"/>
        </w:trPr>
        <w:tc>
          <w:tcPr>
            <w:tcW w:w="1985" w:type="dxa"/>
            <w:vAlign w:val="center"/>
          </w:tcPr>
          <w:p w:rsidR="009323FE" w:rsidRPr="00040274" w:rsidRDefault="009323FE" w:rsidP="00814799">
            <w:pPr>
              <w:spacing w:line="360" w:lineRule="auto"/>
              <w:jc w:val="right"/>
              <w:rPr>
                <w:rFonts w:ascii="Arial" w:hAnsi="Arial" w:cs="Arial"/>
                <w:sz w:val="24"/>
              </w:rPr>
            </w:pPr>
            <w:r w:rsidRPr="00040274">
              <w:rPr>
                <w:rFonts w:ascii="Arial" w:hAnsi="Arial" w:cs="Arial"/>
                <w:sz w:val="24"/>
              </w:rPr>
              <w:t>-0.64</w:t>
            </w:r>
            <w:r w:rsidRPr="00040274">
              <w:rPr>
                <w:rFonts w:ascii="Arial" w:hAnsi="Arial" w:cs="Arial"/>
                <w:sz w:val="24"/>
              </w:rPr>
              <w:tab/>
            </w:r>
          </w:p>
        </w:tc>
        <w:tc>
          <w:tcPr>
            <w:tcW w:w="3151" w:type="dxa"/>
            <w:vAlign w:val="center"/>
          </w:tcPr>
          <w:p w:rsidR="009323FE" w:rsidRPr="00040274" w:rsidRDefault="009323FE" w:rsidP="00814799">
            <w:pPr>
              <w:spacing w:line="360" w:lineRule="auto"/>
              <w:rPr>
                <w:rFonts w:ascii="Arial" w:hAnsi="Arial" w:cs="Arial"/>
                <w:sz w:val="24"/>
              </w:rPr>
            </w:pPr>
            <w:r w:rsidRPr="00040274">
              <w:rPr>
                <w:rFonts w:ascii="Arial" w:hAnsi="Arial" w:cs="Arial"/>
                <w:sz w:val="24"/>
              </w:rPr>
              <w:t>t</w:t>
            </w:r>
          </w:p>
        </w:tc>
      </w:tr>
      <w:tr w:rsidR="009323FE" w:rsidTr="00814799">
        <w:trPr>
          <w:trHeight w:val="390"/>
          <w:jc w:val="center"/>
        </w:trPr>
        <w:tc>
          <w:tcPr>
            <w:tcW w:w="1985" w:type="dxa"/>
            <w:vAlign w:val="center"/>
          </w:tcPr>
          <w:p w:rsidR="009323FE" w:rsidRPr="0011100E" w:rsidRDefault="009323FE" w:rsidP="00814799">
            <w:pPr>
              <w:spacing w:line="360" w:lineRule="auto"/>
              <w:jc w:val="right"/>
              <w:rPr>
                <w:rFonts w:ascii="Arial" w:hAnsi="Arial" w:cs="Arial"/>
                <w:b/>
                <w:sz w:val="24"/>
              </w:rPr>
            </w:pPr>
            <w:r w:rsidRPr="0011100E">
              <w:rPr>
                <w:rFonts w:ascii="Arial" w:hAnsi="Arial" w:cs="Arial"/>
                <w:b/>
                <w:sz w:val="24"/>
              </w:rPr>
              <w:t>0.5275</w:t>
            </w:r>
          </w:p>
        </w:tc>
        <w:tc>
          <w:tcPr>
            <w:tcW w:w="3151" w:type="dxa"/>
            <w:vAlign w:val="center"/>
          </w:tcPr>
          <w:p w:rsidR="009323FE" w:rsidRPr="00040274" w:rsidRDefault="009323FE" w:rsidP="00814799">
            <w:pPr>
              <w:spacing w:line="360" w:lineRule="auto"/>
              <w:rPr>
                <w:rFonts w:ascii="Arial" w:hAnsi="Arial" w:cs="Arial"/>
                <w:sz w:val="24"/>
              </w:rPr>
            </w:pPr>
            <w:r w:rsidRPr="00040274">
              <w:rPr>
                <w:rFonts w:ascii="Arial" w:hAnsi="Arial" w:cs="Arial"/>
                <w:sz w:val="24"/>
              </w:rPr>
              <w:t>p-value (two-tailed)</w:t>
            </w:r>
          </w:p>
        </w:tc>
      </w:tr>
    </w:tbl>
    <w:p w:rsidR="00A46CBB" w:rsidRDefault="00A46CBB" w:rsidP="00A46CBB">
      <w:pPr>
        <w:spacing w:line="360" w:lineRule="auto"/>
        <w:ind w:left="426"/>
        <w:jc w:val="both"/>
        <w:rPr>
          <w:rFonts w:ascii="Arial" w:hAnsi="Arial" w:cs="Arial"/>
          <w:sz w:val="24"/>
        </w:rPr>
      </w:pPr>
    </w:p>
    <w:p w:rsidR="009323FE" w:rsidRDefault="009323FE" w:rsidP="00A46CBB">
      <w:pPr>
        <w:spacing w:line="360" w:lineRule="auto"/>
        <w:ind w:left="426"/>
        <w:jc w:val="both"/>
        <w:rPr>
          <w:rFonts w:ascii="Arial" w:hAnsi="Arial" w:cs="Arial"/>
          <w:sz w:val="24"/>
        </w:rPr>
      </w:pPr>
      <w:r>
        <w:rPr>
          <w:rFonts w:ascii="Arial" w:hAnsi="Arial" w:cs="Arial"/>
          <w:sz w:val="24"/>
        </w:rPr>
        <w:t>El resultado nos dice que p</w:t>
      </w:r>
      <w:r w:rsidRPr="00040274">
        <w:rPr>
          <w:rFonts w:ascii="Arial" w:hAnsi="Arial" w:cs="Arial"/>
          <w:sz w:val="24"/>
        </w:rPr>
        <w:t xml:space="preserve">-valor es </w:t>
      </w:r>
      <w:r>
        <w:rPr>
          <w:rFonts w:ascii="Arial" w:hAnsi="Arial" w:cs="Arial"/>
          <w:sz w:val="24"/>
        </w:rPr>
        <w:t>mayor</w:t>
      </w:r>
      <w:r w:rsidRPr="00040274">
        <w:rPr>
          <w:rFonts w:ascii="Arial" w:hAnsi="Arial" w:cs="Arial"/>
          <w:sz w:val="24"/>
        </w:rPr>
        <w:t xml:space="preserve"> al nivel de significancia</w:t>
      </w:r>
      <w:r>
        <w:rPr>
          <w:rFonts w:ascii="Arial" w:hAnsi="Arial" w:cs="Arial"/>
          <w:sz w:val="24"/>
        </w:rPr>
        <w:t>, por lo que se acepta la</w:t>
      </w:r>
      <w:r w:rsidRPr="00040274">
        <w:rPr>
          <w:rFonts w:ascii="Arial" w:hAnsi="Arial" w:cs="Arial"/>
          <w:sz w:val="24"/>
        </w:rPr>
        <w:t xml:space="preserve"> hipótesis nula</w:t>
      </w:r>
      <w:r>
        <w:rPr>
          <w:rFonts w:ascii="Arial" w:hAnsi="Arial" w:cs="Arial"/>
          <w:sz w:val="24"/>
        </w:rPr>
        <w:t>.</w:t>
      </w:r>
    </w:p>
    <w:p w:rsidR="0089343A" w:rsidRDefault="009323FE" w:rsidP="00A46CBB">
      <w:pPr>
        <w:spacing w:line="360" w:lineRule="auto"/>
        <w:ind w:left="426"/>
        <w:jc w:val="both"/>
        <w:rPr>
          <w:rFonts w:ascii="Arial" w:hAnsi="Arial" w:cs="Arial"/>
          <w:sz w:val="24"/>
        </w:rPr>
      </w:pPr>
      <w:r>
        <w:rPr>
          <w:rFonts w:ascii="Arial" w:hAnsi="Arial" w:cs="Arial"/>
          <w:sz w:val="24"/>
        </w:rPr>
        <w:t>En conclusión, en la prueba de entrada n</w:t>
      </w:r>
      <w:r w:rsidRPr="009B6BC1">
        <w:rPr>
          <w:rFonts w:ascii="Arial" w:hAnsi="Arial" w:cs="Arial"/>
          <w:sz w:val="24"/>
        </w:rPr>
        <w:t xml:space="preserve">o hay diferencia significativa en el desarrollo de la creatividad en niños de cinco años de la I.E.I. Nº </w:t>
      </w:r>
      <w:r>
        <w:rPr>
          <w:rFonts w:ascii="Arial" w:hAnsi="Arial" w:cs="Arial"/>
          <w:sz w:val="24"/>
        </w:rPr>
        <w:t>047</w:t>
      </w:r>
      <w:r w:rsidRPr="009B6BC1">
        <w:rPr>
          <w:rFonts w:ascii="Arial" w:hAnsi="Arial" w:cs="Arial"/>
          <w:sz w:val="24"/>
        </w:rPr>
        <w:t xml:space="preserve"> </w:t>
      </w:r>
      <w:r>
        <w:rPr>
          <w:rFonts w:ascii="Arial" w:hAnsi="Arial" w:cs="Arial"/>
          <w:sz w:val="24"/>
        </w:rPr>
        <w:t>“Capullitos de María”</w:t>
      </w:r>
      <w:r w:rsidRPr="009B6BC1">
        <w:rPr>
          <w:rFonts w:ascii="Arial" w:hAnsi="Arial" w:cs="Arial"/>
          <w:sz w:val="24"/>
        </w:rPr>
        <w:t xml:space="preserve"> -Chiclayo - Lambayeque, después de aplicar la</w:t>
      </w:r>
      <w:r>
        <w:rPr>
          <w:rFonts w:ascii="Arial" w:hAnsi="Arial" w:cs="Arial"/>
          <w:sz w:val="24"/>
        </w:rPr>
        <w:t>s estrategias didáctico- lúdicas.</w:t>
      </w:r>
    </w:p>
    <w:p w:rsidR="009323FE" w:rsidRPr="00FC0BBA" w:rsidRDefault="009323FE" w:rsidP="00301CCC">
      <w:pPr>
        <w:pStyle w:val="Prrafodelista"/>
        <w:numPr>
          <w:ilvl w:val="0"/>
          <w:numId w:val="38"/>
        </w:numPr>
        <w:spacing w:line="360" w:lineRule="auto"/>
        <w:ind w:left="851"/>
        <w:jc w:val="both"/>
        <w:rPr>
          <w:rFonts w:ascii="Arial" w:hAnsi="Arial" w:cs="Arial"/>
          <w:b/>
          <w:sz w:val="24"/>
        </w:rPr>
      </w:pPr>
      <w:r w:rsidRPr="00FC0BBA">
        <w:rPr>
          <w:rFonts w:ascii="Arial" w:hAnsi="Arial" w:cs="Arial"/>
          <w:b/>
          <w:sz w:val="24"/>
        </w:rPr>
        <w:lastRenderedPageBreak/>
        <w:t xml:space="preserve">Test de Hipótesis: Grupos independientes (t-test, unequal variance)- Prueba de </w:t>
      </w:r>
      <w:r>
        <w:rPr>
          <w:rFonts w:ascii="Arial" w:hAnsi="Arial" w:cs="Arial"/>
          <w:b/>
          <w:sz w:val="24"/>
        </w:rPr>
        <w:t>salida</w:t>
      </w:r>
      <w:r w:rsidRPr="00FC0BBA">
        <w:rPr>
          <w:rFonts w:ascii="Arial" w:hAnsi="Arial" w:cs="Arial"/>
          <w:b/>
          <w:sz w:val="24"/>
        </w:rPr>
        <w:tab/>
      </w:r>
    </w:p>
    <w:p w:rsidR="009323FE" w:rsidRPr="00040274" w:rsidRDefault="009323FE" w:rsidP="009323FE">
      <w:pPr>
        <w:spacing w:line="360" w:lineRule="auto"/>
        <w:jc w:val="both"/>
        <w:rPr>
          <w:rFonts w:ascii="Arial" w:hAnsi="Arial" w:cs="Arial"/>
          <w:sz w:val="24"/>
        </w:rPr>
      </w:pPr>
    </w:p>
    <w:tbl>
      <w:tblPr>
        <w:tblStyle w:val="Tablaconcuadrcula"/>
        <w:tblpPr w:leftFromText="141" w:rightFromText="141" w:vertAnchor="text" w:horzAnchor="page" w:tblpXSpec="center" w:tblpY="257"/>
        <w:tblW w:w="0" w:type="auto"/>
        <w:tblLook w:val="04A0" w:firstRow="1" w:lastRow="0" w:firstColumn="1" w:lastColumn="0" w:noHBand="0" w:noVBand="1"/>
      </w:tblPr>
      <w:tblGrid>
        <w:gridCol w:w="1129"/>
        <w:gridCol w:w="1842"/>
        <w:gridCol w:w="1134"/>
      </w:tblGrid>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Control</w:t>
            </w:r>
            <w:r>
              <w:rPr>
                <w:rFonts w:ascii="Arial" w:hAnsi="Arial" w:cs="Arial"/>
                <w:sz w:val="24"/>
              </w:rPr>
              <w:t>2</w:t>
            </w:r>
          </w:p>
        </w:tc>
        <w:tc>
          <w:tcPr>
            <w:tcW w:w="1842" w:type="dxa"/>
          </w:tcPr>
          <w:p w:rsidR="009323FE" w:rsidRDefault="009323FE" w:rsidP="00814799">
            <w:pPr>
              <w:spacing w:line="360" w:lineRule="auto"/>
              <w:jc w:val="center"/>
              <w:rPr>
                <w:rFonts w:ascii="Arial" w:hAnsi="Arial" w:cs="Arial"/>
                <w:sz w:val="24"/>
              </w:rPr>
            </w:pPr>
            <w:r w:rsidRPr="00040274">
              <w:rPr>
                <w:rFonts w:ascii="Arial" w:hAnsi="Arial" w:cs="Arial"/>
                <w:sz w:val="24"/>
              </w:rPr>
              <w:t>Experimental</w:t>
            </w:r>
            <w:r>
              <w:rPr>
                <w:rFonts w:ascii="Arial" w:hAnsi="Arial" w:cs="Arial"/>
                <w:sz w:val="24"/>
              </w:rPr>
              <w:t>2</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8.24</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17.94</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mean</w:t>
            </w: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 xml:space="preserve">3.67 </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2.14</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std. dev.</w:t>
            </w:r>
          </w:p>
        </w:tc>
      </w:tr>
      <w:tr w:rsidR="009323FE" w:rsidTr="00814799">
        <w:tc>
          <w:tcPr>
            <w:tcW w:w="1129" w:type="dxa"/>
          </w:tcPr>
          <w:p w:rsidR="009323FE" w:rsidRDefault="009323FE" w:rsidP="00814799">
            <w:pPr>
              <w:spacing w:line="360" w:lineRule="auto"/>
              <w:jc w:val="both"/>
              <w:rPr>
                <w:rFonts w:ascii="Arial" w:hAnsi="Arial" w:cs="Arial"/>
                <w:sz w:val="24"/>
              </w:rPr>
            </w:pPr>
            <w:r w:rsidRPr="00040274">
              <w:rPr>
                <w:rFonts w:ascii="Arial" w:hAnsi="Arial" w:cs="Arial"/>
                <w:sz w:val="24"/>
              </w:rPr>
              <w:t>17</w:t>
            </w:r>
          </w:p>
        </w:tc>
        <w:tc>
          <w:tcPr>
            <w:tcW w:w="1842" w:type="dxa"/>
          </w:tcPr>
          <w:p w:rsidR="009323FE" w:rsidRDefault="009323FE" w:rsidP="00814799">
            <w:pPr>
              <w:spacing w:line="360" w:lineRule="auto"/>
              <w:jc w:val="both"/>
              <w:rPr>
                <w:rFonts w:ascii="Arial" w:hAnsi="Arial" w:cs="Arial"/>
                <w:sz w:val="24"/>
              </w:rPr>
            </w:pPr>
            <w:r w:rsidRPr="00040274">
              <w:rPr>
                <w:rFonts w:ascii="Arial" w:hAnsi="Arial" w:cs="Arial"/>
                <w:sz w:val="24"/>
              </w:rPr>
              <w:t>17</w:t>
            </w:r>
          </w:p>
        </w:tc>
        <w:tc>
          <w:tcPr>
            <w:tcW w:w="1134" w:type="dxa"/>
            <w:tcBorders>
              <w:top w:val="nil"/>
              <w:bottom w:val="nil"/>
              <w:right w:val="nil"/>
            </w:tcBorders>
          </w:tcPr>
          <w:p w:rsidR="009323FE" w:rsidRDefault="009323FE" w:rsidP="00814799">
            <w:pPr>
              <w:spacing w:line="360" w:lineRule="auto"/>
              <w:jc w:val="both"/>
              <w:rPr>
                <w:rFonts w:ascii="Arial" w:hAnsi="Arial" w:cs="Arial"/>
                <w:sz w:val="24"/>
              </w:rPr>
            </w:pPr>
            <w:r w:rsidRPr="00040274">
              <w:rPr>
                <w:rFonts w:ascii="Arial" w:hAnsi="Arial" w:cs="Arial"/>
                <w:sz w:val="24"/>
              </w:rPr>
              <w:t>n</w:t>
            </w:r>
          </w:p>
        </w:tc>
      </w:tr>
    </w:tbl>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p>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p>
    <w:p w:rsidR="009323FE" w:rsidRPr="00040274" w:rsidRDefault="009323FE" w:rsidP="009323FE">
      <w:pPr>
        <w:spacing w:line="360" w:lineRule="auto"/>
        <w:ind w:left="426"/>
        <w:jc w:val="both"/>
        <w:rPr>
          <w:rFonts w:ascii="Arial" w:hAnsi="Arial" w:cs="Arial"/>
          <w:sz w:val="24"/>
        </w:rPr>
      </w:pP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r w:rsidRPr="00040274">
        <w:rPr>
          <w:rFonts w:ascii="Arial" w:hAnsi="Arial" w:cs="Arial"/>
          <w:sz w:val="24"/>
        </w:rPr>
        <w:tab/>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4379"/>
      </w:tblGrid>
      <w:tr w:rsidR="009323FE" w:rsidTr="00814799">
        <w:trPr>
          <w:trHeight w:val="377"/>
          <w:jc w:val="center"/>
        </w:trPr>
        <w:tc>
          <w:tcPr>
            <w:tcW w:w="2759"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ab/>
            </w:r>
            <w:r w:rsidRPr="00040274">
              <w:rPr>
                <w:rFonts w:ascii="Arial" w:hAnsi="Arial" w:cs="Arial"/>
                <w:sz w:val="24"/>
              </w:rPr>
              <w:tab/>
              <w:t>25</w:t>
            </w:r>
          </w:p>
        </w:tc>
        <w:tc>
          <w:tcPr>
            <w:tcW w:w="4379" w:type="dxa"/>
            <w:vAlign w:val="center"/>
          </w:tcPr>
          <w:p w:rsidR="009323FE" w:rsidRDefault="009323FE" w:rsidP="00814799">
            <w:pPr>
              <w:spacing w:line="360" w:lineRule="auto"/>
              <w:rPr>
                <w:rFonts w:ascii="Arial" w:hAnsi="Arial" w:cs="Arial"/>
                <w:sz w:val="24"/>
              </w:rPr>
            </w:pPr>
            <w:r w:rsidRPr="00040274">
              <w:rPr>
                <w:rFonts w:ascii="Arial" w:hAnsi="Arial" w:cs="Arial"/>
                <w:sz w:val="24"/>
              </w:rPr>
              <w:t>df</w:t>
            </w:r>
          </w:p>
        </w:tc>
      </w:tr>
      <w:tr w:rsidR="009323FE" w:rsidTr="00814799">
        <w:trPr>
          <w:trHeight w:val="363"/>
          <w:jc w:val="center"/>
        </w:trPr>
        <w:tc>
          <w:tcPr>
            <w:tcW w:w="2759"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-9.706</w:t>
            </w:r>
          </w:p>
        </w:tc>
        <w:tc>
          <w:tcPr>
            <w:tcW w:w="4379" w:type="dxa"/>
            <w:vAlign w:val="center"/>
          </w:tcPr>
          <w:p w:rsidR="009323FE" w:rsidRDefault="009323FE" w:rsidP="00814799">
            <w:pPr>
              <w:spacing w:line="360" w:lineRule="auto"/>
              <w:rPr>
                <w:rFonts w:ascii="Arial" w:hAnsi="Arial" w:cs="Arial"/>
                <w:sz w:val="24"/>
              </w:rPr>
            </w:pPr>
            <w:r w:rsidRPr="00040274">
              <w:rPr>
                <w:rFonts w:ascii="Arial" w:hAnsi="Arial" w:cs="Arial"/>
                <w:sz w:val="24"/>
              </w:rPr>
              <w:t>difference (Control</w:t>
            </w:r>
            <w:r>
              <w:rPr>
                <w:rFonts w:ascii="Arial" w:hAnsi="Arial" w:cs="Arial"/>
                <w:sz w:val="24"/>
              </w:rPr>
              <w:t>2–</w:t>
            </w:r>
            <w:r w:rsidRPr="00040274">
              <w:rPr>
                <w:rFonts w:ascii="Arial" w:hAnsi="Arial" w:cs="Arial"/>
                <w:sz w:val="24"/>
              </w:rPr>
              <w:t xml:space="preserve"> Experimental</w:t>
            </w:r>
            <w:r>
              <w:rPr>
                <w:rFonts w:ascii="Arial" w:hAnsi="Arial" w:cs="Arial"/>
                <w:sz w:val="24"/>
              </w:rPr>
              <w:t>2</w:t>
            </w:r>
            <w:r w:rsidRPr="00040274">
              <w:rPr>
                <w:rFonts w:ascii="Arial" w:hAnsi="Arial" w:cs="Arial"/>
                <w:sz w:val="24"/>
              </w:rPr>
              <w:t>)</w:t>
            </w:r>
          </w:p>
        </w:tc>
      </w:tr>
      <w:tr w:rsidR="009323FE" w:rsidTr="00814799">
        <w:trPr>
          <w:trHeight w:val="377"/>
          <w:jc w:val="center"/>
        </w:trPr>
        <w:tc>
          <w:tcPr>
            <w:tcW w:w="2759"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1.029</w:t>
            </w:r>
          </w:p>
        </w:tc>
        <w:tc>
          <w:tcPr>
            <w:tcW w:w="4379" w:type="dxa"/>
            <w:vAlign w:val="center"/>
          </w:tcPr>
          <w:p w:rsidR="009323FE" w:rsidRDefault="009323FE" w:rsidP="00814799">
            <w:pPr>
              <w:spacing w:line="360" w:lineRule="auto"/>
              <w:rPr>
                <w:rFonts w:ascii="Arial" w:hAnsi="Arial" w:cs="Arial"/>
                <w:sz w:val="24"/>
              </w:rPr>
            </w:pPr>
            <w:r w:rsidRPr="00040274">
              <w:rPr>
                <w:rFonts w:ascii="Arial" w:hAnsi="Arial" w:cs="Arial"/>
                <w:sz w:val="24"/>
              </w:rPr>
              <w:t>standard error of difference</w:t>
            </w:r>
          </w:p>
        </w:tc>
      </w:tr>
      <w:tr w:rsidR="009323FE" w:rsidTr="00814799">
        <w:trPr>
          <w:trHeight w:val="363"/>
          <w:jc w:val="center"/>
        </w:trPr>
        <w:tc>
          <w:tcPr>
            <w:tcW w:w="2759" w:type="dxa"/>
            <w:vAlign w:val="center"/>
          </w:tcPr>
          <w:p w:rsidR="009323FE" w:rsidRDefault="009323FE" w:rsidP="00814799">
            <w:pPr>
              <w:spacing w:line="360" w:lineRule="auto"/>
              <w:jc w:val="right"/>
              <w:rPr>
                <w:rFonts w:ascii="Arial" w:hAnsi="Arial" w:cs="Arial"/>
                <w:sz w:val="24"/>
              </w:rPr>
            </w:pPr>
            <w:r w:rsidRPr="00040274">
              <w:rPr>
                <w:rFonts w:ascii="Arial" w:hAnsi="Arial" w:cs="Arial"/>
                <w:sz w:val="24"/>
              </w:rPr>
              <w:t>0</w:t>
            </w:r>
          </w:p>
        </w:tc>
        <w:tc>
          <w:tcPr>
            <w:tcW w:w="4379" w:type="dxa"/>
            <w:vAlign w:val="center"/>
          </w:tcPr>
          <w:p w:rsidR="009323FE" w:rsidRDefault="009323FE" w:rsidP="00814799">
            <w:pPr>
              <w:spacing w:line="360" w:lineRule="auto"/>
              <w:rPr>
                <w:rFonts w:ascii="Arial" w:hAnsi="Arial" w:cs="Arial"/>
                <w:sz w:val="24"/>
              </w:rPr>
            </w:pPr>
            <w:r w:rsidRPr="00040274">
              <w:rPr>
                <w:rFonts w:ascii="Arial" w:hAnsi="Arial" w:cs="Arial"/>
                <w:sz w:val="24"/>
              </w:rPr>
              <w:t>hypothesized difference</w:t>
            </w:r>
            <w:r w:rsidRPr="00040274">
              <w:rPr>
                <w:rFonts w:ascii="Arial" w:hAnsi="Arial" w:cs="Arial"/>
                <w:sz w:val="24"/>
              </w:rPr>
              <w:tab/>
            </w:r>
          </w:p>
        </w:tc>
      </w:tr>
      <w:tr w:rsidR="009323FE" w:rsidTr="00814799">
        <w:trPr>
          <w:trHeight w:val="377"/>
          <w:jc w:val="center"/>
        </w:trPr>
        <w:tc>
          <w:tcPr>
            <w:tcW w:w="2759" w:type="dxa"/>
            <w:vAlign w:val="center"/>
          </w:tcPr>
          <w:p w:rsidR="009323FE" w:rsidRPr="00040274" w:rsidRDefault="009323FE" w:rsidP="00814799">
            <w:pPr>
              <w:spacing w:line="360" w:lineRule="auto"/>
              <w:jc w:val="right"/>
              <w:rPr>
                <w:rFonts w:ascii="Arial" w:hAnsi="Arial" w:cs="Arial"/>
                <w:sz w:val="24"/>
              </w:rPr>
            </w:pPr>
          </w:p>
        </w:tc>
        <w:tc>
          <w:tcPr>
            <w:tcW w:w="4379" w:type="dxa"/>
            <w:vAlign w:val="center"/>
          </w:tcPr>
          <w:p w:rsidR="009323FE" w:rsidRPr="00040274" w:rsidRDefault="009323FE" w:rsidP="00814799">
            <w:pPr>
              <w:spacing w:line="360" w:lineRule="auto"/>
              <w:rPr>
                <w:rFonts w:ascii="Arial" w:hAnsi="Arial" w:cs="Arial"/>
                <w:sz w:val="24"/>
              </w:rPr>
            </w:pPr>
          </w:p>
        </w:tc>
      </w:tr>
      <w:tr w:rsidR="009323FE" w:rsidTr="00814799">
        <w:trPr>
          <w:trHeight w:val="377"/>
          <w:jc w:val="center"/>
        </w:trPr>
        <w:tc>
          <w:tcPr>
            <w:tcW w:w="2759" w:type="dxa"/>
            <w:vAlign w:val="center"/>
          </w:tcPr>
          <w:p w:rsidR="009323FE" w:rsidRPr="00040274" w:rsidRDefault="009323FE" w:rsidP="00814799">
            <w:pPr>
              <w:spacing w:line="360" w:lineRule="auto"/>
              <w:jc w:val="right"/>
              <w:rPr>
                <w:rFonts w:ascii="Arial" w:hAnsi="Arial" w:cs="Arial"/>
                <w:sz w:val="24"/>
              </w:rPr>
            </w:pPr>
            <w:r w:rsidRPr="00040274">
              <w:rPr>
                <w:rFonts w:ascii="Arial" w:hAnsi="Arial" w:cs="Arial"/>
                <w:sz w:val="24"/>
              </w:rPr>
              <w:t>-9.43</w:t>
            </w:r>
            <w:r w:rsidRPr="00040274">
              <w:rPr>
                <w:rFonts w:ascii="Arial" w:hAnsi="Arial" w:cs="Arial"/>
                <w:sz w:val="24"/>
              </w:rPr>
              <w:tab/>
            </w:r>
          </w:p>
        </w:tc>
        <w:tc>
          <w:tcPr>
            <w:tcW w:w="4379" w:type="dxa"/>
            <w:vAlign w:val="center"/>
          </w:tcPr>
          <w:p w:rsidR="009323FE" w:rsidRPr="00040274" w:rsidRDefault="009323FE" w:rsidP="00814799">
            <w:pPr>
              <w:spacing w:line="360" w:lineRule="auto"/>
              <w:rPr>
                <w:rFonts w:ascii="Arial" w:hAnsi="Arial" w:cs="Arial"/>
                <w:sz w:val="24"/>
              </w:rPr>
            </w:pPr>
            <w:r w:rsidRPr="00040274">
              <w:rPr>
                <w:rFonts w:ascii="Arial" w:hAnsi="Arial" w:cs="Arial"/>
                <w:sz w:val="24"/>
              </w:rPr>
              <w:t>t</w:t>
            </w:r>
          </w:p>
        </w:tc>
      </w:tr>
      <w:tr w:rsidR="009323FE" w:rsidTr="00814799">
        <w:trPr>
          <w:trHeight w:val="363"/>
          <w:jc w:val="center"/>
        </w:trPr>
        <w:tc>
          <w:tcPr>
            <w:tcW w:w="2759" w:type="dxa"/>
            <w:vAlign w:val="center"/>
          </w:tcPr>
          <w:p w:rsidR="009323FE" w:rsidRPr="0011100E" w:rsidRDefault="009323FE" w:rsidP="00814799">
            <w:pPr>
              <w:spacing w:line="360" w:lineRule="auto"/>
              <w:jc w:val="right"/>
              <w:rPr>
                <w:rFonts w:ascii="Arial" w:hAnsi="Arial" w:cs="Arial"/>
                <w:b/>
                <w:sz w:val="24"/>
              </w:rPr>
            </w:pPr>
            <w:r w:rsidRPr="0011100E">
              <w:rPr>
                <w:rFonts w:ascii="Arial" w:hAnsi="Arial" w:cs="Arial"/>
                <w:b/>
                <w:sz w:val="24"/>
              </w:rPr>
              <w:t>1.03E-09</w:t>
            </w:r>
          </w:p>
        </w:tc>
        <w:tc>
          <w:tcPr>
            <w:tcW w:w="4379" w:type="dxa"/>
            <w:vAlign w:val="center"/>
          </w:tcPr>
          <w:p w:rsidR="009323FE" w:rsidRPr="00040274" w:rsidRDefault="009323FE" w:rsidP="00814799">
            <w:pPr>
              <w:spacing w:line="360" w:lineRule="auto"/>
              <w:rPr>
                <w:rFonts w:ascii="Arial" w:hAnsi="Arial" w:cs="Arial"/>
                <w:sz w:val="24"/>
              </w:rPr>
            </w:pPr>
            <w:r w:rsidRPr="00040274">
              <w:rPr>
                <w:rFonts w:ascii="Arial" w:hAnsi="Arial" w:cs="Arial"/>
                <w:sz w:val="24"/>
              </w:rPr>
              <w:t>p-value (two-tailed)</w:t>
            </w:r>
          </w:p>
        </w:tc>
      </w:tr>
    </w:tbl>
    <w:p w:rsidR="009323FE" w:rsidRPr="00040274" w:rsidRDefault="009323FE" w:rsidP="009323FE">
      <w:pPr>
        <w:spacing w:line="360" w:lineRule="auto"/>
        <w:ind w:left="426"/>
        <w:jc w:val="center"/>
        <w:rPr>
          <w:rFonts w:ascii="Arial" w:hAnsi="Arial" w:cs="Arial"/>
          <w:sz w:val="24"/>
        </w:rPr>
      </w:pPr>
    </w:p>
    <w:p w:rsidR="009323FE" w:rsidRDefault="009323FE" w:rsidP="009323FE">
      <w:pPr>
        <w:spacing w:line="360" w:lineRule="auto"/>
        <w:ind w:left="1134"/>
        <w:jc w:val="both"/>
        <w:rPr>
          <w:rFonts w:ascii="Arial" w:hAnsi="Arial" w:cs="Arial"/>
          <w:sz w:val="24"/>
        </w:rPr>
      </w:pPr>
      <w:r>
        <w:rPr>
          <w:rFonts w:ascii="Arial" w:hAnsi="Arial" w:cs="Arial"/>
          <w:sz w:val="24"/>
        </w:rPr>
        <w:t>El resultado nos dice que p</w:t>
      </w:r>
      <w:r w:rsidRPr="00040274">
        <w:rPr>
          <w:rFonts w:ascii="Arial" w:hAnsi="Arial" w:cs="Arial"/>
          <w:sz w:val="24"/>
        </w:rPr>
        <w:t xml:space="preserve">-valor es </w:t>
      </w:r>
      <w:r w:rsidR="0011100E">
        <w:rPr>
          <w:rFonts w:ascii="Arial" w:hAnsi="Arial" w:cs="Arial"/>
          <w:sz w:val="24"/>
        </w:rPr>
        <w:t xml:space="preserve">igual a uno punto cero tres multiplicado 10 y elevado a negativo nueve, cuyo resultado es 0.00…, lo cual es </w:t>
      </w:r>
      <w:r>
        <w:rPr>
          <w:rFonts w:ascii="Arial" w:hAnsi="Arial" w:cs="Arial"/>
          <w:sz w:val="24"/>
        </w:rPr>
        <w:t>menor</w:t>
      </w:r>
      <w:r w:rsidRPr="00040274">
        <w:rPr>
          <w:rFonts w:ascii="Arial" w:hAnsi="Arial" w:cs="Arial"/>
          <w:sz w:val="24"/>
        </w:rPr>
        <w:t xml:space="preserve"> al nivel de significancia</w:t>
      </w:r>
      <w:r>
        <w:rPr>
          <w:rFonts w:ascii="Arial" w:hAnsi="Arial" w:cs="Arial"/>
          <w:sz w:val="24"/>
        </w:rPr>
        <w:t>, por lo que se rechaza la</w:t>
      </w:r>
      <w:r w:rsidRPr="00040274">
        <w:rPr>
          <w:rFonts w:ascii="Arial" w:hAnsi="Arial" w:cs="Arial"/>
          <w:sz w:val="24"/>
        </w:rPr>
        <w:t xml:space="preserve"> hipótesis nula</w:t>
      </w:r>
      <w:r>
        <w:rPr>
          <w:rFonts w:ascii="Arial" w:hAnsi="Arial" w:cs="Arial"/>
          <w:sz w:val="24"/>
        </w:rPr>
        <w:t>.</w:t>
      </w:r>
    </w:p>
    <w:p w:rsidR="00E17172" w:rsidRDefault="009323FE" w:rsidP="009323FE">
      <w:pPr>
        <w:spacing w:line="360" w:lineRule="auto"/>
        <w:ind w:left="1134"/>
        <w:jc w:val="both"/>
        <w:rPr>
          <w:rFonts w:ascii="Arial" w:hAnsi="Arial" w:cs="Arial"/>
          <w:sz w:val="24"/>
        </w:rPr>
      </w:pPr>
      <w:r w:rsidRPr="002B148A">
        <w:rPr>
          <w:rFonts w:ascii="Arial" w:hAnsi="Arial" w:cs="Arial"/>
          <w:b/>
          <w:sz w:val="24"/>
        </w:rPr>
        <w:t xml:space="preserve">En conclusión, </w:t>
      </w:r>
      <w:r w:rsidRPr="00E724F3">
        <w:rPr>
          <w:rFonts w:ascii="Arial" w:hAnsi="Arial" w:cs="Arial"/>
          <w:sz w:val="24"/>
        </w:rPr>
        <w:t>en la prueba de salida</w:t>
      </w:r>
      <w:r w:rsidRPr="002B148A">
        <w:rPr>
          <w:rFonts w:ascii="Arial" w:hAnsi="Arial" w:cs="Arial"/>
          <w:b/>
          <w:sz w:val="24"/>
        </w:rPr>
        <w:t xml:space="preserve"> SI </w:t>
      </w:r>
      <w:r w:rsidRPr="00E724F3">
        <w:rPr>
          <w:rFonts w:ascii="Arial" w:hAnsi="Arial" w:cs="Arial"/>
          <w:sz w:val="24"/>
        </w:rPr>
        <w:t>hay diferencia significativa en el desarrollo de la creatividad en niños de cinco años de la I.E.I. Nº 047 “Capullitos de María” -Chiclayo - Lambayeque, después de aplicar las estrategias didáctico- lúdicas.</w:t>
      </w:r>
    </w:p>
    <w:p w:rsidR="004E6195" w:rsidRDefault="00AE4FB8" w:rsidP="00B17060">
      <w:pPr>
        <w:spacing w:after="0" w:line="360" w:lineRule="auto"/>
        <w:ind w:left="1134"/>
        <w:jc w:val="both"/>
        <w:rPr>
          <w:rFonts w:ascii="Arial" w:eastAsia="Times New Roman" w:hAnsi="Arial" w:cs="Arial"/>
          <w:sz w:val="24"/>
          <w:szCs w:val="30"/>
        </w:rPr>
      </w:pPr>
      <w:r>
        <w:rPr>
          <w:rFonts w:ascii="Arial" w:eastAsia="Times New Roman" w:hAnsi="Arial" w:cs="Arial"/>
          <w:sz w:val="24"/>
          <w:szCs w:val="30"/>
        </w:rPr>
        <w:t>Se comprueba entonces que l</w:t>
      </w:r>
      <w:r w:rsidR="004E6195" w:rsidRPr="00360A6D">
        <w:rPr>
          <w:rFonts w:ascii="Arial" w:eastAsia="Times New Roman" w:hAnsi="Arial" w:cs="Arial"/>
          <w:sz w:val="24"/>
          <w:szCs w:val="30"/>
        </w:rPr>
        <w:t>a teoría</w:t>
      </w:r>
      <w:r>
        <w:rPr>
          <w:rFonts w:ascii="Arial" w:eastAsia="Times New Roman" w:hAnsi="Arial" w:cs="Arial"/>
          <w:sz w:val="24"/>
          <w:szCs w:val="30"/>
        </w:rPr>
        <w:t xml:space="preserve"> de transmisión o transferencia,</w:t>
      </w:r>
      <w:r w:rsidR="004E6195" w:rsidRPr="00360A6D">
        <w:rPr>
          <w:rFonts w:ascii="Arial" w:eastAsia="Times New Roman" w:hAnsi="Arial" w:cs="Arial"/>
          <w:sz w:val="24"/>
          <w:szCs w:val="30"/>
        </w:rPr>
        <w:t xml:space="preserve"> propuesta por el psicólogo estadoun</w:t>
      </w:r>
      <w:r w:rsidR="004E6195">
        <w:rPr>
          <w:rFonts w:ascii="Arial" w:eastAsia="Times New Roman" w:hAnsi="Arial" w:cs="Arial"/>
          <w:sz w:val="24"/>
          <w:szCs w:val="30"/>
        </w:rPr>
        <w:t>idense Joy Paul Guilford (1967),</w:t>
      </w:r>
      <w:r>
        <w:rPr>
          <w:rFonts w:ascii="Arial" w:eastAsia="Times New Roman" w:hAnsi="Arial" w:cs="Arial"/>
          <w:sz w:val="24"/>
          <w:szCs w:val="30"/>
        </w:rPr>
        <w:t xml:space="preserve"> es correcta, pues fue posible aplicar y enseñar</w:t>
      </w:r>
      <w:r w:rsidR="00B17060">
        <w:rPr>
          <w:rFonts w:ascii="Arial" w:eastAsia="Times New Roman" w:hAnsi="Arial" w:cs="Arial"/>
          <w:sz w:val="24"/>
          <w:szCs w:val="30"/>
        </w:rPr>
        <w:t xml:space="preserve"> la creatividad</w:t>
      </w:r>
      <w:r w:rsidR="004E6195">
        <w:rPr>
          <w:rFonts w:ascii="Arial" w:eastAsia="Times New Roman" w:hAnsi="Arial" w:cs="Arial"/>
          <w:sz w:val="24"/>
          <w:szCs w:val="30"/>
        </w:rPr>
        <w:t>,</w:t>
      </w:r>
      <w:r w:rsidR="00B17060">
        <w:rPr>
          <w:rFonts w:ascii="Arial" w:eastAsia="Times New Roman" w:hAnsi="Arial" w:cs="Arial"/>
          <w:sz w:val="24"/>
          <w:szCs w:val="30"/>
        </w:rPr>
        <w:t xml:space="preserve"> desarrollando su pensamiento divergente</w:t>
      </w:r>
      <w:r w:rsidR="004E6195">
        <w:rPr>
          <w:rFonts w:ascii="Arial" w:eastAsia="Times New Roman" w:hAnsi="Arial" w:cs="Arial"/>
          <w:sz w:val="24"/>
          <w:szCs w:val="30"/>
        </w:rPr>
        <w:t>.</w:t>
      </w:r>
    </w:p>
    <w:p w:rsidR="0089343A" w:rsidRDefault="0089343A">
      <w:pPr>
        <w:rPr>
          <w:rFonts w:ascii="Arial" w:hAnsi="Arial" w:cs="Arial"/>
          <w:sz w:val="24"/>
        </w:rPr>
      </w:pPr>
    </w:p>
    <w:p w:rsidR="00E17172" w:rsidRPr="00E724F3" w:rsidRDefault="00E17172">
      <w:pPr>
        <w:rPr>
          <w:rFonts w:ascii="Arial" w:hAnsi="Arial" w:cs="Arial"/>
          <w:sz w:val="24"/>
        </w:rPr>
        <w:sectPr w:rsidR="00E17172" w:rsidRPr="00E724F3" w:rsidSect="0089343A">
          <w:type w:val="continuous"/>
          <w:pgSz w:w="11907" w:h="16839" w:code="9"/>
          <w:pgMar w:top="1418" w:right="1701" w:bottom="1418" w:left="1418" w:header="709" w:footer="709" w:gutter="0"/>
          <w:cols w:space="708"/>
          <w:docGrid w:linePitch="360"/>
        </w:sectPr>
      </w:pPr>
    </w:p>
    <w:p w:rsidR="00E17172" w:rsidRDefault="00E17172">
      <w:pPr>
        <w:rPr>
          <w:rFonts w:ascii="Arial" w:hAnsi="Arial" w:cs="Arial"/>
          <w:b/>
          <w:sz w:val="24"/>
        </w:rPr>
      </w:pPr>
    </w:p>
    <w:p w:rsidR="00186F52" w:rsidRDefault="00186F52" w:rsidP="00E17172">
      <w:pPr>
        <w:sectPr w:rsidR="00186F52" w:rsidSect="0089343A">
          <w:type w:val="continuous"/>
          <w:pgSz w:w="11907" w:h="16839" w:code="9"/>
          <w:pgMar w:top="1418" w:right="1701" w:bottom="1418" w:left="1418" w:header="709" w:footer="709" w:gutter="0"/>
          <w:cols w:space="708"/>
          <w:docGrid w:linePitch="360"/>
        </w:sectPr>
      </w:pPr>
    </w:p>
    <w:p w:rsidR="00E17172" w:rsidRDefault="00E17172" w:rsidP="00E17172">
      <w:r w:rsidRPr="00C56833">
        <w:rPr>
          <w:noProof/>
          <w:lang w:eastAsia="es-PE"/>
        </w:rPr>
        <w:lastRenderedPageBreak/>
        <mc:AlternateContent>
          <mc:Choice Requires="wps">
            <w:drawing>
              <wp:anchor distT="0" distB="0" distL="114300" distR="114300" simplePos="0" relativeHeight="251823104" behindDoc="0" locked="0" layoutInCell="1" allowOverlap="1" wp14:anchorId="6541B95E" wp14:editId="25713579">
                <wp:simplePos x="0" y="0"/>
                <wp:positionH relativeFrom="column">
                  <wp:posOffset>377190</wp:posOffset>
                </wp:positionH>
                <wp:positionV relativeFrom="paragraph">
                  <wp:posOffset>-379730</wp:posOffset>
                </wp:positionV>
                <wp:extent cx="7659370" cy="403225"/>
                <wp:effectExtent l="0" t="0" r="0" b="0"/>
                <wp:wrapNone/>
                <wp:docPr id="930" name="930 Rectángulo"/>
                <wp:cNvGraphicFramePr/>
                <a:graphic xmlns:a="http://schemas.openxmlformats.org/drawingml/2006/main">
                  <a:graphicData uri="http://schemas.microsoft.com/office/word/2010/wordprocessingShape">
                    <wps:wsp>
                      <wps:cNvSpPr/>
                      <wps:spPr>
                        <a:xfrm>
                          <a:off x="0" y="0"/>
                          <a:ext cx="7659370" cy="403225"/>
                        </a:xfrm>
                        <a:prstGeom prst="rect">
                          <a:avLst/>
                        </a:prstGeom>
                        <a:noFill/>
                        <a:ln w="25400" cap="flat" cmpd="sng" algn="ctr">
                          <a:noFill/>
                          <a:prstDash val="sysDot"/>
                          <a:bevel/>
                        </a:ln>
                        <a:effectLst/>
                      </wps:spPr>
                      <wps:txbx>
                        <w:txbxContent>
                          <w:p w:rsidR="00797B9A" w:rsidRPr="00FE5617" w:rsidRDefault="00797B9A" w:rsidP="00E17172">
                            <w:pPr>
                              <w:jc w:val="center"/>
                              <w:rPr>
                                <w:rFonts w:ascii="Arial" w:hAnsi="Arial" w:cs="Arial"/>
                                <w:b/>
                                <w:color w:val="000000" w:themeColor="text1"/>
                                <w:sz w:val="24"/>
                                <w:szCs w:val="24"/>
                              </w:rPr>
                            </w:pPr>
                            <w:r w:rsidRPr="00FE5617">
                              <w:rPr>
                                <w:rFonts w:ascii="Arial" w:hAnsi="Arial" w:cs="Arial"/>
                                <w:b/>
                                <w:color w:val="000000" w:themeColor="text1"/>
                                <w:sz w:val="24"/>
                                <w:szCs w:val="24"/>
                              </w:rPr>
                              <w:t xml:space="preserve">CUADRO N° </w:t>
                            </w:r>
                            <w:r>
                              <w:rPr>
                                <w:rFonts w:ascii="Arial" w:hAnsi="Arial" w:cs="Arial"/>
                                <w:b/>
                                <w:color w:val="000000" w:themeColor="text1"/>
                                <w:sz w:val="24"/>
                                <w:szCs w:val="24"/>
                              </w:rPr>
                              <w:t>1</w:t>
                            </w:r>
                            <w:r w:rsidRPr="00FE5617">
                              <w:rPr>
                                <w:rFonts w:ascii="Arial" w:hAnsi="Arial" w:cs="Arial"/>
                                <w:b/>
                                <w:color w:val="000000" w:themeColor="text1"/>
                                <w:sz w:val="24"/>
                                <w:szCs w:val="24"/>
                              </w:rPr>
                              <w:t>: RESULTADO DE LA EVALUACIÓN DE ENTRADA POR INDICADOR</w:t>
                            </w:r>
                            <w:r>
                              <w:rPr>
                                <w:rFonts w:ascii="Arial" w:hAnsi="Arial" w:cs="Arial"/>
                                <w:b/>
                                <w:color w:val="000000" w:themeColor="text1"/>
                                <w:sz w:val="24"/>
                                <w:szCs w:val="24"/>
                              </w:rPr>
                              <w: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1B95E" id="930 Rectángulo" o:spid="_x0000_s1071" style="position:absolute;margin-left:29.7pt;margin-top:-29.9pt;width:603.1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" filled="f" stroked="f" strokeweight="2pt">
                <v:stroke dashstyle="1 1" joinstyle="bevel"/>
                <v:textbox>
                  <w:txbxContent>
                    <w:p w:rsidR="00797B9A" w:rsidRPr="00FE5617" w:rsidRDefault="00797B9A" w:rsidP="00E17172">
                      <w:pPr>
                        <w:jc w:val="center"/>
                        <w:rPr>
                          <w:rFonts w:ascii="Arial" w:hAnsi="Arial" w:cs="Arial"/>
                          <w:b/>
                          <w:color w:val="000000" w:themeColor="text1"/>
                          <w:sz w:val="24"/>
                          <w:szCs w:val="24"/>
                        </w:rPr>
                      </w:pPr>
                      <w:r w:rsidRPr="00FE5617">
                        <w:rPr>
                          <w:rFonts w:ascii="Arial" w:hAnsi="Arial" w:cs="Arial"/>
                          <w:b/>
                          <w:color w:val="000000" w:themeColor="text1"/>
                          <w:sz w:val="24"/>
                          <w:szCs w:val="24"/>
                        </w:rPr>
                        <w:t xml:space="preserve">CUADRO N° </w:t>
                      </w:r>
                      <w:r>
                        <w:rPr>
                          <w:rFonts w:ascii="Arial" w:hAnsi="Arial" w:cs="Arial"/>
                          <w:b/>
                          <w:color w:val="000000" w:themeColor="text1"/>
                          <w:sz w:val="24"/>
                          <w:szCs w:val="24"/>
                        </w:rPr>
                        <w:t>1</w:t>
                      </w:r>
                      <w:r w:rsidRPr="00FE5617">
                        <w:rPr>
                          <w:rFonts w:ascii="Arial" w:hAnsi="Arial" w:cs="Arial"/>
                          <w:b/>
                          <w:color w:val="000000" w:themeColor="text1"/>
                          <w:sz w:val="24"/>
                          <w:szCs w:val="24"/>
                        </w:rPr>
                        <w:t>: RESULTADO DE LA EVALUACIÓN DE ENTRADA POR INDICADOR</w:t>
                      </w:r>
                      <w:r>
                        <w:rPr>
                          <w:rFonts w:ascii="Arial" w:hAnsi="Arial" w:cs="Arial"/>
                          <w:b/>
                          <w:color w:val="000000" w:themeColor="text1"/>
                          <w:sz w:val="24"/>
                          <w:szCs w:val="24"/>
                        </w:rPr>
                        <w:t>ES</w:t>
                      </w:r>
                    </w:p>
                  </w:txbxContent>
                </v:textbox>
              </v:rect>
            </w:pict>
          </mc:Fallback>
        </mc:AlternateContent>
      </w:r>
    </w:p>
    <w:tbl>
      <w:tblPr>
        <w:tblW w:w="1506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87"/>
        <w:gridCol w:w="1424"/>
        <w:gridCol w:w="1620"/>
        <w:gridCol w:w="410"/>
        <w:gridCol w:w="410"/>
        <w:gridCol w:w="410"/>
        <w:gridCol w:w="410"/>
        <w:gridCol w:w="410"/>
        <w:gridCol w:w="410"/>
        <w:gridCol w:w="410"/>
        <w:gridCol w:w="410"/>
        <w:gridCol w:w="410"/>
        <w:gridCol w:w="532"/>
        <w:gridCol w:w="532"/>
        <w:gridCol w:w="532"/>
        <w:gridCol w:w="532"/>
        <w:gridCol w:w="532"/>
        <w:gridCol w:w="532"/>
        <w:gridCol w:w="532"/>
        <w:gridCol w:w="532"/>
        <w:gridCol w:w="532"/>
        <w:gridCol w:w="532"/>
        <w:gridCol w:w="653"/>
        <w:gridCol w:w="935"/>
        <w:gridCol w:w="1033"/>
      </w:tblGrid>
      <w:tr w:rsidR="00E17172" w:rsidRPr="008E54F8" w:rsidTr="00186F52">
        <w:trPr>
          <w:trHeight w:val="373"/>
        </w:trPr>
        <w:tc>
          <w:tcPr>
            <w:tcW w:w="0" w:type="auto"/>
            <w:shd w:val="clear" w:color="auto" w:fill="92CDDC" w:themeFill="accent5" w:themeFillTint="99"/>
            <w:noWrap/>
            <w:vAlign w:val="center"/>
          </w:tcPr>
          <w:p w:rsidR="00E17172" w:rsidRPr="008E54F8" w:rsidRDefault="00E17172" w:rsidP="007A2635">
            <w:pPr>
              <w:spacing w:after="0" w:line="480" w:lineRule="auto"/>
              <w:jc w:val="center"/>
              <w:rPr>
                <w:rFonts w:ascii="Arial" w:hAnsi="Arial" w:cs="Arial"/>
              </w:rPr>
            </w:pPr>
          </w:p>
        </w:tc>
        <w:tc>
          <w:tcPr>
            <w:tcW w:w="0" w:type="auto"/>
            <w:shd w:val="clear" w:color="auto" w:fill="92CDDC" w:themeFill="accent5" w:themeFillTint="99"/>
            <w:noWrap/>
            <w:vAlign w:val="center"/>
          </w:tcPr>
          <w:p w:rsidR="00E17172" w:rsidRPr="008E54F8" w:rsidRDefault="00E17172" w:rsidP="007A2635">
            <w:pPr>
              <w:spacing w:after="0" w:line="480" w:lineRule="auto"/>
              <w:jc w:val="center"/>
              <w:rPr>
                <w:rFonts w:ascii="Arial" w:hAnsi="Arial" w:cs="Arial"/>
              </w:rPr>
            </w:pPr>
          </w:p>
        </w:tc>
        <w:tc>
          <w:tcPr>
            <w:tcW w:w="0" w:type="auto"/>
            <w:shd w:val="clear" w:color="auto" w:fill="92CDDC" w:themeFill="accent5" w:themeFillTint="99"/>
            <w:noWrap/>
            <w:vAlign w:val="center"/>
          </w:tcPr>
          <w:p w:rsidR="00E17172" w:rsidRPr="008E54F8" w:rsidRDefault="00E17172" w:rsidP="007A2635">
            <w:pPr>
              <w:spacing w:after="0" w:line="480" w:lineRule="auto"/>
              <w:jc w:val="center"/>
              <w:rPr>
                <w:rFonts w:ascii="Arial" w:hAnsi="Arial" w:cs="Arial"/>
              </w:rPr>
            </w:pPr>
          </w:p>
        </w:tc>
        <w:tc>
          <w:tcPr>
            <w:tcW w:w="0" w:type="auto"/>
            <w:gridSpan w:val="5"/>
            <w:shd w:val="clear" w:color="auto" w:fill="92CDDC" w:themeFill="accent5" w:themeFillTint="99"/>
            <w:noWrap/>
            <w:vAlign w:val="center"/>
          </w:tcPr>
          <w:p w:rsidR="00E17172" w:rsidRPr="008E54F8" w:rsidRDefault="00E17172" w:rsidP="007A2635">
            <w:pPr>
              <w:spacing w:before="240" w:line="480" w:lineRule="auto"/>
              <w:jc w:val="center"/>
              <w:rPr>
                <w:rFonts w:ascii="Arial" w:hAnsi="Arial" w:cs="Arial"/>
                <w:b/>
              </w:rPr>
            </w:pPr>
            <w:r w:rsidRPr="008E54F8">
              <w:rPr>
                <w:rFonts w:ascii="Arial" w:hAnsi="Arial" w:cs="Arial"/>
                <w:b/>
              </w:rPr>
              <w:t>Fluidez</w:t>
            </w:r>
          </w:p>
        </w:tc>
        <w:tc>
          <w:tcPr>
            <w:tcW w:w="0" w:type="auto"/>
            <w:gridSpan w:val="5"/>
            <w:shd w:val="clear" w:color="auto" w:fill="92CDDC" w:themeFill="accent5" w:themeFillTint="99"/>
            <w:noWrap/>
            <w:vAlign w:val="center"/>
          </w:tcPr>
          <w:p w:rsidR="00E17172" w:rsidRPr="008E54F8" w:rsidRDefault="00E17172" w:rsidP="007A2635">
            <w:pPr>
              <w:spacing w:before="240" w:line="480" w:lineRule="auto"/>
              <w:jc w:val="center"/>
              <w:rPr>
                <w:rFonts w:ascii="Arial" w:hAnsi="Arial" w:cs="Arial"/>
                <w:b/>
              </w:rPr>
            </w:pPr>
            <w:r w:rsidRPr="008E54F8">
              <w:rPr>
                <w:rFonts w:ascii="Arial" w:hAnsi="Arial" w:cs="Arial"/>
                <w:b/>
              </w:rPr>
              <w:t>Flexibilidad</w:t>
            </w:r>
          </w:p>
        </w:tc>
        <w:tc>
          <w:tcPr>
            <w:tcW w:w="0" w:type="auto"/>
            <w:gridSpan w:val="5"/>
            <w:shd w:val="clear" w:color="auto" w:fill="92CDDC" w:themeFill="accent5" w:themeFillTint="99"/>
            <w:noWrap/>
            <w:vAlign w:val="center"/>
          </w:tcPr>
          <w:p w:rsidR="00E17172" w:rsidRPr="008E54F8" w:rsidRDefault="00E17172" w:rsidP="007A2635">
            <w:pPr>
              <w:spacing w:before="240" w:line="480" w:lineRule="auto"/>
              <w:jc w:val="center"/>
              <w:rPr>
                <w:rFonts w:ascii="Arial" w:hAnsi="Arial" w:cs="Arial"/>
                <w:b/>
              </w:rPr>
            </w:pPr>
            <w:r w:rsidRPr="008E54F8">
              <w:rPr>
                <w:rFonts w:ascii="Arial" w:hAnsi="Arial" w:cs="Arial"/>
                <w:b/>
              </w:rPr>
              <w:t>Originalidad</w:t>
            </w:r>
          </w:p>
        </w:tc>
        <w:tc>
          <w:tcPr>
            <w:tcW w:w="2781" w:type="dxa"/>
            <w:gridSpan w:val="5"/>
            <w:shd w:val="clear" w:color="auto" w:fill="92CDDC" w:themeFill="accent5" w:themeFillTint="99"/>
            <w:noWrap/>
            <w:vAlign w:val="center"/>
          </w:tcPr>
          <w:p w:rsidR="00E17172" w:rsidRPr="008E54F8" w:rsidRDefault="00E17172" w:rsidP="007A2635">
            <w:pPr>
              <w:spacing w:before="240" w:line="480" w:lineRule="auto"/>
              <w:jc w:val="center"/>
              <w:rPr>
                <w:rFonts w:ascii="Arial" w:hAnsi="Arial" w:cs="Arial"/>
                <w:b/>
              </w:rPr>
            </w:pPr>
            <w:r w:rsidRPr="008E54F8">
              <w:rPr>
                <w:rFonts w:ascii="Arial" w:hAnsi="Arial" w:cs="Arial"/>
                <w:b/>
              </w:rPr>
              <w:t>Elaboración</w:t>
            </w:r>
          </w:p>
        </w:tc>
        <w:tc>
          <w:tcPr>
            <w:tcW w:w="0" w:type="auto"/>
            <w:shd w:val="clear" w:color="auto" w:fill="92CDDC" w:themeFill="accent5" w:themeFillTint="99"/>
            <w:noWrap/>
            <w:vAlign w:val="center"/>
          </w:tcPr>
          <w:p w:rsidR="00E17172" w:rsidRPr="008E54F8" w:rsidRDefault="00E17172" w:rsidP="007A2635">
            <w:pPr>
              <w:spacing w:after="0" w:line="480" w:lineRule="auto"/>
              <w:jc w:val="center"/>
              <w:rPr>
                <w:rFonts w:ascii="Arial" w:hAnsi="Arial" w:cs="Arial"/>
              </w:rPr>
            </w:pPr>
          </w:p>
        </w:tc>
        <w:tc>
          <w:tcPr>
            <w:tcW w:w="0" w:type="auto"/>
            <w:shd w:val="clear" w:color="auto" w:fill="92CDDC" w:themeFill="accent5" w:themeFillTint="99"/>
            <w:noWrap/>
            <w:vAlign w:val="center"/>
          </w:tcPr>
          <w:p w:rsidR="00E17172" w:rsidRPr="008E54F8" w:rsidRDefault="00E17172" w:rsidP="007A2635">
            <w:pPr>
              <w:spacing w:after="0" w:line="480" w:lineRule="auto"/>
              <w:jc w:val="center"/>
              <w:rPr>
                <w:rFonts w:ascii="Arial" w:hAnsi="Arial" w:cs="Arial"/>
              </w:rPr>
            </w:pPr>
          </w:p>
        </w:tc>
      </w:tr>
      <w:tr w:rsidR="00E17172" w:rsidRPr="008E54F8" w:rsidTr="00186F52">
        <w:trPr>
          <w:trHeight w:val="548"/>
        </w:trPr>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N°</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Grupo</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Nombre</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P2</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P3</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P4</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P5</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P6</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P7</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P8</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P9</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P12</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P13</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P14</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P15</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P16</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P17</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P18</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P19</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P20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Puntaje</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Nivel</w:t>
            </w:r>
            <w:r w:rsidRPr="00E724F3">
              <w:rPr>
                <w:rFonts w:ascii="Arial" w:hAnsi="Arial" w:cs="Arial"/>
              </w:rPr>
              <w:t>1</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Daniela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2</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Yensi</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Medio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3</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Daniel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14</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Medio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4</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Adriana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6</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5</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José</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6</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6</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Ana Luz</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12</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Medio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7</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Cristian Meoño</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7</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8</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Cristian</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13</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Medio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9</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Jenifer</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3</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10</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Stefani</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6</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11</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Antuhane</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5</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12</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Nataly</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4</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13</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Control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Gabriela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4</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lastRenderedPageBreak/>
              <w:t>14</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Control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Gabriel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4</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Muy 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15</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Control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Victor</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8</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16</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Control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Ricardo</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3</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Muy bajo</w:t>
            </w:r>
          </w:p>
        </w:tc>
      </w:tr>
      <w:tr w:rsidR="00E17172" w:rsidRPr="00DA6D14" w:rsidTr="00DA6D14">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17</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Control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María Luz</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4</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Muy 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18</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Diego</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10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19</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Valentina</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7</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20</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Guadalupe</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10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21</w:t>
            </w:r>
          </w:p>
        </w:tc>
        <w:tc>
          <w:tcPr>
            <w:tcW w:w="0" w:type="auto"/>
            <w:shd w:val="clear" w:color="auto" w:fill="DAEEF3" w:themeFill="accent5" w:themeFillTint="33"/>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Luhana</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b/>
              </w:rPr>
            </w:pPr>
            <w:r w:rsidRPr="00DA6D14">
              <w:rPr>
                <w:rFonts w:ascii="Arial" w:hAnsi="Arial" w:cs="Arial"/>
                <w:b/>
              </w:rPr>
              <w:t>10</w:t>
            </w:r>
          </w:p>
        </w:tc>
        <w:tc>
          <w:tcPr>
            <w:tcW w:w="0" w:type="auto"/>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22</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Marko</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Muy 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23</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Keyla</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9</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24</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Alhana</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19</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Alto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25</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Juan</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6</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26</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Mailen</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20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Alto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27</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Brayan</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7</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28</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Darlene</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6</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DA6D14" w:rsidTr="00186F52">
        <w:trPr>
          <w:trHeight w:val="283"/>
        </w:trPr>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29</w:t>
            </w:r>
          </w:p>
        </w:tc>
        <w:tc>
          <w:tcPr>
            <w:tcW w:w="0" w:type="auto"/>
            <w:shd w:val="clear" w:color="auto" w:fill="DAEEF3" w:themeFill="accent5" w:themeFillTint="33"/>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Experimental</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Rodrigo</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1</w:t>
            </w:r>
          </w:p>
        </w:tc>
        <w:tc>
          <w:tcPr>
            <w:tcW w:w="653" w:type="dxa"/>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0</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b/>
              </w:rPr>
            </w:pPr>
            <w:r w:rsidRPr="00DA6D14">
              <w:rPr>
                <w:rFonts w:ascii="Arial" w:hAnsi="Arial" w:cs="Arial"/>
                <w:b/>
              </w:rPr>
              <w:t>7</w:t>
            </w:r>
          </w:p>
        </w:tc>
        <w:tc>
          <w:tcPr>
            <w:tcW w:w="0" w:type="auto"/>
            <w:shd w:val="clear" w:color="auto" w:fill="auto"/>
            <w:noWrap/>
            <w:vAlign w:val="center"/>
            <w:hideMark/>
          </w:tcPr>
          <w:p w:rsidR="00E17172" w:rsidRPr="00DA6D14" w:rsidRDefault="00E17172" w:rsidP="007A2635">
            <w:pPr>
              <w:spacing w:after="0" w:line="480" w:lineRule="auto"/>
              <w:jc w:val="center"/>
              <w:rPr>
                <w:rFonts w:ascii="Arial" w:hAnsi="Arial" w:cs="Arial"/>
              </w:rPr>
            </w:pPr>
            <w:r w:rsidRPr="00DA6D14">
              <w:rPr>
                <w:rFonts w:ascii="Arial" w:hAnsi="Arial" w:cs="Arial"/>
              </w:rPr>
              <w:t>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lastRenderedPageBreak/>
              <w:t>30</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Experimental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Fernanda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31</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Experimental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Camila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18</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Alto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32</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Experimental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Sylvana</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r w:rsidR="00E17172" w:rsidRPr="008E54F8" w:rsidTr="00186F52">
        <w:trPr>
          <w:trHeight w:val="283"/>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33</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Experimental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Alonso</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8</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Bajo</w:t>
            </w:r>
          </w:p>
        </w:tc>
      </w:tr>
      <w:tr w:rsidR="00E17172" w:rsidRPr="008E54F8" w:rsidTr="00186F52">
        <w:trPr>
          <w:trHeight w:val="70"/>
        </w:trPr>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34</w:t>
            </w:r>
          </w:p>
        </w:tc>
        <w:tc>
          <w:tcPr>
            <w:tcW w:w="0" w:type="auto"/>
            <w:shd w:val="clear" w:color="auto" w:fill="DAEEF3" w:themeFill="accent5" w:themeFillTint="33"/>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Experimental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Hadiel</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1</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653" w:type="dxa"/>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0</w:t>
            </w:r>
          </w:p>
        </w:tc>
        <w:tc>
          <w:tcPr>
            <w:tcW w:w="0" w:type="auto"/>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2</w:t>
            </w:r>
          </w:p>
        </w:tc>
        <w:tc>
          <w:tcPr>
            <w:tcW w:w="0" w:type="auto"/>
            <w:shd w:val="clear" w:color="auto" w:fill="auto"/>
            <w:noWrap/>
            <w:vAlign w:val="center"/>
            <w:hideMark/>
          </w:tcPr>
          <w:p w:rsidR="00E17172" w:rsidRPr="008E54F8" w:rsidRDefault="00E17172" w:rsidP="007A2635">
            <w:pPr>
              <w:spacing w:after="0" w:line="480" w:lineRule="auto"/>
              <w:jc w:val="center"/>
              <w:rPr>
                <w:rFonts w:ascii="Arial" w:hAnsi="Arial" w:cs="Arial"/>
              </w:rPr>
            </w:pPr>
            <w:r w:rsidRPr="008E54F8">
              <w:rPr>
                <w:rFonts w:ascii="Arial" w:hAnsi="Arial" w:cs="Arial"/>
              </w:rPr>
              <w:t>Muy bajo</w:t>
            </w:r>
          </w:p>
        </w:tc>
      </w:tr>
    </w:tbl>
    <w:p w:rsidR="00E17172" w:rsidRDefault="00E17172" w:rsidP="00E17172">
      <w:pPr>
        <w:spacing w:line="360" w:lineRule="auto"/>
        <w:ind w:left="360"/>
        <w:jc w:val="both"/>
        <w:rPr>
          <w:rFonts w:ascii="Arial" w:eastAsia="Times New Roman" w:hAnsi="Arial" w:cs="Arial"/>
          <w:b/>
          <w:sz w:val="24"/>
          <w:szCs w:val="24"/>
          <w:lang w:val="es-ES" w:eastAsia="es-PE"/>
        </w:rPr>
      </w:pPr>
      <w:r w:rsidRPr="006748D7">
        <w:rPr>
          <w:rFonts w:ascii="Arial" w:eastAsia="Times New Roman" w:hAnsi="Arial" w:cs="Arial"/>
          <w:b/>
          <w:sz w:val="24"/>
          <w:szCs w:val="24"/>
          <w:lang w:val="es-ES" w:eastAsia="es-PE"/>
        </w:rPr>
        <w:t xml:space="preserve"> </w:t>
      </w:r>
    </w:p>
    <w:tbl>
      <w:tblPr>
        <w:tblW w:w="20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73"/>
        <w:gridCol w:w="1166"/>
      </w:tblGrid>
      <w:tr w:rsidR="00E17172" w:rsidRPr="006E49D2" w:rsidTr="008E54F8">
        <w:trPr>
          <w:trHeight w:val="300"/>
          <w:jc w:val="center"/>
        </w:trPr>
        <w:tc>
          <w:tcPr>
            <w:tcW w:w="846" w:type="dxa"/>
            <w:shd w:val="clear" w:color="auto" w:fill="92CDDC" w:themeFill="accent5" w:themeFillTint="99"/>
            <w:noWrap/>
            <w:vAlign w:val="bottom"/>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RESPUESTA</w:t>
            </w:r>
          </w:p>
        </w:tc>
        <w:tc>
          <w:tcPr>
            <w:tcW w:w="1166" w:type="dxa"/>
            <w:shd w:val="clear" w:color="auto" w:fill="92CDDC" w:themeFill="accent5" w:themeFillTint="99"/>
            <w:noWrap/>
            <w:vAlign w:val="bottom"/>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VALOR</w:t>
            </w:r>
          </w:p>
        </w:tc>
      </w:tr>
      <w:tr w:rsidR="00E17172" w:rsidRPr="006E49D2" w:rsidTr="006E49D2">
        <w:trPr>
          <w:trHeight w:val="300"/>
          <w:jc w:val="center"/>
        </w:trPr>
        <w:tc>
          <w:tcPr>
            <w:tcW w:w="846" w:type="dxa"/>
            <w:shd w:val="clear" w:color="auto" w:fill="auto"/>
            <w:noWrap/>
            <w:vAlign w:val="bottom"/>
            <w:hideMark/>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SI</w:t>
            </w:r>
          </w:p>
        </w:tc>
        <w:tc>
          <w:tcPr>
            <w:tcW w:w="1166" w:type="dxa"/>
            <w:shd w:val="clear" w:color="auto" w:fill="auto"/>
            <w:noWrap/>
            <w:vAlign w:val="bottom"/>
            <w:hideMark/>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1</w:t>
            </w:r>
          </w:p>
        </w:tc>
      </w:tr>
      <w:tr w:rsidR="00E17172" w:rsidRPr="006E49D2" w:rsidTr="006E49D2">
        <w:trPr>
          <w:trHeight w:val="300"/>
          <w:jc w:val="center"/>
        </w:trPr>
        <w:tc>
          <w:tcPr>
            <w:tcW w:w="846" w:type="dxa"/>
            <w:shd w:val="clear" w:color="auto" w:fill="auto"/>
            <w:noWrap/>
            <w:vAlign w:val="bottom"/>
            <w:hideMark/>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NO</w:t>
            </w:r>
          </w:p>
        </w:tc>
        <w:tc>
          <w:tcPr>
            <w:tcW w:w="1166" w:type="dxa"/>
            <w:shd w:val="clear" w:color="auto" w:fill="auto"/>
            <w:noWrap/>
            <w:vAlign w:val="bottom"/>
            <w:hideMark/>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0</w:t>
            </w:r>
          </w:p>
        </w:tc>
      </w:tr>
    </w:tbl>
    <w:p w:rsidR="00E17172" w:rsidRPr="006748D7" w:rsidRDefault="00E17172" w:rsidP="00E17172">
      <w:pPr>
        <w:spacing w:line="360" w:lineRule="auto"/>
        <w:ind w:left="360"/>
        <w:jc w:val="both"/>
        <w:rPr>
          <w:rFonts w:ascii="Arial" w:eastAsia="Times New Roman" w:hAnsi="Arial" w:cs="Arial"/>
          <w:b/>
          <w:sz w:val="24"/>
          <w:szCs w:val="24"/>
          <w:lang w:val="es-ES" w:eastAsia="es-PE"/>
        </w:rPr>
      </w:pPr>
      <w:r w:rsidRPr="006748D7">
        <w:rPr>
          <w:rFonts w:ascii="Arial" w:eastAsia="Times New Roman" w:hAnsi="Arial" w:cs="Arial"/>
          <w:b/>
          <w:sz w:val="24"/>
          <w:szCs w:val="24"/>
          <w:lang w:val="es-ES" w:eastAsia="es-PE"/>
        </w:rPr>
        <w:t xml:space="preserve"> </w:t>
      </w:r>
    </w:p>
    <w:p w:rsidR="00E3522F" w:rsidRDefault="00E3522F" w:rsidP="00E17172">
      <w:pPr>
        <w:rPr>
          <w:rFonts w:ascii="Arial" w:hAnsi="Arial" w:cs="Arial"/>
          <w:color w:val="FF0000"/>
          <w:sz w:val="24"/>
          <w:szCs w:val="24"/>
        </w:rPr>
      </w:pPr>
    </w:p>
    <w:p w:rsidR="00DA6D14" w:rsidRDefault="00DA6D14" w:rsidP="00E17172">
      <w:pPr>
        <w:rPr>
          <w:rFonts w:ascii="Arial" w:hAnsi="Arial" w:cs="Arial"/>
          <w:color w:val="FF0000"/>
          <w:sz w:val="24"/>
          <w:szCs w:val="24"/>
        </w:rPr>
      </w:pPr>
    </w:p>
    <w:p w:rsidR="00E3522F" w:rsidRDefault="00E3522F" w:rsidP="00E17172">
      <w:pPr>
        <w:rPr>
          <w:rFonts w:ascii="Arial" w:hAnsi="Arial" w:cs="Arial"/>
          <w:color w:val="FF0000"/>
          <w:sz w:val="24"/>
          <w:szCs w:val="24"/>
        </w:rPr>
      </w:pPr>
    </w:p>
    <w:p w:rsidR="00E3522F" w:rsidRDefault="00E3522F" w:rsidP="00E17172">
      <w:pPr>
        <w:rPr>
          <w:rFonts w:ascii="Arial" w:hAnsi="Arial" w:cs="Arial"/>
          <w:color w:val="FF0000"/>
          <w:sz w:val="24"/>
          <w:szCs w:val="24"/>
        </w:rPr>
      </w:pPr>
    </w:p>
    <w:p w:rsidR="00E3522F" w:rsidRDefault="00E3522F" w:rsidP="00E17172">
      <w:pPr>
        <w:rPr>
          <w:rFonts w:ascii="Arial" w:hAnsi="Arial" w:cs="Arial"/>
          <w:color w:val="FF0000"/>
          <w:sz w:val="24"/>
          <w:szCs w:val="24"/>
        </w:rPr>
      </w:pPr>
    </w:p>
    <w:p w:rsidR="00E3522F" w:rsidRDefault="00E3522F" w:rsidP="00E17172">
      <w:pPr>
        <w:rPr>
          <w:rFonts w:ascii="Arial" w:hAnsi="Arial" w:cs="Arial"/>
          <w:color w:val="FF0000"/>
          <w:sz w:val="24"/>
          <w:szCs w:val="24"/>
        </w:rPr>
      </w:pPr>
    </w:p>
    <w:p w:rsidR="00E3522F" w:rsidRDefault="00E3522F" w:rsidP="00E17172">
      <w:pPr>
        <w:rPr>
          <w:rFonts w:ascii="Arial" w:hAnsi="Arial" w:cs="Arial"/>
          <w:color w:val="FF0000"/>
          <w:sz w:val="24"/>
          <w:szCs w:val="24"/>
        </w:rPr>
      </w:pPr>
    </w:p>
    <w:p w:rsidR="00E17172" w:rsidRDefault="00E17172" w:rsidP="00E17172">
      <w:pPr>
        <w:rPr>
          <w:rFonts w:ascii="Arial" w:hAnsi="Arial" w:cs="Arial"/>
          <w:color w:val="FF0000"/>
          <w:sz w:val="24"/>
          <w:szCs w:val="24"/>
        </w:rPr>
      </w:pPr>
    </w:p>
    <w:p w:rsidR="00E17172" w:rsidRDefault="00E17172" w:rsidP="00E17172">
      <w:pPr>
        <w:autoSpaceDE w:val="0"/>
        <w:autoSpaceDN w:val="0"/>
        <w:adjustRightInd w:val="0"/>
        <w:spacing w:after="0" w:line="360" w:lineRule="auto"/>
        <w:jc w:val="both"/>
        <w:rPr>
          <w:rFonts w:ascii="Arial" w:hAnsi="Arial" w:cs="Arial"/>
          <w:color w:val="FF0000"/>
          <w:sz w:val="24"/>
          <w:szCs w:val="24"/>
        </w:rPr>
      </w:pPr>
      <w:r w:rsidRPr="00C56833">
        <w:rPr>
          <w:noProof/>
          <w:lang w:eastAsia="es-PE"/>
        </w:rPr>
        <w:lastRenderedPageBreak/>
        <mc:AlternateContent>
          <mc:Choice Requires="wps">
            <w:drawing>
              <wp:anchor distT="0" distB="0" distL="114300" distR="114300" simplePos="0" relativeHeight="251824128" behindDoc="0" locked="0" layoutInCell="1" allowOverlap="1" wp14:anchorId="0E497FB6" wp14:editId="34B51E78">
                <wp:simplePos x="0" y="0"/>
                <wp:positionH relativeFrom="column">
                  <wp:posOffset>457200</wp:posOffset>
                </wp:positionH>
                <wp:positionV relativeFrom="paragraph">
                  <wp:posOffset>-407035</wp:posOffset>
                </wp:positionV>
                <wp:extent cx="7659370" cy="403225"/>
                <wp:effectExtent l="0" t="0" r="0" b="0"/>
                <wp:wrapNone/>
                <wp:docPr id="47" name="930 Rectángulo"/>
                <wp:cNvGraphicFramePr/>
                <a:graphic xmlns:a="http://schemas.openxmlformats.org/drawingml/2006/main">
                  <a:graphicData uri="http://schemas.microsoft.com/office/word/2010/wordprocessingShape">
                    <wps:wsp>
                      <wps:cNvSpPr/>
                      <wps:spPr>
                        <a:xfrm>
                          <a:off x="0" y="0"/>
                          <a:ext cx="7659370" cy="403225"/>
                        </a:xfrm>
                        <a:prstGeom prst="rect">
                          <a:avLst/>
                        </a:prstGeom>
                        <a:noFill/>
                        <a:ln w="25400" cap="flat" cmpd="sng" algn="ctr">
                          <a:noFill/>
                          <a:prstDash val="sysDot"/>
                          <a:bevel/>
                        </a:ln>
                        <a:effectLst/>
                      </wps:spPr>
                      <wps:txbx>
                        <w:txbxContent>
                          <w:p w:rsidR="00797B9A" w:rsidRPr="00FE5617" w:rsidRDefault="00797B9A" w:rsidP="00E17172">
                            <w:pPr>
                              <w:jc w:val="center"/>
                              <w:rPr>
                                <w:rFonts w:ascii="Arial" w:hAnsi="Arial" w:cs="Arial"/>
                                <w:b/>
                                <w:color w:val="000000" w:themeColor="text1"/>
                                <w:sz w:val="24"/>
                                <w:szCs w:val="24"/>
                              </w:rPr>
                            </w:pPr>
                            <w:r w:rsidRPr="00FE5617">
                              <w:rPr>
                                <w:rFonts w:ascii="Arial" w:hAnsi="Arial" w:cs="Arial"/>
                                <w:b/>
                                <w:color w:val="000000" w:themeColor="text1"/>
                                <w:sz w:val="24"/>
                                <w:szCs w:val="24"/>
                              </w:rPr>
                              <w:t xml:space="preserve">CUADRO N° </w:t>
                            </w:r>
                            <w:r>
                              <w:rPr>
                                <w:rFonts w:ascii="Arial" w:hAnsi="Arial" w:cs="Arial"/>
                                <w:b/>
                                <w:color w:val="000000" w:themeColor="text1"/>
                                <w:sz w:val="24"/>
                                <w:szCs w:val="24"/>
                              </w:rPr>
                              <w:t>2</w:t>
                            </w:r>
                            <w:r w:rsidRPr="00FE5617">
                              <w:rPr>
                                <w:rFonts w:ascii="Arial" w:hAnsi="Arial" w:cs="Arial"/>
                                <w:b/>
                                <w:color w:val="000000" w:themeColor="text1"/>
                                <w:sz w:val="24"/>
                                <w:szCs w:val="24"/>
                              </w:rPr>
                              <w:t xml:space="preserve">: RESULTADO DE LA EVALUACIÓN DE </w:t>
                            </w:r>
                            <w:r>
                              <w:rPr>
                                <w:rFonts w:ascii="Arial" w:hAnsi="Arial" w:cs="Arial"/>
                                <w:b/>
                                <w:color w:val="000000" w:themeColor="text1"/>
                                <w:sz w:val="24"/>
                                <w:szCs w:val="24"/>
                              </w:rPr>
                              <w:t>SALIDA</w:t>
                            </w:r>
                            <w:r w:rsidRPr="00FE5617">
                              <w:rPr>
                                <w:rFonts w:ascii="Arial" w:hAnsi="Arial" w:cs="Arial"/>
                                <w:b/>
                                <w:color w:val="000000" w:themeColor="text1"/>
                                <w:sz w:val="24"/>
                                <w:szCs w:val="24"/>
                              </w:rPr>
                              <w:t xml:space="preserve"> POR INDICADOR</w:t>
                            </w:r>
                            <w:r>
                              <w:rPr>
                                <w:rFonts w:ascii="Arial" w:hAnsi="Arial" w:cs="Arial"/>
                                <w:b/>
                                <w:color w:val="000000" w:themeColor="text1"/>
                                <w:sz w:val="24"/>
                                <w:szCs w:val="24"/>
                              </w:rPr>
                              <w: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7FB6" id="_x0000_s1072" style="position:absolute;left:0;text-align:left;margin-left:36pt;margin-top:-32.05pt;width:603.1pt;height:31.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" filled="f" stroked="f" strokeweight="2pt">
                <v:stroke dashstyle="1 1" joinstyle="bevel"/>
                <v:textbox>
                  <w:txbxContent>
                    <w:p w:rsidR="00797B9A" w:rsidRPr="00FE5617" w:rsidRDefault="00797B9A" w:rsidP="00E17172">
                      <w:pPr>
                        <w:jc w:val="center"/>
                        <w:rPr>
                          <w:rFonts w:ascii="Arial" w:hAnsi="Arial" w:cs="Arial"/>
                          <w:b/>
                          <w:color w:val="000000" w:themeColor="text1"/>
                          <w:sz w:val="24"/>
                          <w:szCs w:val="24"/>
                        </w:rPr>
                      </w:pPr>
                      <w:r w:rsidRPr="00FE5617">
                        <w:rPr>
                          <w:rFonts w:ascii="Arial" w:hAnsi="Arial" w:cs="Arial"/>
                          <w:b/>
                          <w:color w:val="000000" w:themeColor="text1"/>
                          <w:sz w:val="24"/>
                          <w:szCs w:val="24"/>
                        </w:rPr>
                        <w:t xml:space="preserve">CUADRO N° </w:t>
                      </w:r>
                      <w:r>
                        <w:rPr>
                          <w:rFonts w:ascii="Arial" w:hAnsi="Arial" w:cs="Arial"/>
                          <w:b/>
                          <w:color w:val="000000" w:themeColor="text1"/>
                          <w:sz w:val="24"/>
                          <w:szCs w:val="24"/>
                        </w:rPr>
                        <w:t>2</w:t>
                      </w:r>
                      <w:r w:rsidRPr="00FE5617">
                        <w:rPr>
                          <w:rFonts w:ascii="Arial" w:hAnsi="Arial" w:cs="Arial"/>
                          <w:b/>
                          <w:color w:val="000000" w:themeColor="text1"/>
                          <w:sz w:val="24"/>
                          <w:szCs w:val="24"/>
                        </w:rPr>
                        <w:t xml:space="preserve">: RESULTADO DE LA EVALUACIÓN DE </w:t>
                      </w:r>
                      <w:r>
                        <w:rPr>
                          <w:rFonts w:ascii="Arial" w:hAnsi="Arial" w:cs="Arial"/>
                          <w:b/>
                          <w:color w:val="000000" w:themeColor="text1"/>
                          <w:sz w:val="24"/>
                          <w:szCs w:val="24"/>
                        </w:rPr>
                        <w:t>SALIDA</w:t>
                      </w:r>
                      <w:r w:rsidRPr="00FE5617">
                        <w:rPr>
                          <w:rFonts w:ascii="Arial" w:hAnsi="Arial" w:cs="Arial"/>
                          <w:b/>
                          <w:color w:val="000000" w:themeColor="text1"/>
                          <w:sz w:val="24"/>
                          <w:szCs w:val="24"/>
                        </w:rPr>
                        <w:t xml:space="preserve"> POR INDICADOR</w:t>
                      </w:r>
                      <w:r>
                        <w:rPr>
                          <w:rFonts w:ascii="Arial" w:hAnsi="Arial" w:cs="Arial"/>
                          <w:b/>
                          <w:color w:val="000000" w:themeColor="text1"/>
                          <w:sz w:val="24"/>
                          <w:szCs w:val="24"/>
                        </w:rPr>
                        <w:t>ES</w:t>
                      </w:r>
                    </w:p>
                  </w:txbxContent>
                </v:textbox>
              </v:rect>
            </w:pict>
          </mc:Fallback>
        </mc:AlternateContent>
      </w:r>
    </w:p>
    <w:tbl>
      <w:tblPr>
        <w:tblW w:w="15168"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87"/>
        <w:gridCol w:w="1456"/>
        <w:gridCol w:w="1276"/>
        <w:gridCol w:w="567"/>
        <w:gridCol w:w="425"/>
        <w:gridCol w:w="426"/>
        <w:gridCol w:w="425"/>
        <w:gridCol w:w="425"/>
        <w:gridCol w:w="425"/>
        <w:gridCol w:w="426"/>
        <w:gridCol w:w="425"/>
        <w:gridCol w:w="425"/>
        <w:gridCol w:w="567"/>
        <w:gridCol w:w="567"/>
        <w:gridCol w:w="567"/>
        <w:gridCol w:w="561"/>
        <w:gridCol w:w="574"/>
        <w:gridCol w:w="567"/>
        <w:gridCol w:w="542"/>
        <w:gridCol w:w="567"/>
        <w:gridCol w:w="592"/>
        <w:gridCol w:w="542"/>
        <w:gridCol w:w="592"/>
        <w:gridCol w:w="992"/>
        <w:gridCol w:w="850"/>
      </w:tblGrid>
      <w:tr w:rsidR="00E17172" w:rsidRPr="00F34342" w:rsidTr="00186F52">
        <w:trPr>
          <w:trHeight w:val="20"/>
        </w:trPr>
        <w:tc>
          <w:tcPr>
            <w:tcW w:w="387" w:type="dxa"/>
            <w:shd w:val="clear" w:color="auto" w:fill="92CDDC" w:themeFill="accent5" w:themeFillTint="99"/>
            <w:vAlign w:val="center"/>
          </w:tcPr>
          <w:p w:rsidR="00E17172" w:rsidRPr="00F34342" w:rsidRDefault="00E17172" w:rsidP="007A2635">
            <w:pPr>
              <w:spacing w:after="0" w:line="480" w:lineRule="auto"/>
              <w:jc w:val="center"/>
              <w:rPr>
                <w:rFonts w:ascii="Arial" w:hAnsi="Arial" w:cs="Arial"/>
              </w:rPr>
            </w:pP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p>
        </w:tc>
        <w:tc>
          <w:tcPr>
            <w:tcW w:w="1276" w:type="dxa"/>
            <w:shd w:val="clear" w:color="auto" w:fill="92CDDC" w:themeFill="accent5" w:themeFillTint="99"/>
            <w:vAlign w:val="center"/>
          </w:tcPr>
          <w:p w:rsidR="00E17172" w:rsidRPr="00F34342" w:rsidRDefault="00E17172" w:rsidP="007A2635">
            <w:pPr>
              <w:spacing w:after="0" w:line="480" w:lineRule="auto"/>
              <w:jc w:val="center"/>
              <w:rPr>
                <w:rFonts w:ascii="Arial" w:hAnsi="Arial" w:cs="Arial"/>
              </w:rPr>
            </w:pPr>
          </w:p>
        </w:tc>
        <w:tc>
          <w:tcPr>
            <w:tcW w:w="2268" w:type="dxa"/>
            <w:gridSpan w:val="5"/>
            <w:shd w:val="clear" w:color="auto" w:fill="92CDDC" w:themeFill="accent5" w:themeFillTint="99"/>
            <w:noWrap/>
            <w:vAlign w:val="center"/>
          </w:tcPr>
          <w:p w:rsidR="00E17172" w:rsidRPr="008E54F8" w:rsidRDefault="00E17172" w:rsidP="007A2635">
            <w:pPr>
              <w:spacing w:line="480" w:lineRule="auto"/>
              <w:jc w:val="center"/>
              <w:rPr>
                <w:rFonts w:ascii="Arial" w:hAnsi="Arial" w:cs="Arial"/>
              </w:rPr>
            </w:pPr>
            <w:r w:rsidRPr="008E54F8">
              <w:rPr>
                <w:rFonts w:ascii="Arial" w:hAnsi="Arial" w:cs="Arial"/>
              </w:rPr>
              <w:t>Fluidez</w:t>
            </w:r>
          </w:p>
        </w:tc>
        <w:tc>
          <w:tcPr>
            <w:tcW w:w="2268" w:type="dxa"/>
            <w:gridSpan w:val="5"/>
            <w:shd w:val="clear" w:color="auto" w:fill="92CDDC" w:themeFill="accent5" w:themeFillTint="99"/>
            <w:noWrap/>
            <w:vAlign w:val="center"/>
          </w:tcPr>
          <w:p w:rsidR="00E17172" w:rsidRPr="008E54F8" w:rsidRDefault="00E17172" w:rsidP="007A2635">
            <w:pPr>
              <w:spacing w:line="480" w:lineRule="auto"/>
              <w:jc w:val="center"/>
              <w:rPr>
                <w:rFonts w:ascii="Arial" w:hAnsi="Arial" w:cs="Arial"/>
              </w:rPr>
            </w:pPr>
            <w:r w:rsidRPr="008E54F8">
              <w:rPr>
                <w:rFonts w:ascii="Arial" w:hAnsi="Arial" w:cs="Arial"/>
              </w:rPr>
              <w:t>Flexibilidad</w:t>
            </w:r>
          </w:p>
        </w:tc>
        <w:tc>
          <w:tcPr>
            <w:tcW w:w="2836" w:type="dxa"/>
            <w:gridSpan w:val="5"/>
            <w:shd w:val="clear" w:color="auto" w:fill="92CDDC" w:themeFill="accent5" w:themeFillTint="99"/>
            <w:noWrap/>
            <w:vAlign w:val="center"/>
          </w:tcPr>
          <w:p w:rsidR="00E17172" w:rsidRPr="008E54F8" w:rsidRDefault="00E17172" w:rsidP="007A2635">
            <w:pPr>
              <w:spacing w:line="480" w:lineRule="auto"/>
              <w:jc w:val="center"/>
              <w:rPr>
                <w:rFonts w:ascii="Arial" w:hAnsi="Arial" w:cs="Arial"/>
              </w:rPr>
            </w:pPr>
            <w:r w:rsidRPr="008E54F8">
              <w:rPr>
                <w:rFonts w:ascii="Arial" w:hAnsi="Arial" w:cs="Arial"/>
              </w:rPr>
              <w:t>Originalidad</w:t>
            </w:r>
          </w:p>
        </w:tc>
        <w:tc>
          <w:tcPr>
            <w:tcW w:w="2835" w:type="dxa"/>
            <w:gridSpan w:val="5"/>
            <w:shd w:val="clear" w:color="auto" w:fill="92CDDC" w:themeFill="accent5" w:themeFillTint="99"/>
            <w:noWrap/>
            <w:vAlign w:val="center"/>
          </w:tcPr>
          <w:p w:rsidR="00E17172" w:rsidRPr="008E54F8" w:rsidRDefault="00E17172" w:rsidP="007A2635">
            <w:pPr>
              <w:spacing w:line="480" w:lineRule="auto"/>
              <w:jc w:val="center"/>
              <w:rPr>
                <w:rFonts w:ascii="Arial" w:hAnsi="Arial" w:cs="Arial"/>
              </w:rPr>
            </w:pPr>
            <w:r w:rsidRPr="008E54F8">
              <w:rPr>
                <w:rFonts w:ascii="Arial" w:hAnsi="Arial" w:cs="Arial"/>
              </w:rPr>
              <w:t>Elaboración</w:t>
            </w:r>
          </w:p>
        </w:tc>
        <w:tc>
          <w:tcPr>
            <w:tcW w:w="992" w:type="dxa"/>
            <w:shd w:val="clear" w:color="auto" w:fill="92CDDC" w:themeFill="accent5" w:themeFillTint="99"/>
            <w:noWrap/>
            <w:vAlign w:val="center"/>
          </w:tcPr>
          <w:p w:rsidR="00E17172" w:rsidRPr="00F34342" w:rsidRDefault="00E17172" w:rsidP="007A2635">
            <w:pPr>
              <w:spacing w:line="480" w:lineRule="auto"/>
              <w:jc w:val="center"/>
              <w:rPr>
                <w:rFonts w:ascii="Arial" w:hAnsi="Arial" w:cs="Arial"/>
              </w:rPr>
            </w:pPr>
          </w:p>
        </w:tc>
        <w:tc>
          <w:tcPr>
            <w:tcW w:w="850" w:type="dxa"/>
            <w:shd w:val="clear" w:color="auto" w:fill="92CDDC" w:themeFill="accent5" w:themeFillTint="99"/>
            <w:noWrap/>
            <w:vAlign w:val="center"/>
          </w:tcPr>
          <w:p w:rsidR="00E17172" w:rsidRPr="00F34342" w:rsidRDefault="00E17172" w:rsidP="007A2635">
            <w:pPr>
              <w:spacing w:line="480" w:lineRule="auto"/>
              <w:jc w:val="center"/>
              <w:rPr>
                <w:rFonts w:ascii="Arial" w:hAnsi="Arial" w:cs="Arial"/>
              </w:rPr>
            </w:pPr>
          </w:p>
        </w:tc>
      </w:tr>
      <w:tr w:rsidR="00E17172" w:rsidRPr="00F34342" w:rsidTr="00186F52">
        <w:trPr>
          <w:trHeight w:val="472"/>
        </w:trPr>
        <w:tc>
          <w:tcPr>
            <w:tcW w:w="387"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N°</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Grupo</w:t>
            </w:r>
          </w:p>
        </w:tc>
        <w:tc>
          <w:tcPr>
            <w:tcW w:w="127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Nombre</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P2</w:t>
            </w:r>
          </w:p>
        </w:tc>
        <w:tc>
          <w:tcPr>
            <w:tcW w:w="426"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P3</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P4</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P5</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P6</w:t>
            </w:r>
          </w:p>
        </w:tc>
        <w:tc>
          <w:tcPr>
            <w:tcW w:w="426"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P7</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P8</w:t>
            </w:r>
          </w:p>
        </w:tc>
        <w:tc>
          <w:tcPr>
            <w:tcW w:w="425"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P9</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P10</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P11</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P12</w:t>
            </w:r>
          </w:p>
        </w:tc>
        <w:tc>
          <w:tcPr>
            <w:tcW w:w="561"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P13</w:t>
            </w:r>
          </w:p>
        </w:tc>
        <w:tc>
          <w:tcPr>
            <w:tcW w:w="574"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P14</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P15</w:t>
            </w:r>
          </w:p>
        </w:tc>
        <w:tc>
          <w:tcPr>
            <w:tcW w:w="542"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P16</w:t>
            </w:r>
          </w:p>
        </w:tc>
        <w:tc>
          <w:tcPr>
            <w:tcW w:w="567"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P17</w:t>
            </w:r>
          </w:p>
        </w:tc>
        <w:tc>
          <w:tcPr>
            <w:tcW w:w="592"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P18</w:t>
            </w:r>
          </w:p>
        </w:tc>
        <w:tc>
          <w:tcPr>
            <w:tcW w:w="542"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P19</w:t>
            </w:r>
          </w:p>
        </w:tc>
        <w:tc>
          <w:tcPr>
            <w:tcW w:w="592" w:type="dxa"/>
            <w:shd w:val="clear" w:color="auto" w:fill="auto"/>
            <w:noWrap/>
            <w:vAlign w:val="center"/>
            <w:hideMark/>
          </w:tcPr>
          <w:p w:rsidR="00E17172" w:rsidRPr="008E54F8" w:rsidRDefault="00E17172" w:rsidP="007A2635">
            <w:pPr>
              <w:spacing w:line="480" w:lineRule="auto"/>
              <w:jc w:val="center"/>
              <w:rPr>
                <w:rFonts w:ascii="Arial" w:hAnsi="Arial" w:cs="Arial"/>
              </w:rPr>
            </w:pPr>
            <w:r w:rsidRPr="008E54F8">
              <w:rPr>
                <w:rFonts w:ascii="Arial" w:hAnsi="Arial" w:cs="Arial"/>
              </w:rPr>
              <w:t>P20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Puntaje</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Nivel 2</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Daniela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12</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Yensi</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12</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Daniel</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4</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Adriana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7</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5</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José</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9</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6</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Ana Luz</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12</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7</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Cristian Meoño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7</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8</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Cristian</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13</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lastRenderedPageBreak/>
              <w:t>9</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Jenifer</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4</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Muy 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10</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Stefani</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6</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11</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Antuhane</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7</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12</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Nataly</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Muy 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13</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Gabriela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4</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Muy 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14</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Gabriel</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4</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Muy 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15</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Victor</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12</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16</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Control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Ricardo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Muy Bajo</w:t>
            </w:r>
          </w:p>
        </w:tc>
      </w:tr>
      <w:tr w:rsidR="00E17172" w:rsidRPr="00F34342" w:rsidTr="00DA6D14">
        <w:trPr>
          <w:trHeight w:val="20"/>
        </w:trPr>
        <w:tc>
          <w:tcPr>
            <w:tcW w:w="387" w:type="dxa"/>
            <w:shd w:val="clear" w:color="auto" w:fill="auto"/>
            <w:vAlign w:val="center"/>
          </w:tcPr>
          <w:p w:rsidR="00E17172" w:rsidRPr="00DA6D14" w:rsidRDefault="00E17172" w:rsidP="007A2635">
            <w:pPr>
              <w:spacing w:after="0" w:line="480" w:lineRule="auto"/>
              <w:jc w:val="center"/>
              <w:rPr>
                <w:rFonts w:ascii="Arial" w:hAnsi="Arial" w:cs="Arial"/>
              </w:rPr>
            </w:pPr>
            <w:r w:rsidRPr="00DA6D14">
              <w:rPr>
                <w:rFonts w:ascii="Arial" w:hAnsi="Arial" w:cs="Arial"/>
              </w:rPr>
              <w:lastRenderedPageBreak/>
              <w:t>17</w:t>
            </w:r>
          </w:p>
        </w:tc>
        <w:tc>
          <w:tcPr>
            <w:tcW w:w="1456" w:type="dxa"/>
            <w:shd w:val="clear" w:color="auto" w:fill="auto"/>
            <w:vAlign w:val="center"/>
          </w:tcPr>
          <w:p w:rsidR="00E17172" w:rsidRPr="00DA6D14" w:rsidRDefault="00E17172" w:rsidP="007A2635">
            <w:pPr>
              <w:spacing w:after="0" w:line="480" w:lineRule="auto"/>
              <w:jc w:val="center"/>
              <w:rPr>
                <w:rFonts w:ascii="Arial" w:hAnsi="Arial" w:cs="Arial"/>
              </w:rPr>
            </w:pPr>
            <w:r w:rsidRPr="00DA6D14">
              <w:rPr>
                <w:rFonts w:ascii="Arial" w:hAnsi="Arial" w:cs="Arial"/>
              </w:rPr>
              <w:t>Control</w:t>
            </w:r>
          </w:p>
        </w:tc>
        <w:tc>
          <w:tcPr>
            <w:tcW w:w="1276" w:type="dxa"/>
            <w:shd w:val="clear" w:color="auto" w:fill="auto"/>
            <w:vAlign w:val="center"/>
          </w:tcPr>
          <w:p w:rsidR="00E17172" w:rsidRPr="00DA6D14" w:rsidRDefault="00E17172" w:rsidP="007A2635">
            <w:pPr>
              <w:spacing w:after="0" w:line="480" w:lineRule="auto"/>
              <w:jc w:val="center"/>
              <w:rPr>
                <w:rFonts w:ascii="Arial" w:hAnsi="Arial" w:cs="Arial"/>
              </w:rPr>
            </w:pPr>
            <w:r w:rsidRPr="00DA6D14">
              <w:rPr>
                <w:rFonts w:ascii="Arial" w:hAnsi="Arial" w:cs="Arial"/>
              </w:rPr>
              <w:t>Maria Luz</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6"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426"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425"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561"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574"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42"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67"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592"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542"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1</w:t>
            </w:r>
          </w:p>
        </w:tc>
        <w:tc>
          <w:tcPr>
            <w:tcW w:w="592"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0</w:t>
            </w:r>
          </w:p>
        </w:tc>
        <w:tc>
          <w:tcPr>
            <w:tcW w:w="992" w:type="dxa"/>
            <w:shd w:val="clear" w:color="auto" w:fill="auto"/>
            <w:noWrap/>
            <w:vAlign w:val="center"/>
            <w:hideMark/>
          </w:tcPr>
          <w:p w:rsidR="00E17172" w:rsidRPr="00DA6D14" w:rsidRDefault="00E17172" w:rsidP="007A2635">
            <w:pPr>
              <w:spacing w:line="480" w:lineRule="auto"/>
              <w:jc w:val="center"/>
              <w:rPr>
                <w:rFonts w:ascii="Arial" w:hAnsi="Arial" w:cs="Arial"/>
                <w:b/>
              </w:rPr>
            </w:pPr>
            <w:r w:rsidRPr="00DA6D14">
              <w:rPr>
                <w:rFonts w:ascii="Arial" w:hAnsi="Arial" w:cs="Arial"/>
                <w:b/>
              </w:rPr>
              <w:t>6</w:t>
            </w:r>
          </w:p>
        </w:tc>
        <w:tc>
          <w:tcPr>
            <w:tcW w:w="850" w:type="dxa"/>
            <w:shd w:val="clear" w:color="auto" w:fill="auto"/>
            <w:noWrap/>
            <w:vAlign w:val="center"/>
            <w:hideMark/>
          </w:tcPr>
          <w:p w:rsidR="00E17172" w:rsidRPr="00DA6D14" w:rsidRDefault="00E17172" w:rsidP="007A2635">
            <w:pPr>
              <w:spacing w:line="480" w:lineRule="auto"/>
              <w:jc w:val="center"/>
              <w:rPr>
                <w:rFonts w:ascii="Arial" w:hAnsi="Arial" w:cs="Arial"/>
              </w:rPr>
            </w:pPr>
            <w:r w:rsidRPr="00DA6D14">
              <w:rPr>
                <w:rFonts w:ascii="Arial" w:hAnsi="Arial" w:cs="Arial"/>
              </w:rPr>
              <w:t>Bajo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18</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Diego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18</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19</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Valentina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20</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Guadalupe</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21</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Luhana</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after="0"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after="0"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22</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Marko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17</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23</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Keyla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16</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24</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Alhana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25</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Juan</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26</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Mailen</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27</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Brayan</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28</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Darlene</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16</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lastRenderedPageBreak/>
              <w:t>29</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Rodrigo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30</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Fernanda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17</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31</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Camila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20</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32</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Sylvana</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33</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Alonso</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16</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Alto</w:t>
            </w:r>
          </w:p>
        </w:tc>
      </w:tr>
      <w:tr w:rsidR="00E17172" w:rsidRPr="00F34342" w:rsidTr="00186F52">
        <w:trPr>
          <w:trHeight w:val="20"/>
        </w:trPr>
        <w:tc>
          <w:tcPr>
            <w:tcW w:w="387"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34</w:t>
            </w:r>
          </w:p>
        </w:tc>
        <w:tc>
          <w:tcPr>
            <w:tcW w:w="1456" w:type="dxa"/>
            <w:shd w:val="clear" w:color="auto" w:fill="DAEEF3" w:themeFill="accent5" w:themeFillTint="33"/>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Experimental</w:t>
            </w:r>
          </w:p>
        </w:tc>
        <w:tc>
          <w:tcPr>
            <w:tcW w:w="1276" w:type="dxa"/>
            <w:vAlign w:val="center"/>
          </w:tcPr>
          <w:p w:rsidR="00E17172" w:rsidRPr="00F34342" w:rsidRDefault="00E17172" w:rsidP="007A2635">
            <w:pPr>
              <w:spacing w:after="0" w:line="480" w:lineRule="auto"/>
              <w:jc w:val="center"/>
              <w:rPr>
                <w:rFonts w:ascii="Arial" w:hAnsi="Arial" w:cs="Arial"/>
              </w:rPr>
            </w:pPr>
            <w:r w:rsidRPr="00F34342">
              <w:rPr>
                <w:rFonts w:ascii="Arial" w:hAnsi="Arial" w:cs="Arial"/>
              </w:rPr>
              <w:t>Hadiel</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426"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425"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1"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74"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67"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4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1</w:t>
            </w:r>
          </w:p>
        </w:tc>
        <w:tc>
          <w:tcPr>
            <w:tcW w:w="592"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0</w:t>
            </w:r>
          </w:p>
        </w:tc>
        <w:tc>
          <w:tcPr>
            <w:tcW w:w="992" w:type="dxa"/>
            <w:shd w:val="clear" w:color="auto" w:fill="auto"/>
            <w:noWrap/>
            <w:vAlign w:val="center"/>
            <w:hideMark/>
          </w:tcPr>
          <w:p w:rsidR="00E17172" w:rsidRPr="008405E4" w:rsidRDefault="00E17172" w:rsidP="007A2635">
            <w:pPr>
              <w:spacing w:line="480" w:lineRule="auto"/>
              <w:jc w:val="center"/>
              <w:rPr>
                <w:rFonts w:ascii="Arial" w:hAnsi="Arial" w:cs="Arial"/>
                <w:b/>
              </w:rPr>
            </w:pPr>
            <w:r w:rsidRPr="008405E4">
              <w:rPr>
                <w:rFonts w:ascii="Arial" w:hAnsi="Arial" w:cs="Arial"/>
                <w:b/>
              </w:rPr>
              <w:t>15</w:t>
            </w:r>
          </w:p>
        </w:tc>
        <w:tc>
          <w:tcPr>
            <w:tcW w:w="850" w:type="dxa"/>
            <w:shd w:val="clear" w:color="auto" w:fill="auto"/>
            <w:noWrap/>
            <w:vAlign w:val="center"/>
            <w:hideMark/>
          </w:tcPr>
          <w:p w:rsidR="00E17172" w:rsidRPr="00F34342" w:rsidRDefault="00E17172" w:rsidP="007A2635">
            <w:pPr>
              <w:spacing w:line="480" w:lineRule="auto"/>
              <w:jc w:val="center"/>
              <w:rPr>
                <w:rFonts w:ascii="Arial" w:hAnsi="Arial" w:cs="Arial"/>
              </w:rPr>
            </w:pPr>
            <w:r w:rsidRPr="00F34342">
              <w:rPr>
                <w:rFonts w:ascii="Arial" w:hAnsi="Arial" w:cs="Arial"/>
              </w:rPr>
              <w:t>Medio</w:t>
            </w:r>
          </w:p>
        </w:tc>
      </w:tr>
    </w:tbl>
    <w:tbl>
      <w:tblPr>
        <w:tblpPr w:leftFromText="141" w:rightFromText="141" w:vertAnchor="text" w:horzAnchor="margin" w:tblpXSpec="center" w:tblpY="835"/>
        <w:tblW w:w="2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73"/>
        <w:gridCol w:w="1166"/>
      </w:tblGrid>
      <w:tr w:rsidR="00E17172" w:rsidRPr="006E49D2" w:rsidTr="00C41568">
        <w:trPr>
          <w:trHeight w:val="300"/>
        </w:trPr>
        <w:tc>
          <w:tcPr>
            <w:tcW w:w="1473" w:type="dxa"/>
            <w:shd w:val="clear" w:color="auto" w:fill="92CDDC" w:themeFill="accent5" w:themeFillTint="99"/>
            <w:noWrap/>
            <w:vAlign w:val="bottom"/>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RESPUESTA</w:t>
            </w:r>
          </w:p>
        </w:tc>
        <w:tc>
          <w:tcPr>
            <w:tcW w:w="1166" w:type="dxa"/>
            <w:shd w:val="clear" w:color="auto" w:fill="92CDDC" w:themeFill="accent5" w:themeFillTint="99"/>
            <w:noWrap/>
            <w:vAlign w:val="bottom"/>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VALOR</w:t>
            </w:r>
          </w:p>
        </w:tc>
      </w:tr>
      <w:tr w:rsidR="00E17172" w:rsidRPr="006E49D2" w:rsidTr="00C41568">
        <w:trPr>
          <w:trHeight w:val="300"/>
        </w:trPr>
        <w:tc>
          <w:tcPr>
            <w:tcW w:w="1473" w:type="dxa"/>
            <w:shd w:val="clear" w:color="auto" w:fill="auto"/>
            <w:noWrap/>
            <w:vAlign w:val="bottom"/>
            <w:hideMark/>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SI</w:t>
            </w:r>
          </w:p>
        </w:tc>
        <w:tc>
          <w:tcPr>
            <w:tcW w:w="1166" w:type="dxa"/>
            <w:shd w:val="clear" w:color="auto" w:fill="auto"/>
            <w:noWrap/>
            <w:vAlign w:val="bottom"/>
            <w:hideMark/>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1</w:t>
            </w:r>
          </w:p>
        </w:tc>
      </w:tr>
      <w:tr w:rsidR="00E17172" w:rsidRPr="006E49D2" w:rsidTr="00C41568">
        <w:trPr>
          <w:trHeight w:val="300"/>
        </w:trPr>
        <w:tc>
          <w:tcPr>
            <w:tcW w:w="1473" w:type="dxa"/>
            <w:shd w:val="clear" w:color="auto" w:fill="auto"/>
            <w:noWrap/>
            <w:vAlign w:val="bottom"/>
            <w:hideMark/>
          </w:tcPr>
          <w:p w:rsidR="00E17172" w:rsidRPr="008E54F8" w:rsidRDefault="00E17172" w:rsidP="007A2635">
            <w:pPr>
              <w:spacing w:after="0" w:line="240" w:lineRule="auto"/>
              <w:rPr>
                <w:rFonts w:ascii="Arial" w:eastAsia="Times New Roman" w:hAnsi="Arial" w:cs="Arial"/>
                <w:color w:val="454545"/>
                <w:lang w:eastAsia="ja-JP"/>
              </w:rPr>
            </w:pPr>
            <w:r w:rsidRPr="008E54F8">
              <w:rPr>
                <w:rFonts w:ascii="Arial" w:eastAsia="Times New Roman" w:hAnsi="Arial" w:cs="Arial"/>
                <w:color w:val="454545"/>
                <w:lang w:eastAsia="ja-JP"/>
              </w:rPr>
              <w:t>NO</w:t>
            </w:r>
          </w:p>
        </w:tc>
        <w:tc>
          <w:tcPr>
            <w:tcW w:w="1166" w:type="dxa"/>
            <w:shd w:val="clear" w:color="auto" w:fill="auto"/>
            <w:noWrap/>
            <w:vAlign w:val="bottom"/>
            <w:hideMark/>
          </w:tcPr>
          <w:p w:rsidR="00E17172" w:rsidRPr="008E54F8" w:rsidRDefault="00E17172" w:rsidP="007A2635">
            <w:pPr>
              <w:spacing w:after="0" w:line="240" w:lineRule="auto"/>
              <w:jc w:val="right"/>
              <w:rPr>
                <w:rFonts w:ascii="Arial" w:eastAsia="Times New Roman" w:hAnsi="Arial" w:cs="Arial"/>
                <w:color w:val="454545"/>
                <w:lang w:eastAsia="ja-JP"/>
              </w:rPr>
            </w:pPr>
            <w:r w:rsidRPr="008E54F8">
              <w:rPr>
                <w:rFonts w:ascii="Arial" w:eastAsia="Times New Roman" w:hAnsi="Arial" w:cs="Arial"/>
                <w:color w:val="454545"/>
                <w:lang w:eastAsia="ja-JP"/>
              </w:rPr>
              <w:t>0</w:t>
            </w:r>
          </w:p>
        </w:tc>
      </w:tr>
    </w:tbl>
    <w:tbl>
      <w:tblPr>
        <w:tblStyle w:val="Tablaconcuadrcula"/>
        <w:tblpPr w:leftFromText="141" w:rightFromText="141" w:vertAnchor="text" w:horzAnchor="margin" w:tblpXSpec="center" w:tblpY="2777"/>
        <w:tblW w:w="0" w:type="auto"/>
        <w:tblLook w:val="04A0" w:firstRow="1" w:lastRow="0" w:firstColumn="1" w:lastColumn="0" w:noHBand="0" w:noVBand="1"/>
      </w:tblPr>
      <w:tblGrid>
        <w:gridCol w:w="1696"/>
        <w:gridCol w:w="1843"/>
      </w:tblGrid>
      <w:tr w:rsidR="00E17172" w:rsidTr="0048528B">
        <w:tc>
          <w:tcPr>
            <w:tcW w:w="1696" w:type="dxa"/>
            <w:shd w:val="clear" w:color="auto" w:fill="B6DDE8" w:themeFill="accent5" w:themeFillTint="66"/>
            <w:vAlign w:val="center"/>
          </w:tcPr>
          <w:p w:rsidR="00E17172" w:rsidRPr="0048528B" w:rsidRDefault="00E17172" w:rsidP="007A2635">
            <w:pPr>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PUNTAJE</w:t>
            </w:r>
          </w:p>
        </w:tc>
        <w:tc>
          <w:tcPr>
            <w:tcW w:w="1843" w:type="dxa"/>
            <w:shd w:val="clear" w:color="auto" w:fill="B6DDE8" w:themeFill="accent5" w:themeFillTint="66"/>
            <w:vAlign w:val="center"/>
          </w:tcPr>
          <w:p w:rsidR="00E17172" w:rsidRPr="0048528B" w:rsidRDefault="00E3522F" w:rsidP="007A2635">
            <w:pPr>
              <w:autoSpaceDE w:val="0"/>
              <w:autoSpaceDN w:val="0"/>
              <w:adjustRightInd w:val="0"/>
              <w:spacing w:line="276" w:lineRule="auto"/>
              <w:jc w:val="center"/>
              <w:rPr>
                <w:rFonts w:ascii="Arial" w:eastAsia="Times New Roman" w:hAnsi="Arial" w:cs="Arial"/>
                <w:color w:val="454545"/>
                <w:lang w:eastAsia="ja-JP"/>
              </w:rPr>
            </w:pPr>
            <w:r w:rsidRPr="0048528B">
              <w:rPr>
                <w:rFonts w:ascii="Arial" w:eastAsia="Times New Roman" w:hAnsi="Arial" w:cs="Arial"/>
                <w:color w:val="454545"/>
                <w:lang w:eastAsia="ja-JP"/>
              </w:rPr>
              <w:t>NIVEL</w:t>
            </w:r>
            <w:r>
              <w:rPr>
                <w:rFonts w:ascii="Arial" w:eastAsia="Times New Roman" w:hAnsi="Arial" w:cs="Arial"/>
                <w:color w:val="454545"/>
                <w:lang w:eastAsia="ja-JP"/>
              </w:rPr>
              <w:t xml:space="preserve"> DE CREATIVIDAD</w:t>
            </w:r>
          </w:p>
        </w:tc>
      </w:tr>
      <w:tr w:rsidR="00E17172" w:rsidTr="0048528B">
        <w:tc>
          <w:tcPr>
            <w:tcW w:w="1696"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0-5</w:t>
            </w:r>
          </w:p>
        </w:tc>
        <w:tc>
          <w:tcPr>
            <w:tcW w:w="1843"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MUY BAJO</w:t>
            </w:r>
          </w:p>
        </w:tc>
      </w:tr>
      <w:tr w:rsidR="00E17172" w:rsidTr="0048528B">
        <w:tc>
          <w:tcPr>
            <w:tcW w:w="1696"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6-10</w:t>
            </w:r>
          </w:p>
        </w:tc>
        <w:tc>
          <w:tcPr>
            <w:tcW w:w="1843"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BAJO</w:t>
            </w:r>
          </w:p>
        </w:tc>
      </w:tr>
      <w:tr w:rsidR="00E17172" w:rsidTr="0048528B">
        <w:tc>
          <w:tcPr>
            <w:tcW w:w="1696"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11-15</w:t>
            </w:r>
          </w:p>
        </w:tc>
        <w:tc>
          <w:tcPr>
            <w:tcW w:w="1843"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MEDIO</w:t>
            </w:r>
          </w:p>
        </w:tc>
      </w:tr>
      <w:tr w:rsidR="00E17172" w:rsidTr="0048528B">
        <w:tc>
          <w:tcPr>
            <w:tcW w:w="1696"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16-20</w:t>
            </w:r>
          </w:p>
        </w:tc>
        <w:tc>
          <w:tcPr>
            <w:tcW w:w="1843" w:type="dxa"/>
            <w:vAlign w:val="center"/>
          </w:tcPr>
          <w:p w:rsidR="00E17172" w:rsidRPr="0048528B" w:rsidRDefault="00E17172" w:rsidP="007A2635">
            <w:pPr>
              <w:jc w:val="center"/>
              <w:rPr>
                <w:rFonts w:ascii="Arial" w:eastAsia="Times New Roman" w:hAnsi="Arial" w:cs="Arial"/>
                <w:color w:val="454545"/>
                <w:lang w:eastAsia="ja-JP"/>
              </w:rPr>
            </w:pPr>
            <w:r w:rsidRPr="0048528B">
              <w:rPr>
                <w:rFonts w:ascii="Arial" w:eastAsia="Times New Roman" w:hAnsi="Arial" w:cs="Arial"/>
                <w:color w:val="454545"/>
                <w:lang w:eastAsia="ja-JP"/>
              </w:rPr>
              <w:t>ALTO</w:t>
            </w:r>
          </w:p>
        </w:tc>
      </w:tr>
    </w:tbl>
    <w:p w:rsidR="00E3522F" w:rsidRDefault="00E3522F" w:rsidP="00E3522F">
      <w:pPr>
        <w:rPr>
          <w:rFonts w:ascii="Arial" w:hAnsi="Arial" w:cs="Arial"/>
          <w:color w:val="FF0000"/>
          <w:sz w:val="24"/>
          <w:szCs w:val="24"/>
        </w:rPr>
      </w:pPr>
    </w:p>
    <w:p w:rsidR="00E17172" w:rsidRDefault="00E17172" w:rsidP="00E17172">
      <w:pPr>
        <w:spacing w:after="0" w:line="240" w:lineRule="auto"/>
        <w:rPr>
          <w:rFonts w:ascii="Arial" w:hAnsi="Arial" w:cs="Arial"/>
          <w:color w:val="FF0000"/>
          <w:sz w:val="24"/>
          <w:szCs w:val="24"/>
        </w:rPr>
        <w:sectPr w:rsidR="00E17172" w:rsidSect="00186F52">
          <w:type w:val="continuous"/>
          <w:pgSz w:w="16839" w:h="11907" w:orient="landscape" w:code="9"/>
          <w:pgMar w:top="1701" w:right="1418" w:bottom="1418" w:left="1418" w:header="709" w:footer="709" w:gutter="0"/>
          <w:cols w:space="708"/>
          <w:docGrid w:linePitch="360"/>
        </w:sect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A93175" w:rsidRPr="00A46CBB" w:rsidRDefault="00B916CD" w:rsidP="00A46CBB">
      <w:pPr>
        <w:pStyle w:val="Ttulo1"/>
        <w:jc w:val="center"/>
        <w:rPr>
          <w:rFonts w:ascii="Arial" w:hAnsi="Arial" w:cs="Arial"/>
          <w:b/>
          <w:color w:val="auto"/>
          <w:sz w:val="96"/>
          <w:szCs w:val="96"/>
        </w:rPr>
      </w:pPr>
      <w:bookmarkStart w:id="58" w:name="_Toc472517250"/>
      <w:r w:rsidRPr="00A46CBB">
        <w:rPr>
          <w:rFonts w:ascii="Arial" w:hAnsi="Arial" w:cs="Arial"/>
          <w:b/>
          <w:color w:val="auto"/>
          <w:sz w:val="96"/>
          <w:szCs w:val="96"/>
        </w:rPr>
        <w:t>CONCLUSIONES</w:t>
      </w:r>
      <w:bookmarkEnd w:id="58"/>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E3522F" w:rsidRDefault="00E3522F" w:rsidP="00E3522F">
      <w:pPr>
        <w:rPr>
          <w:rFonts w:ascii="Arial" w:hAnsi="Arial" w:cs="Arial"/>
          <w:color w:val="FF0000"/>
          <w:sz w:val="24"/>
          <w:szCs w:val="24"/>
        </w:rPr>
      </w:pPr>
    </w:p>
    <w:p w:rsidR="00FF6F76" w:rsidRDefault="00E3522F" w:rsidP="00B916CD">
      <w:pPr>
        <w:jc w:val="center"/>
        <w:rPr>
          <w:rFonts w:ascii="Arial" w:eastAsia="Times New Roman" w:hAnsi="Arial" w:cs="Arial"/>
          <w:b/>
          <w:color w:val="000000" w:themeColor="text1"/>
          <w:sz w:val="24"/>
          <w:szCs w:val="30"/>
        </w:rPr>
      </w:pPr>
      <w:r>
        <w:rPr>
          <w:rFonts w:ascii="Arial" w:eastAsia="Times New Roman" w:hAnsi="Arial" w:cs="Arial"/>
          <w:b/>
          <w:noProof/>
          <w:color w:val="000000" w:themeColor="text1"/>
          <w:sz w:val="24"/>
          <w:szCs w:val="30"/>
          <w:lang w:eastAsia="es-PE"/>
        </w:rPr>
        <mc:AlternateContent>
          <mc:Choice Requires="wps">
            <w:drawing>
              <wp:anchor distT="0" distB="0" distL="114300" distR="114300" simplePos="0" relativeHeight="251954176" behindDoc="0" locked="0" layoutInCell="1" allowOverlap="1">
                <wp:simplePos x="0" y="0"/>
                <wp:positionH relativeFrom="column">
                  <wp:posOffset>2534333</wp:posOffset>
                </wp:positionH>
                <wp:positionV relativeFrom="paragraph">
                  <wp:posOffset>323598</wp:posOffset>
                </wp:positionV>
                <wp:extent cx="353683" cy="508959"/>
                <wp:effectExtent l="0" t="0" r="8890" b="5715"/>
                <wp:wrapNone/>
                <wp:docPr id="205" name="Elipse 205"/>
                <wp:cNvGraphicFramePr/>
                <a:graphic xmlns:a="http://schemas.openxmlformats.org/drawingml/2006/main">
                  <a:graphicData uri="http://schemas.microsoft.com/office/word/2010/wordprocessingShape">
                    <wps:wsp>
                      <wps:cNvSpPr/>
                      <wps:spPr>
                        <a:xfrm>
                          <a:off x="0" y="0"/>
                          <a:ext cx="353683" cy="508959"/>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72550" id="Elipse 205" o:spid="_x0000_s1026" style="position:absolute;margin-left:199.55pt;margin-top:25.5pt;width:27.85pt;height:40.1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" fillcolor="white [3212]" stroked="f" strokeweight="2pt"/>
            </w:pict>
          </mc:Fallback>
        </mc:AlternateContent>
      </w:r>
    </w:p>
    <w:p w:rsidR="00F33FA7" w:rsidRPr="00F33FA7" w:rsidRDefault="004F394B" w:rsidP="00301CCC">
      <w:pPr>
        <w:numPr>
          <w:ilvl w:val="0"/>
          <w:numId w:val="39"/>
        </w:numPr>
        <w:spacing w:line="360" w:lineRule="auto"/>
        <w:ind w:left="426" w:hanging="426"/>
        <w:contextualSpacing/>
        <w:jc w:val="both"/>
        <w:rPr>
          <w:rFonts w:ascii="Arial" w:eastAsia="Arial" w:hAnsi="Arial" w:cs="Arial"/>
          <w:sz w:val="24"/>
          <w:lang w:eastAsia="es-PE"/>
        </w:rPr>
      </w:pPr>
      <w:r>
        <w:rPr>
          <w:rFonts w:ascii="Arial" w:eastAsia="Arial" w:hAnsi="Arial" w:cs="Arial"/>
          <w:sz w:val="24"/>
          <w:lang w:eastAsia="es-PE"/>
        </w:rPr>
        <w:lastRenderedPageBreak/>
        <w:t>E</w:t>
      </w:r>
      <w:r w:rsidR="0067447C">
        <w:rPr>
          <w:rFonts w:ascii="Arial" w:eastAsia="Arial" w:hAnsi="Arial" w:cs="Arial"/>
          <w:sz w:val="24"/>
          <w:lang w:eastAsia="es-PE"/>
        </w:rPr>
        <w:t>l nivel de d</w:t>
      </w:r>
      <w:r w:rsidR="00F33FA7" w:rsidRPr="00F33FA7">
        <w:rPr>
          <w:rFonts w:ascii="Arial" w:eastAsia="Arial" w:hAnsi="Arial" w:cs="Arial"/>
          <w:sz w:val="24"/>
          <w:lang w:eastAsia="es-PE"/>
        </w:rPr>
        <w:t xml:space="preserve">esarrollo de la </w:t>
      </w:r>
      <w:r w:rsidR="0067447C">
        <w:rPr>
          <w:rFonts w:ascii="Arial" w:eastAsia="Arial" w:hAnsi="Arial" w:cs="Arial"/>
          <w:sz w:val="24"/>
          <w:lang w:eastAsia="es-PE"/>
        </w:rPr>
        <w:t>creatividad</w:t>
      </w:r>
      <w:r w:rsidR="00F33FA7" w:rsidRPr="00F33FA7">
        <w:rPr>
          <w:rFonts w:ascii="Arial" w:eastAsia="Arial" w:hAnsi="Arial" w:cs="Arial"/>
          <w:sz w:val="24"/>
          <w:lang w:eastAsia="es-PE"/>
        </w:rPr>
        <w:t xml:space="preserve"> de los niños </w:t>
      </w:r>
      <w:r w:rsidR="0067447C">
        <w:rPr>
          <w:rFonts w:ascii="Arial" w:eastAsia="Arial" w:hAnsi="Arial" w:cs="Arial"/>
          <w:sz w:val="24"/>
          <w:lang w:eastAsia="es-PE"/>
        </w:rPr>
        <w:t xml:space="preserve">y niñas </w:t>
      </w:r>
      <w:r w:rsidR="00F33FA7" w:rsidRPr="00F33FA7">
        <w:rPr>
          <w:rFonts w:ascii="Arial" w:eastAsia="Arial" w:hAnsi="Arial" w:cs="Arial"/>
          <w:sz w:val="24"/>
          <w:lang w:eastAsia="es-PE"/>
        </w:rPr>
        <w:t xml:space="preserve">de cinco años de la I.E.I. N° </w:t>
      </w:r>
      <w:r w:rsidR="0067447C">
        <w:rPr>
          <w:rFonts w:ascii="Arial" w:eastAsia="Arial" w:hAnsi="Arial" w:cs="Arial"/>
          <w:sz w:val="24"/>
          <w:lang w:eastAsia="es-PE"/>
        </w:rPr>
        <w:t>047</w:t>
      </w:r>
      <w:r w:rsidR="00F33FA7" w:rsidRPr="00F33FA7">
        <w:rPr>
          <w:rFonts w:ascii="Arial" w:eastAsia="Arial" w:hAnsi="Arial" w:cs="Arial"/>
          <w:sz w:val="24"/>
          <w:lang w:eastAsia="es-PE"/>
        </w:rPr>
        <w:t xml:space="preserve"> “</w:t>
      </w:r>
      <w:r w:rsidR="0067447C">
        <w:rPr>
          <w:rFonts w:ascii="Arial" w:eastAsia="Arial" w:hAnsi="Arial" w:cs="Arial"/>
          <w:sz w:val="24"/>
          <w:lang w:eastAsia="es-PE"/>
        </w:rPr>
        <w:t>Capullitos de María</w:t>
      </w:r>
      <w:r w:rsidR="00F33FA7" w:rsidRPr="00F33FA7">
        <w:rPr>
          <w:rFonts w:ascii="Arial" w:eastAsia="Arial" w:hAnsi="Arial" w:cs="Arial"/>
          <w:sz w:val="24"/>
          <w:lang w:eastAsia="es-PE"/>
        </w:rPr>
        <w:t xml:space="preserve">” </w:t>
      </w:r>
      <w:r>
        <w:rPr>
          <w:rFonts w:ascii="Arial" w:eastAsia="Arial" w:hAnsi="Arial" w:cs="Arial"/>
          <w:sz w:val="24"/>
          <w:lang w:eastAsia="es-PE"/>
        </w:rPr>
        <w:t>o</w:t>
      </w:r>
      <w:r w:rsidR="00F33FA7" w:rsidRPr="00F33FA7">
        <w:rPr>
          <w:rFonts w:ascii="Arial" w:eastAsia="Arial" w:hAnsi="Arial" w:cs="Arial"/>
          <w:sz w:val="24"/>
          <w:lang w:eastAsia="es-PE"/>
        </w:rPr>
        <w:t>bserv</w:t>
      </w:r>
      <w:r>
        <w:rPr>
          <w:rFonts w:ascii="Arial" w:eastAsia="Arial" w:hAnsi="Arial" w:cs="Arial"/>
          <w:sz w:val="24"/>
          <w:lang w:eastAsia="es-PE"/>
        </w:rPr>
        <w:t>a</w:t>
      </w:r>
      <w:r w:rsidR="00F33FA7" w:rsidRPr="00F33FA7">
        <w:rPr>
          <w:rFonts w:ascii="Arial" w:eastAsia="Arial" w:hAnsi="Arial" w:cs="Arial"/>
          <w:sz w:val="24"/>
          <w:lang w:eastAsia="es-PE"/>
        </w:rPr>
        <w:t>do</w:t>
      </w:r>
      <w:r>
        <w:rPr>
          <w:rFonts w:ascii="Arial" w:eastAsia="Arial" w:hAnsi="Arial" w:cs="Arial"/>
          <w:sz w:val="24"/>
          <w:lang w:eastAsia="es-PE"/>
        </w:rPr>
        <w:t xml:space="preserve"> tanto en el grupo experimental como en el grupo control </w:t>
      </w:r>
      <w:r w:rsidR="00F33FA7" w:rsidRPr="00F33FA7">
        <w:rPr>
          <w:rFonts w:ascii="Arial" w:eastAsia="Arial" w:hAnsi="Arial" w:cs="Arial"/>
          <w:sz w:val="24"/>
          <w:lang w:eastAsia="es-PE"/>
        </w:rPr>
        <w:t xml:space="preserve">según </w:t>
      </w:r>
      <w:r w:rsidR="00214196">
        <w:rPr>
          <w:rFonts w:ascii="Arial" w:eastAsia="Arial" w:hAnsi="Arial" w:cs="Arial"/>
          <w:sz w:val="24"/>
          <w:lang w:eastAsia="es-PE"/>
        </w:rPr>
        <w:t>el pre test</w:t>
      </w:r>
      <w:r>
        <w:rPr>
          <w:rFonts w:ascii="Arial" w:eastAsia="Arial" w:hAnsi="Arial" w:cs="Arial"/>
          <w:sz w:val="24"/>
          <w:lang w:eastAsia="es-PE"/>
        </w:rPr>
        <w:t xml:space="preserve">, es </w:t>
      </w:r>
      <w:r w:rsidR="00EC6594">
        <w:rPr>
          <w:rFonts w:ascii="Arial" w:eastAsia="Arial" w:hAnsi="Arial" w:cs="Arial"/>
          <w:sz w:val="24"/>
          <w:lang w:eastAsia="es-PE"/>
        </w:rPr>
        <w:t xml:space="preserve">BAJO </w:t>
      </w:r>
      <w:r>
        <w:rPr>
          <w:rFonts w:ascii="Arial" w:eastAsia="Arial" w:hAnsi="Arial" w:cs="Arial"/>
          <w:sz w:val="24"/>
          <w:lang w:eastAsia="es-PE"/>
        </w:rPr>
        <w:t xml:space="preserve">y </w:t>
      </w:r>
      <w:r w:rsidR="00EC6594">
        <w:rPr>
          <w:rFonts w:ascii="Arial" w:eastAsia="Arial" w:hAnsi="Arial" w:cs="Arial"/>
          <w:sz w:val="24"/>
          <w:lang w:eastAsia="es-PE"/>
        </w:rPr>
        <w:t>MUY BAJO</w:t>
      </w:r>
      <w:r>
        <w:rPr>
          <w:rFonts w:ascii="Arial" w:eastAsia="Arial" w:hAnsi="Arial" w:cs="Arial"/>
          <w:sz w:val="24"/>
          <w:lang w:eastAsia="es-PE"/>
        </w:rPr>
        <w:t>, 59% y</w:t>
      </w:r>
      <w:r w:rsidR="00D05431">
        <w:rPr>
          <w:rFonts w:ascii="Arial" w:eastAsia="Arial" w:hAnsi="Arial" w:cs="Arial"/>
          <w:sz w:val="24"/>
          <w:lang w:eastAsia="es-PE"/>
        </w:rPr>
        <w:t xml:space="preserve"> </w:t>
      </w:r>
      <w:r>
        <w:rPr>
          <w:rFonts w:ascii="Arial" w:eastAsia="Arial" w:hAnsi="Arial" w:cs="Arial"/>
          <w:sz w:val="24"/>
          <w:lang w:eastAsia="es-PE"/>
        </w:rPr>
        <w:t xml:space="preserve">24% </w:t>
      </w:r>
      <w:r w:rsidR="00D05431">
        <w:rPr>
          <w:rFonts w:ascii="Arial" w:eastAsia="Arial" w:hAnsi="Arial" w:cs="Arial"/>
          <w:sz w:val="24"/>
          <w:lang w:eastAsia="es-PE"/>
        </w:rPr>
        <w:t>respectivamente.</w:t>
      </w:r>
    </w:p>
    <w:p w:rsidR="00F33FA7" w:rsidRPr="00F33FA7" w:rsidRDefault="00F33FA7" w:rsidP="00E724F3">
      <w:pPr>
        <w:spacing w:line="360" w:lineRule="auto"/>
        <w:ind w:left="426" w:hanging="426"/>
        <w:contextualSpacing/>
        <w:jc w:val="both"/>
        <w:rPr>
          <w:rFonts w:ascii="Arial" w:eastAsia="Arial" w:hAnsi="Arial" w:cs="Arial"/>
          <w:sz w:val="24"/>
          <w:lang w:eastAsia="es-PE"/>
        </w:rPr>
      </w:pPr>
    </w:p>
    <w:p w:rsidR="00F33FA7" w:rsidRDefault="00D05431" w:rsidP="00301CCC">
      <w:pPr>
        <w:numPr>
          <w:ilvl w:val="0"/>
          <w:numId w:val="39"/>
        </w:numPr>
        <w:spacing w:line="360" w:lineRule="auto"/>
        <w:ind w:left="426" w:hanging="426"/>
        <w:contextualSpacing/>
        <w:jc w:val="both"/>
        <w:rPr>
          <w:rFonts w:ascii="Arial" w:eastAsia="Arial" w:hAnsi="Arial" w:cs="Arial"/>
          <w:sz w:val="24"/>
          <w:lang w:eastAsia="es-PE"/>
        </w:rPr>
      </w:pPr>
      <w:r>
        <w:rPr>
          <w:rFonts w:ascii="Arial" w:eastAsia="Arial" w:hAnsi="Arial" w:cs="Arial"/>
          <w:sz w:val="24"/>
          <w:lang w:eastAsia="es-PE"/>
        </w:rPr>
        <w:t xml:space="preserve">Las </w:t>
      </w:r>
      <w:r w:rsidR="0067447C">
        <w:rPr>
          <w:rFonts w:ascii="Arial" w:eastAsia="Arial" w:hAnsi="Arial" w:cs="Arial"/>
          <w:sz w:val="24"/>
          <w:lang w:eastAsia="es-PE"/>
        </w:rPr>
        <w:t xml:space="preserve">estrategias didáctico-lúdicas </w:t>
      </w:r>
      <w:r>
        <w:rPr>
          <w:rFonts w:ascii="Arial" w:eastAsia="Arial" w:hAnsi="Arial" w:cs="Arial"/>
          <w:sz w:val="24"/>
          <w:lang w:eastAsia="es-PE"/>
        </w:rPr>
        <w:t xml:space="preserve">son diseñadas teniendo como </w:t>
      </w:r>
      <w:r w:rsidR="0067447C">
        <w:rPr>
          <w:rFonts w:ascii="Arial" w:eastAsia="Arial" w:hAnsi="Arial" w:cs="Arial"/>
          <w:sz w:val="24"/>
          <w:lang w:eastAsia="es-PE"/>
        </w:rPr>
        <w:t>fundament</w:t>
      </w:r>
      <w:r>
        <w:rPr>
          <w:rFonts w:ascii="Arial" w:eastAsia="Arial" w:hAnsi="Arial" w:cs="Arial"/>
          <w:sz w:val="24"/>
          <w:lang w:eastAsia="es-PE"/>
        </w:rPr>
        <w:t>o</w:t>
      </w:r>
      <w:r w:rsidR="0067447C">
        <w:rPr>
          <w:rFonts w:ascii="Arial" w:eastAsia="Arial" w:hAnsi="Arial" w:cs="Arial"/>
          <w:sz w:val="24"/>
          <w:lang w:eastAsia="es-PE"/>
        </w:rPr>
        <w:t xml:space="preserve"> </w:t>
      </w:r>
      <w:r w:rsidR="00F33FA7" w:rsidRPr="00F33FA7">
        <w:rPr>
          <w:rFonts w:ascii="Arial" w:eastAsia="Arial" w:hAnsi="Arial" w:cs="Arial"/>
          <w:sz w:val="24"/>
          <w:lang w:eastAsia="es-PE"/>
        </w:rPr>
        <w:t xml:space="preserve">la </w:t>
      </w:r>
      <w:r>
        <w:rPr>
          <w:rFonts w:ascii="Arial" w:eastAsia="Arial" w:hAnsi="Arial" w:cs="Arial"/>
          <w:sz w:val="24"/>
          <w:lang w:eastAsia="es-PE"/>
        </w:rPr>
        <w:t>T</w:t>
      </w:r>
      <w:r w:rsidR="00F33FA7" w:rsidRPr="00F33FA7">
        <w:rPr>
          <w:rFonts w:ascii="Arial" w:eastAsia="Arial" w:hAnsi="Arial" w:cs="Arial"/>
          <w:sz w:val="24"/>
          <w:lang w:eastAsia="es-PE"/>
        </w:rPr>
        <w:t xml:space="preserve">eoría de </w:t>
      </w:r>
      <w:r w:rsidR="0067447C">
        <w:rPr>
          <w:rFonts w:ascii="Arial" w:eastAsia="Calibri" w:hAnsi="Arial" w:cs="Arial"/>
          <w:sz w:val="24"/>
          <w:szCs w:val="24"/>
          <w:lang w:eastAsia="es-PE"/>
        </w:rPr>
        <w:t xml:space="preserve">la </w:t>
      </w:r>
      <w:r>
        <w:rPr>
          <w:rFonts w:ascii="Arial" w:eastAsia="Calibri" w:hAnsi="Arial" w:cs="Arial"/>
          <w:sz w:val="24"/>
          <w:szCs w:val="24"/>
          <w:lang w:eastAsia="es-PE"/>
        </w:rPr>
        <w:t>T</w:t>
      </w:r>
      <w:r w:rsidR="0067447C">
        <w:rPr>
          <w:rFonts w:ascii="Arial" w:eastAsia="Calibri" w:hAnsi="Arial" w:cs="Arial"/>
          <w:sz w:val="24"/>
          <w:szCs w:val="24"/>
          <w:lang w:eastAsia="es-PE"/>
        </w:rPr>
        <w:t>ransferencia de Paul Guilford</w:t>
      </w:r>
      <w:r w:rsidR="00F33FA7" w:rsidRPr="00F33FA7">
        <w:rPr>
          <w:rFonts w:ascii="Arial" w:eastAsia="Calibri" w:hAnsi="Arial" w:cs="Arial"/>
          <w:sz w:val="24"/>
          <w:szCs w:val="24"/>
          <w:lang w:eastAsia="es-PE"/>
        </w:rPr>
        <w:t>,</w:t>
      </w:r>
      <w:r w:rsidR="00F33FA7" w:rsidRPr="00F33FA7">
        <w:rPr>
          <w:rFonts w:ascii="Arial" w:eastAsia="Arial" w:hAnsi="Arial" w:cs="Arial"/>
          <w:sz w:val="24"/>
          <w:lang w:eastAsia="es-PE"/>
        </w:rPr>
        <w:t xml:space="preserve"> </w:t>
      </w:r>
      <w:r w:rsidR="0067447C">
        <w:rPr>
          <w:rFonts w:ascii="Arial" w:eastAsia="Arial" w:hAnsi="Arial" w:cs="Arial"/>
          <w:sz w:val="24"/>
          <w:lang w:eastAsia="es-PE"/>
        </w:rPr>
        <w:t>para el desarrollo de la creatividad</w:t>
      </w:r>
      <w:r w:rsidR="00F33FA7" w:rsidRPr="00F33FA7">
        <w:rPr>
          <w:rFonts w:ascii="Arial" w:eastAsia="Arial" w:hAnsi="Arial" w:cs="Arial"/>
          <w:sz w:val="24"/>
          <w:lang w:eastAsia="es-PE"/>
        </w:rPr>
        <w:t xml:space="preserve"> de los niños </w:t>
      </w:r>
      <w:r w:rsidR="00214196">
        <w:rPr>
          <w:rFonts w:ascii="Arial" w:eastAsia="Arial" w:hAnsi="Arial" w:cs="Arial"/>
          <w:sz w:val="24"/>
          <w:lang w:eastAsia="es-PE"/>
        </w:rPr>
        <w:t xml:space="preserve">y niñas </w:t>
      </w:r>
      <w:r w:rsidR="00F33FA7" w:rsidRPr="00F33FA7">
        <w:rPr>
          <w:rFonts w:ascii="Arial" w:eastAsia="Arial" w:hAnsi="Arial" w:cs="Arial"/>
          <w:sz w:val="24"/>
          <w:lang w:eastAsia="es-PE"/>
        </w:rPr>
        <w:t xml:space="preserve">de cinco años de la I.E.I. N° </w:t>
      </w:r>
      <w:r w:rsidR="00214196">
        <w:rPr>
          <w:rFonts w:ascii="Arial" w:eastAsia="Arial" w:hAnsi="Arial" w:cs="Arial"/>
          <w:sz w:val="24"/>
          <w:lang w:eastAsia="es-PE"/>
        </w:rPr>
        <w:t>047</w:t>
      </w:r>
      <w:r w:rsidR="00F33FA7" w:rsidRPr="00F33FA7">
        <w:rPr>
          <w:rFonts w:ascii="Arial" w:eastAsia="Arial" w:hAnsi="Arial" w:cs="Arial"/>
          <w:sz w:val="24"/>
          <w:lang w:eastAsia="es-PE"/>
        </w:rPr>
        <w:t xml:space="preserve"> “</w:t>
      </w:r>
      <w:r w:rsidR="00214196">
        <w:rPr>
          <w:rFonts w:ascii="Arial" w:eastAsia="Arial" w:hAnsi="Arial" w:cs="Arial"/>
          <w:sz w:val="24"/>
          <w:lang w:eastAsia="es-PE"/>
        </w:rPr>
        <w:t>Capullitos de María</w:t>
      </w:r>
      <w:r w:rsidR="00F33FA7" w:rsidRPr="00F33FA7">
        <w:rPr>
          <w:rFonts w:ascii="Arial" w:eastAsia="Arial" w:hAnsi="Arial" w:cs="Arial"/>
          <w:sz w:val="24"/>
          <w:lang w:eastAsia="es-PE"/>
        </w:rPr>
        <w:t xml:space="preserve">”  </w:t>
      </w:r>
      <w:r w:rsidR="009D5CEB">
        <w:rPr>
          <w:rFonts w:ascii="Arial" w:eastAsia="Arial" w:hAnsi="Arial" w:cs="Arial"/>
          <w:sz w:val="24"/>
          <w:lang w:eastAsia="es-PE"/>
        </w:rPr>
        <w:t>según los factores de fluidez, flexibilidad, originalidad y elaboración.</w:t>
      </w:r>
    </w:p>
    <w:p w:rsidR="00EC6594" w:rsidRDefault="00EC6594" w:rsidP="00E724F3">
      <w:pPr>
        <w:pStyle w:val="Prrafodelista"/>
        <w:spacing w:after="0"/>
        <w:ind w:left="426" w:hanging="426"/>
        <w:rPr>
          <w:rFonts w:ascii="Arial" w:eastAsia="Arial" w:hAnsi="Arial" w:cs="Arial"/>
          <w:sz w:val="24"/>
          <w:lang w:eastAsia="es-PE"/>
        </w:rPr>
      </w:pPr>
    </w:p>
    <w:p w:rsidR="00214196" w:rsidRPr="00F33FA7" w:rsidRDefault="009D5CEB" w:rsidP="00301CCC">
      <w:pPr>
        <w:numPr>
          <w:ilvl w:val="0"/>
          <w:numId w:val="39"/>
        </w:numPr>
        <w:spacing w:line="360" w:lineRule="auto"/>
        <w:ind w:left="426" w:hanging="426"/>
        <w:contextualSpacing/>
        <w:jc w:val="both"/>
        <w:rPr>
          <w:rFonts w:ascii="Arial" w:eastAsia="Arial" w:hAnsi="Arial" w:cs="Arial"/>
          <w:sz w:val="24"/>
          <w:lang w:eastAsia="es-PE"/>
        </w:rPr>
      </w:pPr>
      <w:r>
        <w:rPr>
          <w:rFonts w:ascii="Arial" w:eastAsia="Arial" w:hAnsi="Arial" w:cs="Arial"/>
          <w:sz w:val="24"/>
          <w:lang w:eastAsia="es-PE"/>
        </w:rPr>
        <w:t>La aplicación de</w:t>
      </w:r>
      <w:r w:rsidR="00214196">
        <w:rPr>
          <w:rFonts w:ascii="Arial" w:eastAsia="Arial" w:hAnsi="Arial" w:cs="Arial"/>
          <w:sz w:val="24"/>
          <w:lang w:eastAsia="es-PE"/>
        </w:rPr>
        <w:t xml:space="preserve"> las estrategias didáctico-lúdicas para el desarrollo de la creatividad en los niños y niñas de cinco años de la I.E.I. N° 047 “Capullitos de María” – Chiclayo</w:t>
      </w:r>
      <w:r>
        <w:rPr>
          <w:rFonts w:ascii="Arial" w:eastAsia="Arial" w:hAnsi="Arial" w:cs="Arial"/>
          <w:sz w:val="24"/>
          <w:lang w:eastAsia="es-PE"/>
        </w:rPr>
        <w:t xml:space="preserve">  se realizó a través de juegos de construcción, dramáticos, reglados, simbólicos y de roles.</w:t>
      </w:r>
    </w:p>
    <w:p w:rsidR="00F33FA7" w:rsidRPr="00F33FA7" w:rsidRDefault="00F33FA7" w:rsidP="00E724F3">
      <w:pPr>
        <w:ind w:left="426" w:hanging="426"/>
        <w:contextualSpacing/>
        <w:rPr>
          <w:rFonts w:ascii="Arial" w:eastAsia="Arial" w:hAnsi="Arial" w:cs="Arial"/>
          <w:sz w:val="24"/>
          <w:lang w:eastAsia="es-PE"/>
        </w:rPr>
      </w:pPr>
    </w:p>
    <w:p w:rsidR="00F33FA7" w:rsidRPr="00767470" w:rsidRDefault="00D05431" w:rsidP="00301CCC">
      <w:pPr>
        <w:numPr>
          <w:ilvl w:val="0"/>
          <w:numId w:val="39"/>
        </w:numPr>
        <w:spacing w:line="360" w:lineRule="auto"/>
        <w:ind w:left="426" w:hanging="426"/>
        <w:contextualSpacing/>
        <w:jc w:val="both"/>
        <w:rPr>
          <w:rFonts w:ascii="Arial" w:eastAsia="Arial" w:hAnsi="Arial" w:cs="Arial"/>
          <w:color w:val="000000"/>
          <w:sz w:val="24"/>
          <w:lang w:eastAsia="es-PE"/>
        </w:rPr>
      </w:pPr>
      <w:r w:rsidRPr="00D05431">
        <w:rPr>
          <w:rFonts w:ascii="Arial" w:eastAsia="Arial" w:hAnsi="Arial" w:cs="Arial"/>
          <w:sz w:val="24"/>
          <w:lang w:eastAsia="es-PE"/>
        </w:rPr>
        <w:t>E</w:t>
      </w:r>
      <w:r w:rsidR="00F33FA7" w:rsidRPr="00D05431">
        <w:rPr>
          <w:rFonts w:ascii="Arial" w:eastAsia="Arial" w:hAnsi="Arial" w:cs="Arial"/>
          <w:sz w:val="24"/>
          <w:lang w:eastAsia="es-PE"/>
        </w:rPr>
        <w:t xml:space="preserve">l nivel de desarrollo de la </w:t>
      </w:r>
      <w:r w:rsidR="00214196" w:rsidRPr="00D05431">
        <w:rPr>
          <w:rFonts w:ascii="Arial" w:eastAsia="Arial" w:hAnsi="Arial" w:cs="Arial"/>
          <w:sz w:val="24"/>
          <w:lang w:eastAsia="es-PE"/>
        </w:rPr>
        <w:t>creatividad</w:t>
      </w:r>
      <w:r w:rsidR="00F33FA7" w:rsidRPr="00D05431">
        <w:rPr>
          <w:rFonts w:ascii="Arial" w:eastAsia="Arial" w:hAnsi="Arial" w:cs="Arial"/>
          <w:sz w:val="24"/>
          <w:lang w:eastAsia="es-PE"/>
        </w:rPr>
        <w:t xml:space="preserve"> en los niños</w:t>
      </w:r>
      <w:r w:rsidR="00214196" w:rsidRPr="00D05431">
        <w:rPr>
          <w:rFonts w:ascii="Arial" w:eastAsia="Arial" w:hAnsi="Arial" w:cs="Arial"/>
          <w:sz w:val="24"/>
          <w:lang w:eastAsia="es-PE"/>
        </w:rPr>
        <w:t xml:space="preserve"> y niñas </w:t>
      </w:r>
      <w:r w:rsidR="00F33FA7" w:rsidRPr="00D05431">
        <w:rPr>
          <w:rFonts w:ascii="Arial" w:eastAsia="Arial" w:hAnsi="Arial" w:cs="Arial"/>
          <w:sz w:val="24"/>
          <w:lang w:eastAsia="es-PE"/>
        </w:rPr>
        <w:t xml:space="preserve">de cinco años de la I.E.I. </w:t>
      </w:r>
      <w:r w:rsidR="00F33FA7" w:rsidRPr="00D05431">
        <w:rPr>
          <w:rFonts w:ascii="Arial" w:eastAsia="Calibri" w:hAnsi="Arial" w:cs="Arial"/>
          <w:sz w:val="24"/>
          <w:szCs w:val="24"/>
          <w:lang w:eastAsia="es-PE"/>
        </w:rPr>
        <w:t xml:space="preserve">Nº </w:t>
      </w:r>
      <w:r w:rsidR="00214196" w:rsidRPr="00D05431">
        <w:rPr>
          <w:rFonts w:ascii="Arial" w:eastAsia="Calibri" w:hAnsi="Arial" w:cs="Arial"/>
          <w:sz w:val="24"/>
          <w:szCs w:val="24"/>
          <w:lang w:eastAsia="es-PE"/>
        </w:rPr>
        <w:t>047</w:t>
      </w:r>
      <w:r w:rsidR="00F33FA7" w:rsidRPr="00D05431">
        <w:rPr>
          <w:rFonts w:ascii="Arial" w:eastAsia="Calibri" w:hAnsi="Arial" w:cs="Arial"/>
          <w:sz w:val="24"/>
          <w:szCs w:val="24"/>
          <w:lang w:eastAsia="es-PE"/>
        </w:rPr>
        <w:t xml:space="preserve"> “</w:t>
      </w:r>
      <w:r w:rsidR="00214196" w:rsidRPr="00D05431">
        <w:rPr>
          <w:rFonts w:ascii="Arial" w:eastAsia="Calibri" w:hAnsi="Arial" w:cs="Arial"/>
          <w:sz w:val="24"/>
          <w:szCs w:val="24"/>
          <w:lang w:eastAsia="es-PE"/>
        </w:rPr>
        <w:t>Capullitos de María</w:t>
      </w:r>
      <w:r w:rsidR="00F33FA7" w:rsidRPr="00D05431">
        <w:rPr>
          <w:rFonts w:ascii="Arial" w:eastAsia="Calibri" w:hAnsi="Arial" w:cs="Arial"/>
          <w:sz w:val="24"/>
          <w:szCs w:val="24"/>
          <w:lang w:eastAsia="es-PE"/>
        </w:rPr>
        <w:t xml:space="preserve">”– </w:t>
      </w:r>
      <w:r w:rsidR="00214196" w:rsidRPr="00D05431">
        <w:rPr>
          <w:rFonts w:ascii="Arial" w:eastAsia="Calibri" w:hAnsi="Arial" w:cs="Arial"/>
          <w:sz w:val="24"/>
          <w:szCs w:val="24"/>
          <w:lang w:eastAsia="es-PE"/>
        </w:rPr>
        <w:t>Chiclayo</w:t>
      </w:r>
      <w:r w:rsidR="00F33FA7" w:rsidRPr="00D05431">
        <w:rPr>
          <w:rFonts w:ascii="Arial" w:eastAsia="Calibri" w:hAnsi="Arial" w:cs="Arial"/>
          <w:sz w:val="24"/>
          <w:szCs w:val="24"/>
          <w:lang w:eastAsia="es-PE"/>
        </w:rPr>
        <w:t>,</w:t>
      </w:r>
      <w:r w:rsidR="00F33FA7" w:rsidRPr="00D05431">
        <w:rPr>
          <w:rFonts w:ascii="Arial" w:eastAsia="Arial" w:hAnsi="Arial" w:cs="Arial"/>
          <w:sz w:val="24"/>
          <w:lang w:eastAsia="es-PE"/>
        </w:rPr>
        <w:t xml:space="preserve">  después de la aplicación de</w:t>
      </w:r>
      <w:r w:rsidR="00214196" w:rsidRPr="00D05431">
        <w:rPr>
          <w:rFonts w:ascii="Arial" w:eastAsia="Arial" w:hAnsi="Arial" w:cs="Arial"/>
          <w:sz w:val="24"/>
          <w:lang w:eastAsia="es-PE"/>
        </w:rPr>
        <w:t xml:space="preserve"> </w:t>
      </w:r>
      <w:r w:rsidR="00F33FA7" w:rsidRPr="00D05431">
        <w:rPr>
          <w:rFonts w:ascii="Arial" w:eastAsia="Arial" w:hAnsi="Arial" w:cs="Arial"/>
          <w:sz w:val="24"/>
          <w:lang w:eastAsia="es-PE"/>
        </w:rPr>
        <w:t>l</w:t>
      </w:r>
      <w:r w:rsidR="00214196" w:rsidRPr="00D05431">
        <w:rPr>
          <w:rFonts w:ascii="Arial" w:eastAsia="Arial" w:hAnsi="Arial" w:cs="Arial"/>
          <w:sz w:val="24"/>
          <w:lang w:eastAsia="es-PE"/>
        </w:rPr>
        <w:t>as estrategias didáctico-lúdicas</w:t>
      </w:r>
      <w:r w:rsidR="00F33FA7" w:rsidRPr="00D05431">
        <w:rPr>
          <w:rFonts w:ascii="Arial" w:eastAsia="Arial" w:hAnsi="Arial" w:cs="Arial"/>
          <w:sz w:val="24"/>
          <w:lang w:eastAsia="es-PE"/>
        </w:rPr>
        <w:t xml:space="preserve"> a través del pos test</w:t>
      </w:r>
      <w:r w:rsidRPr="00D05431">
        <w:rPr>
          <w:rFonts w:ascii="Arial" w:eastAsia="Arial" w:hAnsi="Arial" w:cs="Arial"/>
          <w:sz w:val="24"/>
          <w:lang w:eastAsia="es-PE"/>
        </w:rPr>
        <w:t xml:space="preserve"> </w:t>
      </w:r>
      <w:r w:rsidR="00EC6594">
        <w:rPr>
          <w:rFonts w:ascii="Arial" w:eastAsia="Arial" w:hAnsi="Arial" w:cs="Arial"/>
          <w:sz w:val="24"/>
          <w:lang w:eastAsia="es-PE"/>
        </w:rPr>
        <w:t>de</w:t>
      </w:r>
      <w:r w:rsidRPr="00D05431">
        <w:rPr>
          <w:rFonts w:ascii="Arial" w:eastAsia="Arial" w:hAnsi="Arial" w:cs="Arial"/>
          <w:sz w:val="24"/>
          <w:lang w:eastAsia="es-PE"/>
        </w:rPr>
        <w:t>muestran que en el grupo experimental</w:t>
      </w:r>
      <w:r w:rsidR="00F33FA7" w:rsidRPr="00D05431">
        <w:rPr>
          <w:rFonts w:ascii="Arial" w:eastAsia="Arial" w:hAnsi="Arial" w:cs="Arial"/>
          <w:sz w:val="24"/>
          <w:lang w:eastAsia="es-PE"/>
        </w:rPr>
        <w:t xml:space="preserve"> </w:t>
      </w:r>
      <w:r w:rsidRPr="00D05431">
        <w:rPr>
          <w:rFonts w:ascii="Arial" w:eastAsia="Arial" w:hAnsi="Arial" w:cs="Arial"/>
          <w:sz w:val="24"/>
          <w:lang w:eastAsia="es-PE"/>
        </w:rPr>
        <w:t>la mayoría</w:t>
      </w:r>
      <w:r w:rsidR="00EC6594">
        <w:rPr>
          <w:rFonts w:ascii="Arial" w:eastAsia="Arial" w:hAnsi="Arial" w:cs="Arial"/>
          <w:sz w:val="24"/>
          <w:lang w:eastAsia="es-PE"/>
        </w:rPr>
        <w:t>,</w:t>
      </w:r>
      <w:r w:rsidRPr="00D05431">
        <w:rPr>
          <w:rFonts w:ascii="Arial" w:eastAsia="Arial" w:hAnsi="Arial" w:cs="Arial"/>
          <w:sz w:val="24"/>
          <w:lang w:eastAsia="es-PE"/>
        </w:rPr>
        <w:t xml:space="preserve"> </w:t>
      </w:r>
      <w:r>
        <w:rPr>
          <w:rFonts w:ascii="Arial" w:eastAsia="Arial" w:hAnsi="Arial" w:cs="Arial"/>
          <w:sz w:val="24"/>
          <w:lang w:eastAsia="es-PE"/>
        </w:rPr>
        <w:t xml:space="preserve">82% </w:t>
      </w:r>
      <w:r w:rsidRPr="00D05431">
        <w:rPr>
          <w:rFonts w:ascii="Arial" w:eastAsia="Arial" w:hAnsi="Arial" w:cs="Arial"/>
          <w:sz w:val="24"/>
          <w:lang w:eastAsia="es-PE"/>
        </w:rPr>
        <w:t xml:space="preserve">alcanzó el nivel </w:t>
      </w:r>
      <w:r w:rsidR="00EC6594" w:rsidRPr="00D05431">
        <w:rPr>
          <w:rFonts w:ascii="Arial" w:eastAsia="Arial" w:hAnsi="Arial" w:cs="Arial"/>
          <w:sz w:val="24"/>
          <w:lang w:eastAsia="es-PE"/>
        </w:rPr>
        <w:t xml:space="preserve">ALTO </w:t>
      </w:r>
      <w:r>
        <w:rPr>
          <w:rFonts w:ascii="Arial" w:eastAsia="Arial" w:hAnsi="Arial" w:cs="Arial"/>
          <w:sz w:val="24"/>
          <w:lang w:eastAsia="es-PE"/>
        </w:rPr>
        <w:t xml:space="preserve">mientras que en el grupo control la mayoría de los alumnos continúan en el nivel </w:t>
      </w:r>
      <w:r w:rsidR="00EC6594">
        <w:rPr>
          <w:rFonts w:ascii="Arial" w:eastAsia="Arial" w:hAnsi="Arial" w:cs="Arial"/>
          <w:sz w:val="24"/>
          <w:lang w:eastAsia="es-PE"/>
        </w:rPr>
        <w:t>BAJO</w:t>
      </w:r>
      <w:r>
        <w:rPr>
          <w:rFonts w:ascii="Arial" w:eastAsia="Arial" w:hAnsi="Arial" w:cs="Arial"/>
          <w:sz w:val="24"/>
          <w:lang w:eastAsia="es-PE"/>
        </w:rPr>
        <w:t xml:space="preserve"> y </w:t>
      </w:r>
      <w:r w:rsidR="00EC6594">
        <w:rPr>
          <w:rFonts w:ascii="Arial" w:eastAsia="Arial" w:hAnsi="Arial" w:cs="Arial"/>
          <w:sz w:val="24"/>
          <w:lang w:eastAsia="es-PE"/>
        </w:rPr>
        <w:t xml:space="preserve">MUY BAJO, </w:t>
      </w:r>
      <w:r>
        <w:rPr>
          <w:rFonts w:ascii="Arial" w:eastAsia="Arial" w:hAnsi="Arial" w:cs="Arial"/>
          <w:sz w:val="24"/>
          <w:lang w:eastAsia="es-PE"/>
        </w:rPr>
        <w:t>35 y 30% respectivamente.</w:t>
      </w:r>
    </w:p>
    <w:p w:rsidR="00EC6594" w:rsidRDefault="00EC6594" w:rsidP="00E724F3">
      <w:pPr>
        <w:spacing w:after="0" w:line="360" w:lineRule="auto"/>
        <w:ind w:left="426" w:hanging="426"/>
        <w:jc w:val="both"/>
        <w:rPr>
          <w:rFonts w:ascii="Arial" w:eastAsia="Arial" w:hAnsi="Arial" w:cs="Arial"/>
          <w:color w:val="000000"/>
          <w:sz w:val="24"/>
          <w:lang w:eastAsia="es-PE"/>
        </w:rPr>
      </w:pPr>
    </w:p>
    <w:p w:rsidR="00EC6594" w:rsidRPr="00EC6594" w:rsidRDefault="00EC6594" w:rsidP="00301CCC">
      <w:pPr>
        <w:pStyle w:val="Prrafodelista"/>
        <w:numPr>
          <w:ilvl w:val="0"/>
          <w:numId w:val="39"/>
        </w:numPr>
        <w:spacing w:line="360" w:lineRule="auto"/>
        <w:ind w:left="426" w:hanging="426"/>
        <w:jc w:val="both"/>
        <w:rPr>
          <w:rFonts w:ascii="Arial" w:hAnsi="Arial" w:cs="Arial"/>
          <w:sz w:val="24"/>
        </w:rPr>
      </w:pPr>
      <w:r w:rsidRPr="00EC6594">
        <w:rPr>
          <w:rFonts w:ascii="Arial" w:eastAsia="Arial" w:hAnsi="Arial" w:cs="Arial"/>
          <w:color w:val="000000"/>
          <w:sz w:val="24"/>
          <w:lang w:eastAsia="es-PE"/>
        </w:rPr>
        <w:t>L</w:t>
      </w:r>
      <w:r w:rsidR="00F33FA7" w:rsidRPr="00EC6594">
        <w:rPr>
          <w:rFonts w:ascii="Arial" w:eastAsia="Arial" w:hAnsi="Arial" w:cs="Arial"/>
          <w:color w:val="000000"/>
          <w:sz w:val="24"/>
          <w:lang w:eastAsia="es-PE"/>
        </w:rPr>
        <w:t xml:space="preserve">os </w:t>
      </w:r>
      <w:r w:rsidR="00214196" w:rsidRPr="00EC6594">
        <w:rPr>
          <w:rFonts w:ascii="Arial" w:eastAsia="Arial" w:hAnsi="Arial" w:cs="Arial"/>
          <w:color w:val="000000"/>
          <w:sz w:val="24"/>
          <w:lang w:eastAsia="es-PE"/>
        </w:rPr>
        <w:t>nivel</w:t>
      </w:r>
      <w:r w:rsidRPr="00EC6594">
        <w:rPr>
          <w:rFonts w:ascii="Arial" w:eastAsia="Arial" w:hAnsi="Arial" w:cs="Arial"/>
          <w:color w:val="000000"/>
          <w:sz w:val="24"/>
          <w:lang w:eastAsia="es-PE"/>
        </w:rPr>
        <w:t>es</w:t>
      </w:r>
      <w:r w:rsidR="00214196" w:rsidRPr="00EC6594">
        <w:rPr>
          <w:rFonts w:ascii="Arial" w:eastAsia="Arial" w:hAnsi="Arial" w:cs="Arial"/>
          <w:color w:val="000000"/>
          <w:sz w:val="24"/>
          <w:lang w:eastAsia="es-PE"/>
        </w:rPr>
        <w:t xml:space="preserve"> de </w:t>
      </w:r>
      <w:r w:rsidR="00F33FA7" w:rsidRPr="00EC6594">
        <w:rPr>
          <w:rFonts w:ascii="Arial" w:eastAsia="Arial" w:hAnsi="Arial" w:cs="Arial"/>
          <w:color w:val="000000"/>
          <w:sz w:val="24"/>
          <w:lang w:eastAsia="es-PE"/>
        </w:rPr>
        <w:t xml:space="preserve">desarrollo de la </w:t>
      </w:r>
      <w:r w:rsidR="00214196" w:rsidRPr="00EC6594">
        <w:rPr>
          <w:rFonts w:ascii="Arial" w:eastAsia="Arial" w:hAnsi="Arial" w:cs="Arial"/>
          <w:color w:val="000000"/>
          <w:sz w:val="24"/>
          <w:lang w:eastAsia="es-PE"/>
        </w:rPr>
        <w:t>creatividad</w:t>
      </w:r>
      <w:r w:rsidR="00F33FA7" w:rsidRPr="00EC6594">
        <w:rPr>
          <w:rFonts w:ascii="Arial" w:eastAsia="Arial" w:hAnsi="Arial" w:cs="Arial"/>
          <w:color w:val="000000"/>
          <w:sz w:val="24"/>
          <w:lang w:eastAsia="es-PE"/>
        </w:rPr>
        <w:t xml:space="preserve"> establecidos en el pre y pos test </w:t>
      </w:r>
      <w:r w:rsidRPr="00EC6594">
        <w:rPr>
          <w:rFonts w:ascii="Arial" w:eastAsia="Arial" w:hAnsi="Arial" w:cs="Arial"/>
          <w:color w:val="000000"/>
          <w:sz w:val="24"/>
          <w:lang w:eastAsia="es-PE"/>
        </w:rPr>
        <w:t xml:space="preserve">demostraron que </w:t>
      </w:r>
      <w:r w:rsidRPr="00EC6594">
        <w:rPr>
          <w:rFonts w:ascii="Arial" w:hAnsi="Arial" w:cs="Arial"/>
          <w:sz w:val="24"/>
        </w:rPr>
        <w:t>SI hay diferencia significativa en el desarrollo de la creatividad en niños de cinco años de la I.E.I. Nº 047 “Capullitos de María” -Chiclayo - Lambayeque, después de aplicar las estrategias didáctico- lúdicas.</w:t>
      </w:r>
    </w:p>
    <w:p w:rsidR="00B916CD" w:rsidRDefault="00B916CD">
      <w:pPr>
        <w:rPr>
          <w:rFonts w:ascii="Arial" w:eastAsia="Times New Roman" w:hAnsi="Arial" w:cs="Arial"/>
          <w:b/>
          <w:sz w:val="24"/>
          <w:szCs w:val="30"/>
        </w:rPr>
      </w:pPr>
    </w:p>
    <w:p w:rsidR="00E724F3" w:rsidRDefault="00E724F3"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B916CD" w:rsidRPr="00A46CBB" w:rsidRDefault="00B916CD" w:rsidP="00A46CBB">
      <w:pPr>
        <w:pStyle w:val="Ttulo1"/>
        <w:jc w:val="center"/>
        <w:rPr>
          <w:rFonts w:ascii="Arial" w:hAnsi="Arial" w:cs="Arial"/>
          <w:b/>
          <w:color w:val="auto"/>
          <w:sz w:val="72"/>
          <w:szCs w:val="96"/>
        </w:rPr>
      </w:pPr>
      <w:bookmarkStart w:id="59" w:name="_Toc472517251"/>
      <w:r w:rsidRPr="00A46CBB">
        <w:rPr>
          <w:rFonts w:ascii="Arial" w:hAnsi="Arial" w:cs="Arial"/>
          <w:b/>
          <w:color w:val="auto"/>
          <w:sz w:val="72"/>
          <w:szCs w:val="96"/>
        </w:rPr>
        <w:t>RECOMENDACIONES</w:t>
      </w:r>
      <w:bookmarkEnd w:id="59"/>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Default="00FF6F76" w:rsidP="00B916CD">
      <w:pPr>
        <w:jc w:val="center"/>
        <w:rPr>
          <w:rFonts w:ascii="Arial" w:eastAsia="Times New Roman" w:hAnsi="Arial" w:cs="Arial"/>
          <w:b/>
          <w:color w:val="000000" w:themeColor="text1"/>
          <w:sz w:val="24"/>
          <w:szCs w:val="30"/>
        </w:rPr>
      </w:pPr>
    </w:p>
    <w:p w:rsidR="00FF6F76" w:rsidRPr="00EC6594" w:rsidRDefault="00FF6F76" w:rsidP="00B916CD">
      <w:pPr>
        <w:jc w:val="center"/>
        <w:rPr>
          <w:rFonts w:ascii="Arial" w:eastAsia="Times New Roman" w:hAnsi="Arial" w:cs="Arial"/>
          <w:b/>
          <w:color w:val="000000" w:themeColor="text1"/>
          <w:sz w:val="24"/>
          <w:szCs w:val="30"/>
        </w:rPr>
      </w:pPr>
    </w:p>
    <w:p w:rsidR="00B916CD" w:rsidRPr="00EC6594" w:rsidRDefault="00CA4054">
      <w:pPr>
        <w:rPr>
          <w:rFonts w:ascii="Arial" w:eastAsia="Times New Roman" w:hAnsi="Arial" w:cs="Arial"/>
          <w:b/>
          <w:color w:val="000000" w:themeColor="text1"/>
          <w:sz w:val="24"/>
          <w:szCs w:val="30"/>
        </w:rPr>
      </w:pPr>
      <w:r>
        <w:rPr>
          <w:rFonts w:ascii="Arial" w:eastAsia="Times New Roman" w:hAnsi="Arial" w:cs="Arial"/>
          <w:b/>
          <w:noProof/>
          <w:color w:val="000000" w:themeColor="text1"/>
          <w:sz w:val="24"/>
          <w:szCs w:val="30"/>
          <w:lang w:eastAsia="es-PE"/>
        </w:rPr>
        <mc:AlternateContent>
          <mc:Choice Requires="wps">
            <w:drawing>
              <wp:anchor distT="0" distB="0" distL="114300" distR="114300" simplePos="0" relativeHeight="251955200" behindDoc="0" locked="0" layoutInCell="1" allowOverlap="1">
                <wp:simplePos x="0" y="0"/>
                <wp:positionH relativeFrom="column">
                  <wp:posOffset>2456695</wp:posOffset>
                </wp:positionH>
                <wp:positionV relativeFrom="paragraph">
                  <wp:posOffset>196598</wp:posOffset>
                </wp:positionV>
                <wp:extent cx="595223" cy="517585"/>
                <wp:effectExtent l="0" t="0" r="0" b="0"/>
                <wp:wrapNone/>
                <wp:docPr id="1024" name="Elipse 1024"/>
                <wp:cNvGraphicFramePr/>
                <a:graphic xmlns:a="http://schemas.openxmlformats.org/drawingml/2006/main">
                  <a:graphicData uri="http://schemas.microsoft.com/office/word/2010/wordprocessingShape">
                    <wps:wsp>
                      <wps:cNvSpPr/>
                      <wps:spPr>
                        <a:xfrm>
                          <a:off x="0" y="0"/>
                          <a:ext cx="595223" cy="51758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901487" id="Elipse 1024" o:spid="_x0000_s1026" style="position:absolute;margin-left:193.45pt;margin-top:15.5pt;width:46.85pt;height:40.7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" fillcolor="white [3212]" stroked="f" strokeweight="2pt"/>
            </w:pict>
          </mc:Fallback>
        </mc:AlternateContent>
      </w:r>
    </w:p>
    <w:p w:rsidR="00461740" w:rsidRDefault="00C7671B" w:rsidP="00301CCC">
      <w:pPr>
        <w:pStyle w:val="Prrafodelista"/>
        <w:numPr>
          <w:ilvl w:val="0"/>
          <w:numId w:val="40"/>
        </w:numPr>
        <w:spacing w:after="160" w:line="360" w:lineRule="auto"/>
        <w:ind w:left="567" w:hanging="425"/>
        <w:jc w:val="both"/>
        <w:rPr>
          <w:rFonts w:ascii="Arial" w:hAnsi="Arial" w:cs="Arial"/>
          <w:sz w:val="24"/>
          <w:szCs w:val="24"/>
        </w:rPr>
      </w:pPr>
      <w:r w:rsidRPr="00461740">
        <w:rPr>
          <w:rFonts w:ascii="Arial" w:hAnsi="Arial" w:cs="Arial"/>
          <w:sz w:val="24"/>
          <w:szCs w:val="24"/>
        </w:rPr>
        <w:lastRenderedPageBreak/>
        <w:t xml:space="preserve">A la Dirección de la Institución Educativa Inicial N° 047 “Capullitos de María” de Chiclayo aplicar las estrategias didáctico-lúdicas propuestas en todas aulas de cinco años de ambos turnos, a fin de que logren desarrollar los niveles de  creatividad. </w:t>
      </w:r>
    </w:p>
    <w:p w:rsidR="00461740" w:rsidRPr="00461740" w:rsidRDefault="00461740" w:rsidP="00E724F3">
      <w:pPr>
        <w:spacing w:after="160" w:line="240" w:lineRule="auto"/>
        <w:ind w:hanging="425"/>
        <w:jc w:val="both"/>
        <w:rPr>
          <w:rFonts w:ascii="Arial" w:hAnsi="Arial" w:cs="Arial"/>
          <w:sz w:val="24"/>
          <w:szCs w:val="24"/>
        </w:rPr>
      </w:pPr>
    </w:p>
    <w:p w:rsidR="00C7671B" w:rsidRPr="00461740" w:rsidRDefault="00C7671B" w:rsidP="00301CCC">
      <w:pPr>
        <w:pStyle w:val="Prrafodelista"/>
        <w:numPr>
          <w:ilvl w:val="0"/>
          <w:numId w:val="40"/>
        </w:numPr>
        <w:spacing w:after="160" w:line="360" w:lineRule="auto"/>
        <w:ind w:left="567" w:hanging="425"/>
        <w:jc w:val="both"/>
        <w:rPr>
          <w:rFonts w:ascii="Arial" w:hAnsi="Arial" w:cs="Arial"/>
          <w:sz w:val="24"/>
          <w:szCs w:val="24"/>
        </w:rPr>
      </w:pPr>
      <w:r w:rsidRPr="00461740">
        <w:rPr>
          <w:rFonts w:ascii="Arial" w:hAnsi="Arial" w:cs="Arial"/>
          <w:sz w:val="24"/>
          <w:szCs w:val="24"/>
        </w:rPr>
        <w:t xml:space="preserve">A todas las docentes del nivel inicial aplicar estrategias didáctico-lúdicas </w:t>
      </w:r>
      <w:r w:rsidR="00461740" w:rsidRPr="00461740">
        <w:rPr>
          <w:rFonts w:ascii="Arial" w:hAnsi="Arial" w:cs="Arial"/>
          <w:sz w:val="24"/>
          <w:szCs w:val="24"/>
        </w:rPr>
        <w:t>como recurso para estimular y desarrollar la creatividad de los niños de cinco años del nivel inicial mejorando de esta manera su práctica docente.</w:t>
      </w:r>
    </w:p>
    <w:p w:rsidR="00461740" w:rsidRPr="00461740" w:rsidRDefault="00461740" w:rsidP="00E724F3">
      <w:pPr>
        <w:spacing w:after="0" w:line="360" w:lineRule="auto"/>
        <w:ind w:hanging="425"/>
        <w:jc w:val="both"/>
        <w:rPr>
          <w:rFonts w:ascii="Arial" w:hAnsi="Arial" w:cs="Arial"/>
          <w:sz w:val="24"/>
          <w:szCs w:val="24"/>
        </w:rPr>
      </w:pPr>
    </w:p>
    <w:p w:rsidR="00461740" w:rsidRPr="00040401" w:rsidRDefault="00461740" w:rsidP="00301CCC">
      <w:pPr>
        <w:pStyle w:val="Prrafodelista"/>
        <w:numPr>
          <w:ilvl w:val="0"/>
          <w:numId w:val="40"/>
        </w:numPr>
        <w:spacing w:line="360" w:lineRule="auto"/>
        <w:ind w:left="567" w:hanging="425"/>
        <w:jc w:val="both"/>
        <w:rPr>
          <w:rFonts w:ascii="Arial" w:eastAsia="Arial" w:hAnsi="Arial" w:cs="Arial"/>
          <w:sz w:val="24"/>
        </w:rPr>
      </w:pPr>
      <w:r w:rsidRPr="00040401">
        <w:rPr>
          <w:rFonts w:ascii="Arial" w:eastAsia="Arial" w:hAnsi="Arial" w:cs="Arial"/>
          <w:sz w:val="24"/>
        </w:rPr>
        <w:t xml:space="preserve">Evaluar </w:t>
      </w:r>
      <w:r>
        <w:rPr>
          <w:rFonts w:ascii="Arial" w:eastAsia="Arial" w:hAnsi="Arial" w:cs="Arial"/>
          <w:sz w:val="24"/>
        </w:rPr>
        <w:t>los niveles de creatividad</w:t>
      </w:r>
      <w:r w:rsidRPr="00040401">
        <w:rPr>
          <w:rFonts w:ascii="Arial" w:eastAsia="Arial" w:hAnsi="Arial" w:cs="Arial"/>
          <w:sz w:val="24"/>
        </w:rPr>
        <w:t xml:space="preserve"> de los niños </w:t>
      </w:r>
      <w:r>
        <w:rPr>
          <w:rFonts w:ascii="Arial" w:eastAsia="Arial" w:hAnsi="Arial" w:cs="Arial"/>
          <w:sz w:val="24"/>
        </w:rPr>
        <w:t>de cinco años</w:t>
      </w:r>
      <w:r w:rsidRPr="00040401">
        <w:rPr>
          <w:rFonts w:ascii="Arial" w:eastAsia="Arial" w:hAnsi="Arial" w:cs="Arial"/>
          <w:sz w:val="24"/>
        </w:rPr>
        <w:t xml:space="preserve"> a través de</w:t>
      </w:r>
      <w:r>
        <w:rPr>
          <w:rFonts w:ascii="Arial" w:eastAsia="Arial" w:hAnsi="Arial" w:cs="Arial"/>
          <w:sz w:val="24"/>
        </w:rPr>
        <w:t xml:space="preserve"> la ficha de observación propuesta </w:t>
      </w:r>
      <w:r w:rsidRPr="00040401">
        <w:rPr>
          <w:rFonts w:ascii="Arial" w:eastAsia="Arial" w:hAnsi="Arial" w:cs="Arial"/>
          <w:sz w:val="24"/>
        </w:rPr>
        <w:t xml:space="preserve">a fin de </w:t>
      </w:r>
      <w:r>
        <w:rPr>
          <w:rFonts w:ascii="Arial" w:eastAsia="Arial" w:hAnsi="Arial" w:cs="Arial"/>
          <w:sz w:val="24"/>
        </w:rPr>
        <w:t>mejorarla y perfeccionarla contribuyendo de esta forma al proceso de evaluación en el nivel de educación inicial.</w:t>
      </w:r>
    </w:p>
    <w:p w:rsidR="00C7671B" w:rsidRDefault="00C7671B" w:rsidP="00C7671B">
      <w:pPr>
        <w:tabs>
          <w:tab w:val="left" w:pos="1701"/>
        </w:tabs>
        <w:spacing w:before="240" w:line="360" w:lineRule="auto"/>
        <w:ind w:left="1418"/>
        <w:contextualSpacing/>
        <w:jc w:val="both"/>
        <w:rPr>
          <w:rFonts w:ascii="Arial" w:eastAsia="Calibri" w:hAnsi="Arial" w:cs="Arial"/>
          <w:b/>
          <w:sz w:val="24"/>
          <w:szCs w:val="24"/>
        </w:rPr>
      </w:pPr>
    </w:p>
    <w:p w:rsidR="00C7671B" w:rsidRDefault="00C7671B" w:rsidP="00C7671B">
      <w:pPr>
        <w:spacing w:line="360" w:lineRule="auto"/>
        <w:jc w:val="center"/>
        <w:rPr>
          <w:rFonts w:ascii="Arial" w:hAnsi="Arial" w:cs="Arial"/>
          <w:color w:val="FF0000"/>
          <w:sz w:val="24"/>
          <w:szCs w:val="24"/>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B916CD" w:rsidRDefault="00B916CD">
      <w:pPr>
        <w:rPr>
          <w:rFonts w:ascii="Arial" w:eastAsia="Times New Roman" w:hAnsi="Arial" w:cs="Arial"/>
          <w:b/>
          <w:sz w:val="24"/>
          <w:szCs w:val="30"/>
        </w:rPr>
      </w:pPr>
    </w:p>
    <w:p w:rsidR="00186F52" w:rsidRDefault="00186F52">
      <w:pPr>
        <w:rPr>
          <w:rFonts w:ascii="Arial" w:eastAsia="Times New Roman" w:hAnsi="Arial" w:cs="Arial"/>
          <w:b/>
          <w:sz w:val="24"/>
          <w:szCs w:val="30"/>
        </w:rPr>
      </w:pPr>
      <w:r>
        <w:rPr>
          <w:rFonts w:ascii="Arial" w:eastAsia="Times New Roman" w:hAnsi="Arial" w:cs="Arial"/>
          <w:b/>
          <w:sz w:val="24"/>
          <w:szCs w:val="30"/>
        </w:rPr>
        <w:br w:type="page"/>
      </w:r>
    </w:p>
    <w:p w:rsidR="00FF6F76" w:rsidRDefault="00FF6F76" w:rsidP="00127625">
      <w:pPr>
        <w:pStyle w:val="Ttulo1"/>
        <w:rPr>
          <w:rFonts w:ascii="Arial" w:hAnsi="Arial" w:cs="Arial"/>
          <w:b/>
          <w:color w:val="auto"/>
          <w:sz w:val="96"/>
          <w:szCs w:val="96"/>
        </w:rPr>
      </w:pPr>
      <w:bookmarkStart w:id="60" w:name="_Toc465165188"/>
    </w:p>
    <w:p w:rsidR="00FF6F76" w:rsidRDefault="00FF6F76" w:rsidP="00127625">
      <w:pPr>
        <w:pStyle w:val="Ttulo1"/>
        <w:rPr>
          <w:rFonts w:ascii="Arial" w:hAnsi="Arial" w:cs="Arial"/>
          <w:b/>
          <w:color w:val="auto"/>
          <w:sz w:val="96"/>
          <w:szCs w:val="96"/>
        </w:rPr>
      </w:pPr>
    </w:p>
    <w:p w:rsidR="00FF6F76" w:rsidRDefault="00FF6F76" w:rsidP="00127625">
      <w:pPr>
        <w:pStyle w:val="Ttulo1"/>
        <w:rPr>
          <w:rFonts w:ascii="Arial" w:hAnsi="Arial" w:cs="Arial"/>
          <w:b/>
          <w:color w:val="auto"/>
          <w:sz w:val="96"/>
          <w:szCs w:val="96"/>
        </w:rPr>
      </w:pPr>
    </w:p>
    <w:p w:rsidR="00A93175" w:rsidRPr="00A46CBB" w:rsidRDefault="00A93175" w:rsidP="00FF6F76">
      <w:pPr>
        <w:pStyle w:val="Ttulo1"/>
        <w:jc w:val="center"/>
        <w:rPr>
          <w:rFonts w:ascii="Arial" w:hAnsi="Arial" w:cs="Arial"/>
          <w:b/>
          <w:color w:val="auto"/>
          <w:sz w:val="96"/>
          <w:szCs w:val="96"/>
        </w:rPr>
      </w:pPr>
      <w:bookmarkStart w:id="61" w:name="_Toc472517252"/>
      <w:r w:rsidRPr="00A46CBB">
        <w:rPr>
          <w:rFonts w:ascii="Arial" w:hAnsi="Arial" w:cs="Arial"/>
          <w:b/>
          <w:color w:val="auto"/>
          <w:sz w:val="96"/>
          <w:szCs w:val="96"/>
        </w:rPr>
        <w:t>FUENTES BIBLIOGRÁFICAS</w:t>
      </w:r>
      <w:bookmarkEnd w:id="60"/>
      <w:bookmarkEnd w:id="61"/>
    </w:p>
    <w:p w:rsidR="00FF6F76" w:rsidRDefault="00FF6F76" w:rsidP="00FF6F76">
      <w:pPr>
        <w:jc w:val="center"/>
      </w:pPr>
    </w:p>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Default="00FF6F76" w:rsidP="00FF6F76"/>
    <w:p w:rsidR="00FF6F76" w:rsidRPr="00FF6F76" w:rsidRDefault="00FF6F76" w:rsidP="00FF6F76"/>
    <w:p w:rsidR="00127625" w:rsidRPr="00127625" w:rsidRDefault="00CA4054" w:rsidP="00127625">
      <w:r>
        <w:rPr>
          <w:noProof/>
          <w:lang w:eastAsia="es-PE"/>
        </w:rPr>
        <mc:AlternateContent>
          <mc:Choice Requires="wps">
            <w:drawing>
              <wp:anchor distT="0" distB="0" distL="114300" distR="114300" simplePos="0" relativeHeight="251956224" behindDoc="0" locked="0" layoutInCell="1" allowOverlap="1">
                <wp:simplePos x="0" y="0"/>
                <wp:positionH relativeFrom="column">
                  <wp:posOffset>2430816</wp:posOffset>
                </wp:positionH>
                <wp:positionV relativeFrom="paragraph">
                  <wp:posOffset>142096</wp:posOffset>
                </wp:positionV>
                <wp:extent cx="595223" cy="457200"/>
                <wp:effectExtent l="0" t="0" r="0" b="0"/>
                <wp:wrapNone/>
                <wp:docPr id="1025" name="Elipse 1025"/>
                <wp:cNvGraphicFramePr/>
                <a:graphic xmlns:a="http://schemas.openxmlformats.org/drawingml/2006/main">
                  <a:graphicData uri="http://schemas.microsoft.com/office/word/2010/wordprocessingShape">
                    <wps:wsp>
                      <wps:cNvSpPr/>
                      <wps:spPr>
                        <a:xfrm>
                          <a:off x="0" y="0"/>
                          <a:ext cx="595223" cy="4572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D316D9" id="Elipse 1025" o:spid="_x0000_s1026" style="position:absolute;margin-left:191.4pt;margin-top:11.2pt;width:46.85pt;height:36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" fillcolor="white [3212]" stroked="f" strokeweight="2pt"/>
            </w:pict>
          </mc:Fallback>
        </mc:AlternateContent>
      </w:r>
    </w:p>
    <w:p w:rsidR="00A93175" w:rsidRDefault="00A93175" w:rsidP="00301CCC">
      <w:pPr>
        <w:pStyle w:val="Ttulo2"/>
        <w:numPr>
          <w:ilvl w:val="0"/>
          <w:numId w:val="122"/>
        </w:numPr>
        <w:rPr>
          <w:rFonts w:ascii="Arial" w:hAnsi="Arial" w:cs="Arial"/>
        </w:rPr>
      </w:pPr>
      <w:bookmarkStart w:id="62" w:name="_Toc472517253"/>
      <w:r w:rsidRPr="00A46CBB">
        <w:rPr>
          <w:rFonts w:ascii="Arial" w:hAnsi="Arial" w:cs="Arial"/>
        </w:rPr>
        <w:lastRenderedPageBreak/>
        <w:t>Referencias Bibliográficas:</w:t>
      </w:r>
      <w:bookmarkEnd w:id="62"/>
      <w:r w:rsidR="0065572A" w:rsidRPr="00A46CBB">
        <w:rPr>
          <w:rFonts w:ascii="Arial" w:hAnsi="Arial" w:cs="Arial"/>
        </w:rPr>
        <w:t xml:space="preserve"> </w:t>
      </w:r>
    </w:p>
    <w:p w:rsidR="00A46CBB" w:rsidRPr="00A46CBB" w:rsidRDefault="00A46CBB" w:rsidP="00A46CBB">
      <w:pPr>
        <w:rPr>
          <w:lang w:val="es-ES_tradnl" w:eastAsia="es-ES"/>
        </w:rPr>
      </w:pP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Asanza, Y. &amp; Rodríguez, L. (2007). </w:t>
      </w:r>
      <w:r w:rsidRPr="00740C8E">
        <w:rPr>
          <w:rFonts w:ascii="Arial" w:hAnsi="Arial" w:cs="Arial"/>
          <w:i/>
          <w:sz w:val="24"/>
        </w:rPr>
        <w:t>El desarrollo de la creatividad e imaginación a través de las técnicas grafo-plásticas en la educación preescolar del liceo naval de manta en el período 2006-2007</w:t>
      </w:r>
      <w:r w:rsidRPr="00740C8E">
        <w:rPr>
          <w:rFonts w:ascii="Arial" w:hAnsi="Arial" w:cs="Arial"/>
          <w:sz w:val="24"/>
        </w:rPr>
        <w:t xml:space="preserve"> (Tesis de para Licenciatura). Universidad Laica“Eloy Alfaro”de Manabí. Facultad de Ciencias de la educación. Escuela de Educación Parvularia. Manta, Manabí, Ecuador.</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Beltrán, J. &amp; Bueno, J.A. (1995). </w:t>
      </w:r>
      <w:r w:rsidRPr="00740C8E">
        <w:rPr>
          <w:rFonts w:ascii="Arial" w:hAnsi="Arial" w:cs="Arial"/>
          <w:i/>
          <w:sz w:val="24"/>
        </w:rPr>
        <w:t>Psicología de la Educación</w:t>
      </w:r>
      <w:r w:rsidRPr="00740C8E">
        <w:rPr>
          <w:rFonts w:ascii="Arial" w:hAnsi="Arial" w:cs="Arial"/>
          <w:sz w:val="24"/>
        </w:rPr>
        <w:t>. Edit. Baixaren Universitaria.</w:t>
      </w:r>
    </w:p>
    <w:p w:rsidR="00B41E09" w:rsidRPr="006258A9"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rPr>
        <w:t xml:space="preserve">Borthwick, G. (1982) </w:t>
      </w:r>
      <w:r w:rsidRPr="00740C8E">
        <w:rPr>
          <w:rFonts w:ascii="Arial" w:hAnsi="Arial" w:cs="Arial"/>
          <w:i/>
          <w:sz w:val="24"/>
        </w:rPr>
        <w:t>Los Espacios Creativos En La Educación</w:t>
      </w:r>
      <w:r w:rsidRPr="00740C8E">
        <w:rPr>
          <w:rFonts w:ascii="Arial" w:hAnsi="Arial" w:cs="Arial"/>
          <w:sz w:val="24"/>
        </w:rPr>
        <w:t xml:space="preserve"> ISBN: 9789875073562. </w:t>
      </w:r>
      <w:r w:rsidRPr="006258A9">
        <w:rPr>
          <w:rFonts w:ascii="Arial" w:hAnsi="Arial" w:cs="Arial"/>
          <w:sz w:val="24"/>
          <w:lang w:val="en-US"/>
        </w:rPr>
        <w:t>Argentina.</w:t>
      </w:r>
    </w:p>
    <w:p w:rsidR="00B41E09" w:rsidRPr="00740C8E"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lang w:val="en-US"/>
        </w:rPr>
        <w:t xml:space="preserve">Bronson, p. &amp; Merryman, A. (2010-10-07) The creativity crisis, </w:t>
      </w:r>
      <w:r w:rsidRPr="00740C8E">
        <w:rPr>
          <w:rFonts w:ascii="Arial" w:hAnsi="Arial" w:cs="Arial"/>
          <w:i/>
          <w:sz w:val="24"/>
          <w:lang w:val="en-US"/>
        </w:rPr>
        <w:t>Magazine NEWSWEEK</w:t>
      </w:r>
      <w:r w:rsidRPr="00740C8E">
        <w:rPr>
          <w:rFonts w:ascii="Arial" w:hAnsi="Arial" w:cs="Arial"/>
          <w:sz w:val="24"/>
          <w:lang w:val="en-US"/>
        </w:rPr>
        <w:t>.</w:t>
      </w:r>
    </w:p>
    <w:p w:rsidR="00B41E09" w:rsidRPr="00F3104A"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rPr>
        <w:t xml:space="preserve">Cemades, I. (2008) </w:t>
      </w:r>
      <w:r w:rsidRPr="00740C8E">
        <w:rPr>
          <w:rFonts w:ascii="Arial" w:hAnsi="Arial" w:cs="Arial"/>
          <w:i/>
          <w:sz w:val="24"/>
        </w:rPr>
        <w:t>Desarrollo de la creatividad en Educación Infantil</w:t>
      </w:r>
      <w:r w:rsidRPr="00740C8E">
        <w:rPr>
          <w:rFonts w:ascii="Arial" w:hAnsi="Arial" w:cs="Arial"/>
          <w:sz w:val="24"/>
        </w:rPr>
        <w:t xml:space="preserve">. </w:t>
      </w:r>
      <w:r w:rsidRPr="00F3104A">
        <w:rPr>
          <w:rFonts w:ascii="Arial" w:hAnsi="Arial" w:cs="Arial"/>
          <w:sz w:val="24"/>
          <w:lang w:val="en-US"/>
        </w:rPr>
        <w:t>Revista Creatividad y Sociedad. N°12</w:t>
      </w:r>
    </w:p>
    <w:p w:rsidR="00B41E09" w:rsidRPr="00F3104A"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lang w:val="en-US"/>
        </w:rPr>
        <w:t xml:space="preserve">Dacey, John. (1989) </w:t>
      </w:r>
      <w:r w:rsidRPr="00740C8E">
        <w:rPr>
          <w:rFonts w:ascii="Arial" w:hAnsi="Arial" w:cs="Arial"/>
          <w:i/>
          <w:sz w:val="24"/>
          <w:lang w:val="en-US"/>
        </w:rPr>
        <w:t>Fundamentáis of Creative Thinking</w:t>
      </w:r>
      <w:r w:rsidRPr="00740C8E">
        <w:rPr>
          <w:rFonts w:ascii="Arial" w:hAnsi="Arial" w:cs="Arial"/>
          <w:sz w:val="24"/>
          <w:lang w:val="en-US"/>
        </w:rPr>
        <w:t xml:space="preserve">. </w:t>
      </w:r>
      <w:r w:rsidRPr="00F3104A">
        <w:rPr>
          <w:rFonts w:ascii="Arial" w:hAnsi="Arial" w:cs="Arial"/>
          <w:sz w:val="24"/>
          <w:lang w:val="en-US"/>
        </w:rPr>
        <w:t>Lexington (MA): Lexington Books</w:t>
      </w:r>
      <w:r w:rsidR="001004B1" w:rsidRPr="00F3104A">
        <w:rPr>
          <w:rFonts w:ascii="Arial" w:hAnsi="Arial" w:cs="Arial"/>
          <w:sz w:val="24"/>
          <w:lang w:val="en-US"/>
        </w:rPr>
        <w:t>.</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Ferrándiz, C. (2011) </w:t>
      </w:r>
      <w:r w:rsidRPr="00740C8E">
        <w:rPr>
          <w:rFonts w:ascii="Arial" w:hAnsi="Arial" w:cs="Arial"/>
          <w:i/>
          <w:sz w:val="24"/>
        </w:rPr>
        <w:t>Estrategias metodológicas de Aprendizaje Activo para el Alumnado con Altas Habilidades.</w:t>
      </w:r>
      <w:r w:rsidRPr="00740C8E">
        <w:rPr>
          <w:rFonts w:ascii="Arial" w:hAnsi="Arial" w:cs="Arial"/>
          <w:sz w:val="24"/>
        </w:rPr>
        <w:t xml:space="preserve"> Documento General desarrollo de la Creatividad. Universidad de Murcia.</w:t>
      </w:r>
    </w:p>
    <w:p w:rsidR="00D63781" w:rsidRPr="00740C8E" w:rsidRDefault="00D63781" w:rsidP="00740C8E">
      <w:pPr>
        <w:spacing w:line="480" w:lineRule="auto"/>
        <w:ind w:left="1134" w:right="49" w:hanging="567"/>
        <w:jc w:val="both"/>
        <w:rPr>
          <w:rFonts w:ascii="Arial" w:hAnsi="Arial" w:cs="Arial"/>
          <w:sz w:val="24"/>
          <w:szCs w:val="24"/>
        </w:rPr>
      </w:pPr>
      <w:r w:rsidRPr="00740C8E">
        <w:rPr>
          <w:rFonts w:ascii="Arial" w:hAnsi="Arial" w:cs="Arial"/>
          <w:sz w:val="24"/>
          <w:szCs w:val="24"/>
        </w:rPr>
        <w:lastRenderedPageBreak/>
        <w:t xml:space="preserve">Franco, C. (2006) </w:t>
      </w:r>
      <w:r w:rsidRPr="00740C8E">
        <w:rPr>
          <w:rFonts w:ascii="Arial" w:hAnsi="Arial" w:cs="Arial"/>
          <w:i/>
          <w:sz w:val="24"/>
          <w:szCs w:val="24"/>
        </w:rPr>
        <w:t xml:space="preserve">Relación entre las variables autoconcepto y creatividad en una muestra de alumnos de educación infantil. </w:t>
      </w:r>
      <w:r w:rsidRPr="00740C8E">
        <w:rPr>
          <w:rFonts w:ascii="Arial" w:hAnsi="Arial" w:cs="Arial"/>
          <w:sz w:val="24"/>
          <w:szCs w:val="24"/>
        </w:rPr>
        <w:t>Revista Electrónica de Investigación Educativa, ISSN-e 1607-4041, Vol. 8, Nº. 1, 2006</w:t>
      </w:r>
    </w:p>
    <w:p w:rsidR="00CE12FD" w:rsidRPr="00740C8E" w:rsidRDefault="00CE12FD" w:rsidP="00740C8E">
      <w:pPr>
        <w:spacing w:line="480" w:lineRule="auto"/>
        <w:ind w:left="1134" w:right="49" w:hanging="567"/>
        <w:jc w:val="both"/>
        <w:rPr>
          <w:rFonts w:ascii="Arial" w:hAnsi="Arial" w:cs="Arial"/>
          <w:i/>
          <w:sz w:val="24"/>
          <w:szCs w:val="24"/>
        </w:rPr>
      </w:pPr>
      <w:r w:rsidRPr="00740C8E">
        <w:rPr>
          <w:rFonts w:ascii="Arial" w:hAnsi="Arial" w:cs="Arial"/>
          <w:sz w:val="24"/>
          <w:szCs w:val="24"/>
        </w:rPr>
        <w:t xml:space="preserve">Galván, L. (1983) </w:t>
      </w:r>
      <w:r w:rsidRPr="00740C8E">
        <w:rPr>
          <w:rFonts w:ascii="Arial" w:hAnsi="Arial" w:cs="Arial"/>
          <w:i/>
          <w:sz w:val="24"/>
          <w:szCs w:val="24"/>
        </w:rPr>
        <w:t xml:space="preserve">Elaboración y validación de un programa de estimulación de la Creatividad a través del drama creativo y la pintura para niños de 6 a 10 años. </w:t>
      </w:r>
      <w:r w:rsidRPr="00740C8E">
        <w:rPr>
          <w:rFonts w:ascii="Arial" w:hAnsi="Arial" w:cs="Arial"/>
          <w:sz w:val="24"/>
          <w:szCs w:val="24"/>
        </w:rPr>
        <w:t>Tesis para optar el grado de bachiller en ciencias con mención en psicología. Universidad Cayetano Heredia, Lima- Perú. p.6.</w:t>
      </w:r>
    </w:p>
    <w:p w:rsidR="00572402" w:rsidRPr="00740C8E" w:rsidRDefault="00572402" w:rsidP="00740C8E">
      <w:pPr>
        <w:spacing w:line="480" w:lineRule="auto"/>
        <w:ind w:left="1134" w:right="49" w:hanging="567"/>
        <w:jc w:val="both"/>
        <w:rPr>
          <w:rFonts w:ascii="Arial" w:hAnsi="Arial" w:cs="Arial"/>
          <w:sz w:val="24"/>
          <w:szCs w:val="24"/>
        </w:rPr>
      </w:pPr>
      <w:r w:rsidRPr="00740C8E">
        <w:rPr>
          <w:rFonts w:ascii="Arial" w:hAnsi="Arial" w:cs="Arial"/>
          <w:sz w:val="24"/>
          <w:szCs w:val="17"/>
        </w:rPr>
        <w:t xml:space="preserve">Gómez, J. (2005) </w:t>
      </w:r>
      <w:r w:rsidRPr="00740C8E">
        <w:rPr>
          <w:rFonts w:ascii="Arial" w:hAnsi="Arial" w:cs="Arial"/>
          <w:i/>
          <w:sz w:val="24"/>
          <w:szCs w:val="17"/>
        </w:rPr>
        <w:t xml:space="preserve">Modulo IV: Desarrollo de la Creatividad. </w:t>
      </w:r>
      <w:r w:rsidR="00CE12FD" w:rsidRPr="00740C8E">
        <w:rPr>
          <w:rFonts w:ascii="Arial" w:hAnsi="Arial" w:cs="Arial"/>
          <w:sz w:val="24"/>
          <w:szCs w:val="17"/>
        </w:rPr>
        <w:t>Maestría</w:t>
      </w:r>
      <w:r w:rsidRPr="00740C8E">
        <w:rPr>
          <w:rFonts w:ascii="Arial" w:hAnsi="Arial" w:cs="Arial"/>
          <w:sz w:val="24"/>
          <w:szCs w:val="17"/>
        </w:rPr>
        <w:t xml:space="preserve"> en Psicopedagogía Cognitiva. Universidad Nacional Pedro Ruiz Gallo. Fondo Editorial Universitario. Serie: Materiales de la Maestría. Lambayeque</w:t>
      </w:r>
    </w:p>
    <w:p w:rsidR="00B41E09" w:rsidRPr="00F3104A" w:rsidRDefault="00B41E09" w:rsidP="00740C8E">
      <w:pPr>
        <w:spacing w:line="480" w:lineRule="auto"/>
        <w:ind w:left="1134" w:right="49" w:hanging="567"/>
        <w:jc w:val="both"/>
        <w:rPr>
          <w:rFonts w:ascii="Arial" w:hAnsi="Arial" w:cs="Arial"/>
          <w:sz w:val="24"/>
        </w:rPr>
      </w:pPr>
      <w:r w:rsidRPr="006258A9">
        <w:rPr>
          <w:rFonts w:ascii="Arial" w:hAnsi="Arial" w:cs="Arial"/>
          <w:sz w:val="24"/>
        </w:rPr>
        <w:t xml:space="preserve">Gough, H.G. (1962) </w:t>
      </w:r>
      <w:r w:rsidRPr="006258A9">
        <w:rPr>
          <w:rFonts w:ascii="Arial" w:hAnsi="Arial" w:cs="Arial"/>
          <w:i/>
          <w:sz w:val="24"/>
        </w:rPr>
        <w:t>Imagination: Undeveloped resourse</w:t>
      </w:r>
      <w:r w:rsidRPr="006258A9">
        <w:rPr>
          <w:rFonts w:ascii="Arial" w:hAnsi="Arial" w:cs="Arial"/>
          <w:sz w:val="24"/>
        </w:rPr>
        <w:t xml:space="preserve"> En S.J. Parden &amp; H.F. Harding (Eds.), </w:t>
      </w:r>
      <w:r w:rsidRPr="006258A9">
        <w:rPr>
          <w:rFonts w:ascii="Arial" w:hAnsi="Arial" w:cs="Arial"/>
          <w:i/>
          <w:sz w:val="24"/>
        </w:rPr>
        <w:t>A source book for creative thinking</w:t>
      </w:r>
      <w:r w:rsidRPr="006258A9">
        <w:rPr>
          <w:rFonts w:ascii="Arial" w:hAnsi="Arial" w:cs="Arial"/>
          <w:sz w:val="24"/>
        </w:rPr>
        <w:t xml:space="preserve">. </w:t>
      </w:r>
      <w:r w:rsidRPr="00F3104A">
        <w:rPr>
          <w:rFonts w:ascii="Arial" w:hAnsi="Arial" w:cs="Arial"/>
          <w:sz w:val="24"/>
        </w:rPr>
        <w:t>Nueva York: Scribner</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sz w:val="24"/>
        </w:rPr>
        <w:t xml:space="preserve">Guevara, N. (2009) </w:t>
      </w:r>
      <w:r w:rsidRPr="00740C8E">
        <w:rPr>
          <w:rFonts w:ascii="Arial" w:hAnsi="Arial"/>
          <w:i/>
          <w:sz w:val="24"/>
        </w:rPr>
        <w:t>Joy Paul Guilford: Estructura del Intelecto</w:t>
      </w:r>
      <w:r w:rsidRPr="00740C8E">
        <w:rPr>
          <w:rFonts w:ascii="Arial" w:hAnsi="Arial"/>
          <w:sz w:val="24"/>
        </w:rPr>
        <w:t xml:space="preserve">. </w:t>
      </w:r>
    </w:p>
    <w:p w:rsidR="00B41E09" w:rsidRPr="00740C8E"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rPr>
        <w:t xml:space="preserve">Guilford, J.P. (1950) </w:t>
      </w:r>
      <w:r w:rsidRPr="00740C8E">
        <w:rPr>
          <w:rFonts w:ascii="Arial" w:hAnsi="Arial" w:cs="Arial"/>
          <w:i/>
          <w:sz w:val="24"/>
        </w:rPr>
        <w:t>Factores que favorecen y obstaculizan la creatividad</w:t>
      </w:r>
      <w:r w:rsidRPr="00740C8E">
        <w:rPr>
          <w:rFonts w:ascii="Arial" w:hAnsi="Arial" w:cs="Arial"/>
          <w:sz w:val="24"/>
        </w:rPr>
        <w:t xml:space="preserve">.- </w:t>
      </w:r>
      <w:r w:rsidRPr="00740C8E">
        <w:rPr>
          <w:rFonts w:ascii="Arial" w:hAnsi="Arial" w:cs="Arial"/>
          <w:sz w:val="24"/>
          <w:lang w:val="en-US"/>
        </w:rPr>
        <w:t>Opus cit. pág87.</w:t>
      </w:r>
    </w:p>
    <w:p w:rsidR="00B41E09" w:rsidRPr="00DB0D6E" w:rsidRDefault="00B41E09" w:rsidP="00740C8E">
      <w:pPr>
        <w:spacing w:line="480" w:lineRule="auto"/>
        <w:ind w:left="1134" w:right="49" w:hanging="567"/>
        <w:jc w:val="both"/>
        <w:rPr>
          <w:rFonts w:ascii="Arial" w:hAnsi="Arial" w:cs="Arial"/>
          <w:color w:val="000000"/>
          <w:sz w:val="24"/>
          <w:lang w:val="en-US"/>
        </w:rPr>
      </w:pPr>
      <w:r w:rsidRPr="00740C8E">
        <w:rPr>
          <w:rFonts w:ascii="Arial" w:eastAsia="Times New Roman" w:hAnsi="Arial" w:cs="Arial"/>
          <w:color w:val="000000"/>
          <w:sz w:val="24"/>
          <w:szCs w:val="30"/>
          <w:lang w:val="en-US"/>
        </w:rPr>
        <w:t xml:space="preserve">Guilford </w:t>
      </w:r>
      <w:r w:rsidRPr="00740C8E">
        <w:rPr>
          <w:rFonts w:ascii="Arial" w:hAnsi="Arial" w:cs="Arial"/>
          <w:color w:val="000000"/>
          <w:sz w:val="24"/>
          <w:lang w:val="en-US"/>
        </w:rPr>
        <w:t>J.P. &amp; Co.</w:t>
      </w:r>
      <w:r w:rsidRPr="00740C8E">
        <w:rPr>
          <w:rFonts w:ascii="Arial" w:eastAsia="Times New Roman" w:hAnsi="Arial" w:cs="Arial"/>
          <w:color w:val="000000"/>
          <w:sz w:val="24"/>
          <w:szCs w:val="30"/>
          <w:lang w:val="en-US"/>
        </w:rPr>
        <w:t xml:space="preserve"> (1967), The Nature of Human Intelligence. </w:t>
      </w:r>
      <w:r w:rsidRPr="00DB0D6E">
        <w:rPr>
          <w:rFonts w:ascii="Arial" w:eastAsia="Times New Roman" w:hAnsi="Arial" w:cs="Arial"/>
          <w:color w:val="000000"/>
          <w:sz w:val="24"/>
          <w:szCs w:val="30"/>
          <w:lang w:val="en-US"/>
        </w:rPr>
        <w:t>New York, 1967. xiv + 538 pp.</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Helena, R. (2010)  </w:t>
      </w:r>
      <w:r w:rsidRPr="00740C8E">
        <w:rPr>
          <w:rFonts w:ascii="Arial" w:hAnsi="Arial" w:cs="Arial"/>
          <w:i/>
          <w:sz w:val="24"/>
        </w:rPr>
        <w:t>Ludoteca: un espacio comunitario de recreación</w:t>
      </w:r>
      <w:r w:rsidRPr="00740C8E">
        <w:rPr>
          <w:rFonts w:ascii="Arial" w:hAnsi="Arial" w:cs="Arial"/>
          <w:sz w:val="24"/>
        </w:rPr>
        <w:t xml:space="preserve">. VI Congreso Nacional de Recreación. Recuperado </w:t>
      </w:r>
      <w:r w:rsidRPr="00740C8E">
        <w:rPr>
          <w:rFonts w:ascii="Arial" w:hAnsi="Arial" w:cs="Arial"/>
          <w:sz w:val="24"/>
        </w:rPr>
        <w:lastRenderedPageBreak/>
        <w:t>de:</w:t>
      </w:r>
      <w:hyperlink r:id="rId29" w:history="1">
        <w:r w:rsidRPr="00740C8E">
          <w:rPr>
            <w:rStyle w:val="Hipervnculo"/>
            <w:rFonts w:ascii="Arial" w:hAnsi="Arial" w:cs="Arial"/>
            <w:color w:val="000000" w:themeColor="text1"/>
            <w:sz w:val="24"/>
            <w:u w:val="none"/>
          </w:rPr>
          <w:t>http://www.redcreacion.org/documentos/congreso6/REBautista.htm</w:t>
        </w:r>
      </w:hyperlink>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Lagares, P. (s. f.) </w:t>
      </w:r>
      <w:r w:rsidRPr="00740C8E">
        <w:rPr>
          <w:rFonts w:ascii="Arial" w:hAnsi="Arial" w:cs="Arial"/>
          <w:i/>
          <w:sz w:val="24"/>
        </w:rPr>
        <w:t>Definición de Creatividad.</w:t>
      </w:r>
    </w:p>
    <w:p w:rsidR="00B41E09" w:rsidRPr="00740C8E" w:rsidRDefault="00B41E09" w:rsidP="00740C8E">
      <w:pPr>
        <w:spacing w:line="480" w:lineRule="auto"/>
        <w:ind w:left="1134" w:hanging="567"/>
        <w:rPr>
          <w:rFonts w:ascii="Arial" w:hAnsi="Arial" w:cs="Arial"/>
          <w:sz w:val="24"/>
        </w:rPr>
      </w:pPr>
      <w:r w:rsidRPr="00740C8E">
        <w:rPr>
          <w:rFonts w:ascii="Arial" w:hAnsi="Arial" w:cs="Arial"/>
          <w:sz w:val="24"/>
        </w:rPr>
        <w:t xml:space="preserve">Oliva, M.A. &amp; Co. (2007) </w:t>
      </w:r>
      <w:r w:rsidRPr="00740C8E">
        <w:rPr>
          <w:rFonts w:ascii="Arial" w:hAnsi="Arial" w:cs="Arial"/>
          <w:i/>
          <w:sz w:val="24"/>
        </w:rPr>
        <w:t>Tivo Creativo.</w:t>
      </w:r>
      <w:r w:rsidRPr="00740C8E">
        <w:rPr>
          <w:rFonts w:ascii="Arial" w:hAnsi="Arial" w:cs="Arial"/>
          <w:sz w:val="24"/>
        </w:rPr>
        <w:t xml:space="preserve"> (Ed). NovaGroup. Fundació per a la Creativació. ASIN: B00755D8QQ. España.</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Organización INVENTARPERÚ (2008) Recuperado de: http://www.inventarperu.com/index.php?fp_plantilla_seleccionada_temporal=72</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Ortiz, A. (2005)  </w:t>
      </w:r>
      <w:r w:rsidRPr="00740C8E">
        <w:rPr>
          <w:rFonts w:ascii="Arial" w:hAnsi="Arial" w:cs="Arial"/>
          <w:i/>
          <w:sz w:val="24"/>
        </w:rPr>
        <w:t>Didáctica Lúdica: Jugando también se aprende</w:t>
      </w:r>
      <w:r w:rsidRPr="00740C8E">
        <w:rPr>
          <w:rFonts w:ascii="Arial" w:hAnsi="Arial" w:cs="Arial"/>
          <w:sz w:val="24"/>
        </w:rPr>
        <w:t xml:space="preserve"> En: Colombia.  ed: EDICIONES LITORAL  v. 15 pags.</w:t>
      </w:r>
      <w:r w:rsidRPr="00740C8E">
        <w:rPr>
          <w:rFonts w:ascii="Arial" w:hAnsi="Arial"/>
          <w:sz w:val="24"/>
        </w:rPr>
        <w:t xml:space="preserve"> Pág. 2-10</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Prieto, </w:t>
      </w:r>
      <w:r w:rsidR="00D63781" w:rsidRPr="00740C8E">
        <w:rPr>
          <w:rFonts w:ascii="Arial" w:hAnsi="Arial" w:cs="Arial"/>
          <w:sz w:val="24"/>
        </w:rPr>
        <w:t>M</w:t>
      </w:r>
      <w:r w:rsidRPr="00740C8E">
        <w:rPr>
          <w:rFonts w:ascii="Arial" w:hAnsi="Arial" w:cs="Arial"/>
          <w:sz w:val="24"/>
        </w:rPr>
        <w:t>. &amp; Co. (</w:t>
      </w:r>
      <w:r w:rsidRPr="00740C8E">
        <w:rPr>
          <w:rFonts w:ascii="Arial" w:hAnsi="Arial" w:cs="Arial"/>
          <w:color w:val="000000"/>
          <w:sz w:val="24"/>
        </w:rPr>
        <w:t>2014</w:t>
      </w:r>
      <w:r w:rsidRPr="00740C8E">
        <w:rPr>
          <w:rFonts w:ascii="Arial" w:hAnsi="Arial" w:cs="Arial"/>
          <w:sz w:val="24"/>
        </w:rPr>
        <w:t>)</w:t>
      </w:r>
      <w:r w:rsidRPr="00740C8E">
        <w:rPr>
          <w:rFonts w:ascii="Arial" w:hAnsi="Arial" w:cs="Arial"/>
          <w:i/>
          <w:sz w:val="24"/>
        </w:rPr>
        <w:t xml:space="preserve"> Evaluación de un programa de desarrollo de la creatividad.</w:t>
      </w:r>
      <w:r w:rsidRPr="00740C8E">
        <w:rPr>
          <w:rFonts w:ascii="Arial" w:hAnsi="Arial" w:cs="Arial"/>
          <w:sz w:val="24"/>
        </w:rPr>
        <w:t xml:space="preserve"> Revista Psicothema Vol. 14 N°2 pp. 410-414</w:t>
      </w:r>
    </w:p>
    <w:p w:rsidR="00B41E09" w:rsidRPr="00740C8E" w:rsidRDefault="00B41E09" w:rsidP="00740C8E">
      <w:pPr>
        <w:spacing w:line="480" w:lineRule="auto"/>
        <w:ind w:left="1134" w:right="49" w:hanging="567"/>
        <w:jc w:val="both"/>
        <w:rPr>
          <w:rFonts w:ascii="Arial" w:hAnsi="Arial" w:cs="Arial"/>
          <w:sz w:val="24"/>
        </w:rPr>
      </w:pPr>
      <w:r w:rsidRPr="00740C8E">
        <w:rPr>
          <w:rFonts w:ascii="Arial" w:hAnsi="Arial" w:cs="Arial"/>
          <w:sz w:val="24"/>
        </w:rPr>
        <w:t xml:space="preserve">Sanmartin, O. (2014) Una asignatura llamada empatía. </w:t>
      </w:r>
      <w:r w:rsidRPr="00740C8E">
        <w:rPr>
          <w:rFonts w:ascii="Arial" w:hAnsi="Arial" w:cs="Arial"/>
          <w:i/>
          <w:sz w:val="24"/>
        </w:rPr>
        <w:t>Periódico ELMUNDO</w:t>
      </w:r>
      <w:r w:rsidRPr="00740C8E">
        <w:rPr>
          <w:rFonts w:ascii="Arial" w:hAnsi="Arial" w:cs="Arial"/>
          <w:sz w:val="24"/>
        </w:rPr>
        <w:t>.</w:t>
      </w:r>
    </w:p>
    <w:p w:rsidR="00B41E09" w:rsidRPr="006258A9"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rPr>
        <w:t xml:space="preserve">Steel, R. &amp; Torrie, J. (1985). Bioestadística: Principios y procedimientos. Segunda Edición. </w:t>
      </w:r>
      <w:r w:rsidRPr="006258A9">
        <w:rPr>
          <w:rFonts w:ascii="Arial" w:hAnsi="Arial" w:cs="Arial"/>
          <w:sz w:val="24"/>
          <w:lang w:val="en-US"/>
        </w:rPr>
        <w:t>Edit. Mc Graw – Hill. México.</w:t>
      </w:r>
    </w:p>
    <w:p w:rsidR="00B41E09" w:rsidRPr="00740C8E" w:rsidRDefault="00B41E09" w:rsidP="00740C8E">
      <w:pPr>
        <w:spacing w:line="480" w:lineRule="auto"/>
        <w:ind w:left="1134" w:right="49" w:hanging="567"/>
        <w:jc w:val="both"/>
        <w:rPr>
          <w:rFonts w:ascii="Arial" w:hAnsi="Arial" w:cs="Arial"/>
          <w:sz w:val="24"/>
          <w:lang w:val="en-US"/>
        </w:rPr>
      </w:pPr>
      <w:r w:rsidRPr="00740C8E">
        <w:rPr>
          <w:rFonts w:ascii="Arial" w:hAnsi="Arial" w:cs="Arial"/>
          <w:sz w:val="24"/>
          <w:lang w:val="en-US"/>
        </w:rPr>
        <w:t xml:space="preserve">Taylor A.E. (1901), </w:t>
      </w:r>
      <w:r w:rsidRPr="00740C8E">
        <w:rPr>
          <w:rFonts w:ascii="Arial" w:hAnsi="Arial" w:cs="Arial"/>
          <w:i/>
          <w:sz w:val="24"/>
          <w:lang w:val="en-US"/>
        </w:rPr>
        <w:t>The Problem of Conduct.</w:t>
      </w:r>
      <w:r w:rsidRPr="00740C8E">
        <w:rPr>
          <w:lang w:val="en-US"/>
        </w:rPr>
        <w:t xml:space="preserve"> </w:t>
      </w:r>
      <w:r w:rsidRPr="00740C8E">
        <w:rPr>
          <w:rFonts w:ascii="Arial" w:hAnsi="Arial" w:cs="Arial"/>
          <w:sz w:val="24"/>
          <w:lang w:val="en-US"/>
        </w:rPr>
        <w:t xml:space="preserve">Macmillan and Company Limited. New York. </w:t>
      </w:r>
    </w:p>
    <w:p w:rsidR="00A93175" w:rsidRPr="00740C8E" w:rsidRDefault="00B41E09" w:rsidP="00740C8E">
      <w:pPr>
        <w:spacing w:line="480" w:lineRule="auto"/>
        <w:ind w:left="1134" w:hanging="567"/>
        <w:jc w:val="both"/>
        <w:rPr>
          <w:rFonts w:ascii="Arial" w:hAnsi="Arial" w:cs="Arial"/>
          <w:sz w:val="24"/>
          <w:lang w:val="en-US"/>
        </w:rPr>
      </w:pPr>
      <w:r w:rsidRPr="00740C8E">
        <w:rPr>
          <w:rFonts w:ascii="Arial" w:hAnsi="Arial" w:cs="Arial"/>
          <w:sz w:val="24"/>
        </w:rPr>
        <w:t xml:space="preserve">Zar, J. (1985). Biostatistical analysis. Segunda ed. </w:t>
      </w:r>
      <w:r w:rsidRPr="00740C8E">
        <w:rPr>
          <w:rFonts w:ascii="Arial" w:hAnsi="Arial" w:cs="Arial"/>
          <w:sz w:val="24"/>
          <w:lang w:val="en-US"/>
        </w:rPr>
        <w:t>Englewood Cliffs. N. J. Prentice Hall Inc.</w:t>
      </w:r>
    </w:p>
    <w:p w:rsidR="00B41E09" w:rsidRDefault="00B41E09" w:rsidP="00B41E09">
      <w:pPr>
        <w:rPr>
          <w:rFonts w:ascii="Arial" w:hAnsi="Arial" w:cs="Arial"/>
          <w:sz w:val="24"/>
          <w:lang w:val="en-US"/>
        </w:rPr>
      </w:pPr>
    </w:p>
    <w:p w:rsidR="00740C8E" w:rsidRPr="00B41E09" w:rsidRDefault="00740C8E" w:rsidP="00B41E09">
      <w:pPr>
        <w:rPr>
          <w:rFonts w:ascii="Arial" w:hAnsi="Arial" w:cs="Arial"/>
          <w:sz w:val="24"/>
          <w:lang w:val="en-US"/>
        </w:rPr>
      </w:pPr>
    </w:p>
    <w:p w:rsidR="00A93175" w:rsidRDefault="00A93175" w:rsidP="00301CCC">
      <w:pPr>
        <w:pStyle w:val="Ttulo2"/>
        <w:numPr>
          <w:ilvl w:val="0"/>
          <w:numId w:val="122"/>
        </w:numPr>
        <w:rPr>
          <w:rFonts w:ascii="Arial" w:hAnsi="Arial" w:cs="Arial"/>
        </w:rPr>
      </w:pPr>
      <w:bookmarkStart w:id="63" w:name="_Toc472517254"/>
      <w:r w:rsidRPr="00A46CBB">
        <w:rPr>
          <w:rFonts w:ascii="Arial" w:hAnsi="Arial" w:cs="Arial"/>
        </w:rPr>
        <w:lastRenderedPageBreak/>
        <w:t>Bibliografía General:</w:t>
      </w:r>
      <w:bookmarkEnd w:id="63"/>
    </w:p>
    <w:p w:rsidR="00A46CBB" w:rsidRPr="00A46CBB" w:rsidRDefault="00A46CBB" w:rsidP="00A46CBB">
      <w:pPr>
        <w:rPr>
          <w:lang w:val="es-ES_tradnl" w:eastAsia="es-ES"/>
        </w:rPr>
      </w:pP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Amegan, S. (1993) </w:t>
      </w:r>
      <w:r w:rsidRPr="00740C8E">
        <w:rPr>
          <w:rStyle w:val="Hipervnculo"/>
          <w:rFonts w:ascii="Arial" w:hAnsi="Arial" w:cs="Arial"/>
          <w:i/>
          <w:color w:val="000000"/>
          <w:sz w:val="24"/>
          <w:u w:val="none"/>
        </w:rPr>
        <w:t>Para una pedagogía activa y creativa</w:t>
      </w:r>
      <w:r w:rsidRPr="00740C8E">
        <w:rPr>
          <w:rStyle w:val="Hipervnculo"/>
          <w:rFonts w:ascii="Arial" w:hAnsi="Arial" w:cs="Arial"/>
          <w:color w:val="000000"/>
          <w:sz w:val="24"/>
          <w:u w:val="none"/>
        </w:rPr>
        <w:t>. México: Trillas.</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Barron, F. (1976) </w:t>
      </w:r>
      <w:r w:rsidRPr="00740C8E">
        <w:rPr>
          <w:rStyle w:val="Hipervnculo"/>
          <w:rFonts w:ascii="Arial" w:hAnsi="Arial" w:cs="Arial"/>
          <w:i/>
          <w:color w:val="000000"/>
          <w:sz w:val="24"/>
          <w:u w:val="none"/>
        </w:rPr>
        <w:t>Personalidad creadora y proceso creativo</w:t>
      </w:r>
      <w:r w:rsidRPr="00740C8E">
        <w:rPr>
          <w:rStyle w:val="Hipervnculo"/>
          <w:rFonts w:ascii="Arial" w:hAnsi="Arial" w:cs="Arial"/>
          <w:color w:val="000000"/>
          <w:sz w:val="24"/>
          <w:u w:val="none"/>
        </w:rPr>
        <w:t>. Madrid: Marova.</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Davis, G. &amp; Scott J. (1992) </w:t>
      </w:r>
      <w:r w:rsidRPr="00740C8E">
        <w:rPr>
          <w:rStyle w:val="Hipervnculo"/>
          <w:rFonts w:ascii="Arial" w:hAnsi="Arial" w:cs="Arial"/>
          <w:i/>
          <w:color w:val="000000"/>
          <w:sz w:val="24"/>
          <w:u w:val="none"/>
        </w:rPr>
        <w:t>Estrategias para la creatividad</w:t>
      </w:r>
      <w:r w:rsidRPr="00740C8E">
        <w:rPr>
          <w:rStyle w:val="Hipervnculo"/>
          <w:rFonts w:ascii="Arial" w:hAnsi="Arial" w:cs="Arial"/>
          <w:color w:val="000000"/>
          <w:sz w:val="24"/>
          <w:u w:val="none"/>
        </w:rPr>
        <w:t>. Buenos Aires: Paidós.</w:t>
      </w:r>
    </w:p>
    <w:p w:rsidR="00A93175" w:rsidRPr="00740C8E" w:rsidRDefault="00A93175" w:rsidP="00740C8E">
      <w:pPr>
        <w:spacing w:line="480" w:lineRule="auto"/>
        <w:ind w:left="1276" w:hanging="709"/>
        <w:jc w:val="both"/>
        <w:rPr>
          <w:rFonts w:ascii="Arial" w:hAnsi="Arial" w:cs="Arial"/>
          <w:color w:val="000000"/>
          <w:sz w:val="24"/>
        </w:rPr>
      </w:pPr>
      <w:r w:rsidRPr="00740C8E">
        <w:rPr>
          <w:rFonts w:ascii="Arial" w:hAnsi="Arial" w:cs="Arial"/>
          <w:color w:val="000000"/>
          <w:sz w:val="24"/>
        </w:rPr>
        <w:t xml:space="preserve">Guilford J.P.-(1950) “La naturaleza de la inteligencia humana”.- </w:t>
      </w:r>
      <w:r w:rsidR="003A4187" w:rsidRPr="00740C8E">
        <w:rPr>
          <w:rFonts w:ascii="Arial" w:hAnsi="Arial" w:cs="Arial"/>
          <w:color w:val="000000"/>
          <w:sz w:val="24"/>
        </w:rPr>
        <w:t>Paidós</w:t>
      </w:r>
      <w:r w:rsidRPr="00740C8E">
        <w:rPr>
          <w:rFonts w:ascii="Arial" w:hAnsi="Arial" w:cs="Arial"/>
          <w:color w:val="000000"/>
          <w:sz w:val="24"/>
        </w:rPr>
        <w:t>.- Buenos Aires.</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Guilford, J.P. (1983) </w:t>
      </w:r>
      <w:r w:rsidRPr="00740C8E">
        <w:rPr>
          <w:rStyle w:val="Hipervnculo"/>
          <w:rFonts w:ascii="Arial" w:hAnsi="Arial" w:cs="Arial"/>
          <w:i/>
          <w:color w:val="000000"/>
          <w:sz w:val="24"/>
          <w:u w:val="none"/>
        </w:rPr>
        <w:t>Creatividad Y Educación.....</w:t>
      </w:r>
      <w:r w:rsidRPr="00740C8E">
        <w:rPr>
          <w:rStyle w:val="Hipervnculo"/>
          <w:rFonts w:ascii="Arial" w:hAnsi="Arial" w:cs="Arial"/>
          <w:color w:val="000000"/>
          <w:sz w:val="24"/>
          <w:u w:val="none"/>
        </w:rPr>
        <w:t xml:space="preserve"> [et al.]. Barcelona: Paidós</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Logan, L.M. &amp; Logan, V.G (1980) </w:t>
      </w:r>
      <w:r w:rsidRPr="00740C8E">
        <w:rPr>
          <w:rStyle w:val="Hipervnculo"/>
          <w:rFonts w:ascii="Arial" w:hAnsi="Arial" w:cs="Arial"/>
          <w:i/>
          <w:color w:val="000000"/>
          <w:sz w:val="24"/>
          <w:u w:val="none"/>
        </w:rPr>
        <w:t xml:space="preserve">Estrategias para una enseñanza creativa. </w:t>
      </w:r>
      <w:r w:rsidRPr="00740C8E">
        <w:rPr>
          <w:rStyle w:val="Hipervnculo"/>
          <w:rFonts w:ascii="Arial" w:hAnsi="Arial" w:cs="Arial"/>
          <w:color w:val="000000"/>
          <w:sz w:val="24"/>
          <w:u w:val="none"/>
        </w:rPr>
        <w:t>Barcelona: Oikos-Tau.</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b/>
          <w:color w:val="000000"/>
          <w:sz w:val="44"/>
          <w:szCs w:val="24"/>
          <w:u w:val="none"/>
        </w:rPr>
      </w:pPr>
      <w:r w:rsidRPr="00740C8E">
        <w:rPr>
          <w:rStyle w:val="Hipervnculo"/>
          <w:rFonts w:ascii="Arial" w:hAnsi="Arial" w:cs="Arial"/>
          <w:color w:val="000000"/>
          <w:sz w:val="24"/>
          <w:u w:val="none"/>
        </w:rPr>
        <w:t xml:space="preserve">López I. (s. f.) </w:t>
      </w:r>
      <w:r w:rsidRPr="00740C8E">
        <w:rPr>
          <w:rStyle w:val="Hipervnculo"/>
          <w:rFonts w:ascii="Arial" w:hAnsi="Arial" w:cs="Arial"/>
          <w:i/>
          <w:color w:val="000000"/>
          <w:sz w:val="24"/>
          <w:u w:val="none"/>
        </w:rPr>
        <w:t>Creatividad</w:t>
      </w:r>
      <w:r w:rsidRPr="00740C8E">
        <w:rPr>
          <w:rStyle w:val="Hipervnculo"/>
          <w:rFonts w:ascii="Arial" w:hAnsi="Arial" w:cs="Arial"/>
          <w:color w:val="000000"/>
          <w:sz w:val="24"/>
          <w:u w:val="none"/>
        </w:rPr>
        <w:t xml:space="preserve">. Recuperado de: </w:t>
      </w:r>
      <w:r w:rsidRPr="00740C8E">
        <w:rPr>
          <w:rFonts w:ascii="Arial" w:hAnsi="Arial" w:cs="Arial"/>
          <w:color w:val="000000"/>
          <w:sz w:val="24"/>
        </w:rPr>
        <w:t>http://espaciosdeaprendizaje.wikispaces.com/creatividad</w:t>
      </w:r>
    </w:p>
    <w:p w:rsidR="00A93175" w:rsidRPr="00740C8E" w:rsidRDefault="00A93175" w:rsidP="00740C8E">
      <w:pPr>
        <w:spacing w:line="480" w:lineRule="auto"/>
        <w:ind w:left="1276" w:hanging="709"/>
        <w:jc w:val="both"/>
        <w:rPr>
          <w:rFonts w:ascii="Arial" w:hAnsi="Arial" w:cs="Arial"/>
          <w:color w:val="000000"/>
          <w:sz w:val="24"/>
        </w:rPr>
      </w:pPr>
      <w:r w:rsidRPr="00740C8E">
        <w:rPr>
          <w:rFonts w:ascii="Arial" w:hAnsi="Arial" w:cs="Arial"/>
          <w:color w:val="000000"/>
          <w:sz w:val="24"/>
        </w:rPr>
        <w:t>Lowenfeld V. &amp; Lambert W.-(1967) “Desarrollo de la capacidad creadora”.- Kapelust.- Segunda edición.- Serie didáctica.- Biblioteca de cultura Pedagógica.</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Marín, R. &amp; Co. (1998) </w:t>
      </w:r>
      <w:r w:rsidRPr="00740C8E">
        <w:rPr>
          <w:rStyle w:val="Hipervnculo"/>
          <w:rFonts w:ascii="Arial" w:hAnsi="Arial" w:cs="Arial"/>
          <w:i/>
          <w:color w:val="000000"/>
          <w:sz w:val="24"/>
          <w:u w:val="none"/>
        </w:rPr>
        <w:t>Creatividad polivalente</w:t>
      </w:r>
      <w:r w:rsidRPr="00740C8E">
        <w:rPr>
          <w:rStyle w:val="Hipervnculo"/>
          <w:rFonts w:ascii="Arial" w:hAnsi="Arial" w:cs="Arial"/>
          <w:color w:val="000000"/>
          <w:sz w:val="24"/>
          <w:u w:val="none"/>
        </w:rPr>
        <w:t>. Universidad Nacional de Educación a Distancia, España.</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Menchén, F. &amp; Co. (1981) </w:t>
      </w:r>
      <w:r w:rsidRPr="00740C8E">
        <w:rPr>
          <w:rStyle w:val="Hipervnculo"/>
          <w:rFonts w:ascii="Arial" w:hAnsi="Arial" w:cs="Arial"/>
          <w:i/>
          <w:color w:val="000000"/>
          <w:sz w:val="24"/>
          <w:u w:val="none"/>
        </w:rPr>
        <w:t>Creatividad y medios audiovisuales</w:t>
      </w:r>
      <w:r w:rsidRPr="00740C8E">
        <w:rPr>
          <w:rStyle w:val="Hipervnculo"/>
          <w:rFonts w:ascii="Arial" w:hAnsi="Arial" w:cs="Arial"/>
          <w:color w:val="000000"/>
          <w:sz w:val="24"/>
          <w:u w:val="none"/>
        </w:rPr>
        <w:t>. Valladolid: Miñón, D.L. 1.</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Monreal, C. (2000)</w:t>
      </w:r>
      <w:r w:rsidRPr="00740C8E">
        <w:rPr>
          <w:rStyle w:val="Hipervnculo"/>
          <w:rFonts w:ascii="Arial" w:hAnsi="Arial" w:cs="Arial"/>
          <w:i/>
          <w:color w:val="000000"/>
          <w:sz w:val="24"/>
          <w:u w:val="none"/>
        </w:rPr>
        <w:t xml:space="preserve"> Qué es la creatividad. </w:t>
      </w:r>
      <w:r w:rsidRPr="00740C8E">
        <w:rPr>
          <w:rStyle w:val="Hipervnculo"/>
          <w:rFonts w:ascii="Arial" w:hAnsi="Arial" w:cs="Arial"/>
          <w:color w:val="000000"/>
          <w:sz w:val="24"/>
          <w:u w:val="none"/>
        </w:rPr>
        <w:t>Madrid: Biblioteca nueva.</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Ortiz, A. (2008) </w:t>
      </w:r>
      <w:r w:rsidRPr="00740C8E">
        <w:rPr>
          <w:rStyle w:val="Hipervnculo"/>
          <w:rFonts w:ascii="Arial" w:hAnsi="Arial" w:cs="Arial"/>
          <w:i/>
          <w:color w:val="000000"/>
          <w:sz w:val="24"/>
          <w:u w:val="none"/>
        </w:rPr>
        <w:t>La Educación Y El Desarrollo De La Creatividad: Un Reto En La Formación De Profesionales</w:t>
      </w:r>
      <w:r w:rsidRPr="00740C8E">
        <w:rPr>
          <w:rStyle w:val="Hipervnculo"/>
          <w:rFonts w:ascii="Arial" w:hAnsi="Arial" w:cs="Arial"/>
          <w:color w:val="000000"/>
          <w:sz w:val="24"/>
          <w:u w:val="none"/>
        </w:rPr>
        <w:t xml:space="preserve">. Colombia. Ediciones Universitarias-Universidad del Magdalena v.4 fasc.1 p.57 - 68. </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lastRenderedPageBreak/>
        <w:t xml:space="preserve">Ortiz, A. (2009), </w:t>
      </w:r>
      <w:r w:rsidRPr="00740C8E">
        <w:rPr>
          <w:rStyle w:val="Hipervnculo"/>
          <w:rFonts w:ascii="Arial" w:hAnsi="Arial" w:cs="Arial"/>
          <w:i/>
          <w:color w:val="000000"/>
          <w:sz w:val="24"/>
          <w:u w:val="none"/>
        </w:rPr>
        <w:t>Aprendizaje Creativo Y Juegos Didacticos: Dos Aliados En Las Instituciones Educativas</w:t>
      </w:r>
      <w:r w:rsidRPr="00740C8E">
        <w:rPr>
          <w:rStyle w:val="Hipervnculo"/>
          <w:rFonts w:ascii="Arial" w:hAnsi="Arial" w:cs="Arial"/>
          <w:color w:val="000000"/>
          <w:sz w:val="24"/>
          <w:u w:val="none"/>
        </w:rPr>
        <w:t>.  Ed: Antillas  Colombia ISBN: 958-33-5918-1  v. 3000 pags. 100</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Ortiz, A. (2010), </w:t>
      </w:r>
      <w:r w:rsidRPr="00740C8E">
        <w:rPr>
          <w:rStyle w:val="Hipervnculo"/>
          <w:rFonts w:ascii="Arial" w:hAnsi="Arial" w:cs="Arial"/>
          <w:i/>
          <w:color w:val="000000"/>
          <w:sz w:val="24"/>
          <w:u w:val="none"/>
        </w:rPr>
        <w:t>230 Dinamicas De Grupo, Estrategias Pedagogicas Para Formar Valores Y Didacticas Ludico-Creativas</w:t>
      </w:r>
      <w:r w:rsidRPr="00740C8E">
        <w:rPr>
          <w:rStyle w:val="Hipervnculo"/>
          <w:rFonts w:ascii="Arial" w:hAnsi="Arial" w:cs="Arial"/>
          <w:color w:val="000000"/>
          <w:sz w:val="24"/>
          <w:u w:val="none"/>
        </w:rPr>
        <w:t>. Primera parte. Ed: Ediciones Litoral  Colombia ISBN: 978-958-98970-7-2  v. 3000 pags. 103</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b/>
          <w:color w:val="000000"/>
          <w:sz w:val="44"/>
          <w:szCs w:val="24"/>
          <w:u w:val="none"/>
        </w:rPr>
      </w:pPr>
      <w:r w:rsidRPr="00740C8E">
        <w:rPr>
          <w:rFonts w:ascii="Arial" w:hAnsi="Arial" w:cs="Arial"/>
          <w:color w:val="000000"/>
          <w:sz w:val="24"/>
        </w:rPr>
        <w:t>Test del Pensamiento Creativo (2003) Test Original de Hugo Cerda. Recuperado de: http://es.slideshare.net/luisrios1306/ficha-tecnica-de-validacin</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i/>
          <w:color w:val="000000"/>
          <w:sz w:val="24"/>
          <w:u w:val="none"/>
        </w:rPr>
        <w:t>Torbellino de ideas: por una educación participativa y creativa</w:t>
      </w:r>
      <w:r w:rsidRPr="00740C8E">
        <w:rPr>
          <w:rStyle w:val="Hipervnculo"/>
          <w:rFonts w:ascii="Arial" w:hAnsi="Arial" w:cs="Arial"/>
          <w:color w:val="000000"/>
          <w:sz w:val="24"/>
          <w:u w:val="none"/>
        </w:rPr>
        <w:t xml:space="preserve"> (2000) Santiago de Compostela: Universidad de Santiago de Compostela, Servicio de Publicaciones e Intercambio Científico.</w:t>
      </w:r>
    </w:p>
    <w:p w:rsidR="00A93175" w:rsidRPr="00740C8E" w:rsidRDefault="00A93175" w:rsidP="00740C8E">
      <w:pPr>
        <w:autoSpaceDE w:val="0"/>
        <w:autoSpaceDN w:val="0"/>
        <w:adjustRightInd w:val="0"/>
        <w:spacing w:after="0" w:line="480" w:lineRule="auto"/>
        <w:ind w:left="1276" w:hanging="709"/>
        <w:jc w:val="both"/>
        <w:rPr>
          <w:rStyle w:val="Hipervnculo"/>
          <w:rFonts w:ascii="Arial" w:hAnsi="Arial" w:cs="Arial"/>
          <w:color w:val="000000"/>
          <w:sz w:val="24"/>
          <w:u w:val="none"/>
        </w:rPr>
      </w:pPr>
      <w:r w:rsidRPr="00740C8E">
        <w:rPr>
          <w:rStyle w:val="Hipervnculo"/>
          <w:rFonts w:ascii="Arial" w:hAnsi="Arial" w:cs="Arial"/>
          <w:color w:val="000000"/>
          <w:sz w:val="24"/>
          <w:u w:val="none"/>
        </w:rPr>
        <w:t xml:space="preserve">Torrance E. &amp; Co. (1976) </w:t>
      </w:r>
      <w:r w:rsidRPr="00740C8E">
        <w:rPr>
          <w:rStyle w:val="Hipervnculo"/>
          <w:rFonts w:ascii="Arial" w:hAnsi="Arial" w:cs="Arial"/>
          <w:i/>
          <w:color w:val="000000"/>
          <w:sz w:val="24"/>
          <w:u w:val="none"/>
        </w:rPr>
        <w:t>Implicaciones educativas de la creatividad</w:t>
      </w:r>
      <w:r w:rsidRPr="00740C8E">
        <w:rPr>
          <w:rStyle w:val="Hipervnculo"/>
          <w:rFonts w:ascii="Arial" w:hAnsi="Arial" w:cs="Arial"/>
          <w:color w:val="000000"/>
          <w:sz w:val="24"/>
          <w:u w:val="none"/>
        </w:rPr>
        <w:t>. Madrid, Anaya.</w:t>
      </w:r>
    </w:p>
    <w:p w:rsidR="00A93175" w:rsidRDefault="00A93175" w:rsidP="00A93175">
      <w:pPr>
        <w:spacing w:after="0" w:line="360" w:lineRule="auto"/>
        <w:jc w:val="both"/>
        <w:rPr>
          <w:rFonts w:ascii="Arial" w:eastAsia="Times New Roman" w:hAnsi="Arial" w:cs="Arial"/>
          <w:b/>
          <w:sz w:val="24"/>
          <w:szCs w:val="30"/>
        </w:rPr>
      </w:pPr>
    </w:p>
    <w:p w:rsidR="00B916CD" w:rsidRDefault="00B916CD" w:rsidP="00A93175">
      <w:pPr>
        <w:spacing w:after="0" w:line="360" w:lineRule="auto"/>
        <w:jc w:val="both"/>
        <w:rPr>
          <w:rFonts w:ascii="Arial" w:eastAsia="Times New Roman" w:hAnsi="Arial" w:cs="Arial"/>
          <w:b/>
          <w:sz w:val="24"/>
          <w:szCs w:val="30"/>
        </w:rPr>
      </w:pPr>
    </w:p>
    <w:p w:rsidR="00B916CD" w:rsidRDefault="00B916CD" w:rsidP="00A93175">
      <w:pPr>
        <w:spacing w:after="0" w:line="360" w:lineRule="auto"/>
        <w:jc w:val="both"/>
        <w:rPr>
          <w:rFonts w:ascii="Arial" w:eastAsia="Times New Roman" w:hAnsi="Arial" w:cs="Arial"/>
          <w:b/>
          <w:sz w:val="24"/>
          <w:szCs w:val="30"/>
        </w:rPr>
      </w:pPr>
    </w:p>
    <w:p w:rsidR="00461740" w:rsidRDefault="00461740" w:rsidP="00A93175">
      <w:pPr>
        <w:spacing w:after="0" w:line="360" w:lineRule="auto"/>
        <w:jc w:val="both"/>
        <w:rPr>
          <w:rFonts w:ascii="Arial" w:eastAsia="Times New Roman" w:hAnsi="Arial" w:cs="Arial"/>
          <w:b/>
          <w:sz w:val="24"/>
          <w:szCs w:val="30"/>
        </w:rPr>
      </w:pPr>
    </w:p>
    <w:p w:rsidR="005641D7" w:rsidRDefault="005641D7" w:rsidP="00A93175">
      <w:pPr>
        <w:spacing w:after="0" w:line="360" w:lineRule="auto"/>
        <w:jc w:val="both"/>
        <w:rPr>
          <w:rFonts w:ascii="Arial" w:eastAsia="Times New Roman" w:hAnsi="Arial" w:cs="Arial"/>
          <w:b/>
          <w:sz w:val="24"/>
          <w:szCs w:val="30"/>
        </w:rPr>
      </w:pPr>
    </w:p>
    <w:p w:rsidR="005641D7" w:rsidRDefault="005641D7" w:rsidP="00A93175">
      <w:pPr>
        <w:spacing w:after="0" w:line="360" w:lineRule="auto"/>
        <w:jc w:val="both"/>
        <w:rPr>
          <w:rFonts w:ascii="Arial" w:eastAsia="Times New Roman" w:hAnsi="Arial" w:cs="Arial"/>
          <w:b/>
          <w:sz w:val="24"/>
          <w:szCs w:val="30"/>
        </w:rPr>
      </w:pPr>
    </w:p>
    <w:p w:rsidR="005641D7" w:rsidRDefault="005641D7" w:rsidP="00A93175">
      <w:pPr>
        <w:spacing w:after="0" w:line="360" w:lineRule="auto"/>
        <w:jc w:val="both"/>
        <w:rPr>
          <w:rFonts w:ascii="Arial" w:eastAsia="Times New Roman" w:hAnsi="Arial" w:cs="Arial"/>
          <w:b/>
          <w:sz w:val="24"/>
          <w:szCs w:val="30"/>
        </w:rPr>
      </w:pPr>
    </w:p>
    <w:p w:rsidR="00461740" w:rsidRDefault="00461740" w:rsidP="00A93175">
      <w:pPr>
        <w:spacing w:after="0" w:line="360" w:lineRule="auto"/>
        <w:jc w:val="both"/>
        <w:rPr>
          <w:rFonts w:ascii="Arial" w:eastAsia="Times New Roman" w:hAnsi="Arial" w:cs="Arial"/>
          <w:b/>
          <w:sz w:val="24"/>
          <w:szCs w:val="30"/>
        </w:rPr>
      </w:pPr>
    </w:p>
    <w:p w:rsidR="00461740" w:rsidRDefault="00461740" w:rsidP="00A93175">
      <w:pPr>
        <w:spacing w:after="0" w:line="360" w:lineRule="auto"/>
        <w:jc w:val="both"/>
        <w:rPr>
          <w:rFonts w:ascii="Arial" w:eastAsia="Times New Roman" w:hAnsi="Arial" w:cs="Arial"/>
          <w:b/>
          <w:sz w:val="24"/>
          <w:szCs w:val="30"/>
        </w:rPr>
      </w:pPr>
    </w:p>
    <w:p w:rsidR="00461740" w:rsidRDefault="00461740" w:rsidP="00A93175">
      <w:pPr>
        <w:spacing w:after="0" w:line="360" w:lineRule="auto"/>
        <w:jc w:val="both"/>
        <w:rPr>
          <w:rFonts w:ascii="Arial" w:eastAsia="Times New Roman" w:hAnsi="Arial" w:cs="Arial"/>
          <w:b/>
          <w:sz w:val="24"/>
          <w:szCs w:val="30"/>
        </w:rPr>
      </w:pPr>
    </w:p>
    <w:p w:rsidR="00461740" w:rsidRDefault="00461740" w:rsidP="00A93175">
      <w:pPr>
        <w:spacing w:after="0" w:line="360" w:lineRule="auto"/>
        <w:jc w:val="both"/>
        <w:rPr>
          <w:rFonts w:ascii="Arial" w:eastAsia="Times New Roman" w:hAnsi="Arial" w:cs="Arial"/>
          <w:b/>
          <w:sz w:val="24"/>
          <w:szCs w:val="30"/>
        </w:rPr>
      </w:pPr>
    </w:p>
    <w:p w:rsidR="00186F52" w:rsidRDefault="00186F52">
      <w:pPr>
        <w:rPr>
          <w:sz w:val="36"/>
          <w:szCs w:val="36"/>
          <w:u w:val="single"/>
        </w:rPr>
      </w:pPr>
      <w:r>
        <w:rPr>
          <w:sz w:val="36"/>
          <w:szCs w:val="36"/>
          <w:u w:val="single"/>
        </w:rPr>
        <w:br w:type="page"/>
      </w:r>
    </w:p>
    <w:p w:rsidR="00FF6F76" w:rsidRDefault="00FF6F76" w:rsidP="00B916CD">
      <w:pPr>
        <w:jc w:val="center"/>
        <w:rPr>
          <w:sz w:val="96"/>
          <w:szCs w:val="96"/>
          <w:u w:val="single"/>
        </w:rPr>
      </w:pPr>
    </w:p>
    <w:p w:rsidR="00FF6F76" w:rsidRDefault="00FF6F76" w:rsidP="00B916CD">
      <w:pPr>
        <w:jc w:val="center"/>
        <w:rPr>
          <w:sz w:val="96"/>
          <w:szCs w:val="96"/>
          <w:u w:val="single"/>
        </w:rPr>
      </w:pPr>
    </w:p>
    <w:p w:rsidR="00FF6F76" w:rsidRDefault="00FF6F76" w:rsidP="00B916CD">
      <w:pPr>
        <w:jc w:val="center"/>
        <w:rPr>
          <w:sz w:val="96"/>
          <w:szCs w:val="96"/>
          <w:u w:val="single"/>
        </w:rPr>
      </w:pPr>
    </w:p>
    <w:p w:rsidR="00A46CBB" w:rsidRPr="00A46CBB" w:rsidRDefault="00A46CBB" w:rsidP="00B916CD">
      <w:pPr>
        <w:jc w:val="center"/>
        <w:rPr>
          <w:sz w:val="96"/>
          <w:szCs w:val="96"/>
          <w:u w:val="single"/>
        </w:rPr>
      </w:pPr>
    </w:p>
    <w:p w:rsidR="00F84099" w:rsidRPr="00FF6F76" w:rsidRDefault="00FF6F76" w:rsidP="00A46CBB">
      <w:pPr>
        <w:pStyle w:val="Ttulo1"/>
        <w:jc w:val="center"/>
        <w:rPr>
          <w:sz w:val="96"/>
          <w:szCs w:val="96"/>
          <w:u w:val="single"/>
        </w:rPr>
      </w:pPr>
      <w:bookmarkStart w:id="64" w:name="_Toc472517255"/>
      <w:r w:rsidRPr="00A46CBB">
        <w:rPr>
          <w:rFonts w:ascii="Arial" w:hAnsi="Arial" w:cs="Arial"/>
          <w:b/>
          <w:color w:val="auto"/>
          <w:sz w:val="96"/>
          <w:szCs w:val="96"/>
        </w:rPr>
        <w:t>ANEXOS</w:t>
      </w:r>
      <w:bookmarkEnd w:id="64"/>
    </w:p>
    <w:p w:rsidR="00FF6F76" w:rsidRDefault="00FF6F76" w:rsidP="00B916CD">
      <w:pPr>
        <w:jc w:val="center"/>
        <w:rPr>
          <w:sz w:val="36"/>
          <w:szCs w:val="36"/>
          <w:u w:val="single"/>
        </w:rPr>
      </w:pPr>
    </w:p>
    <w:p w:rsidR="00FF6F76" w:rsidRDefault="00FF6F76" w:rsidP="00B916CD">
      <w:pPr>
        <w:jc w:val="center"/>
        <w:rPr>
          <w:sz w:val="36"/>
          <w:szCs w:val="36"/>
          <w:u w:val="single"/>
        </w:rPr>
      </w:pPr>
    </w:p>
    <w:p w:rsidR="003A4187" w:rsidRDefault="003A4187" w:rsidP="00B916CD">
      <w:pPr>
        <w:jc w:val="center"/>
        <w:rPr>
          <w:sz w:val="36"/>
          <w:szCs w:val="36"/>
          <w:u w:val="single"/>
        </w:rPr>
      </w:pPr>
    </w:p>
    <w:p w:rsidR="00FF6F76" w:rsidRDefault="00FF6F76" w:rsidP="00B916CD">
      <w:pPr>
        <w:jc w:val="center"/>
        <w:rPr>
          <w:sz w:val="36"/>
          <w:szCs w:val="36"/>
          <w:u w:val="single"/>
        </w:rPr>
      </w:pPr>
    </w:p>
    <w:p w:rsidR="00FF6F76" w:rsidRDefault="00FF6F76" w:rsidP="00B916CD">
      <w:pPr>
        <w:jc w:val="center"/>
        <w:rPr>
          <w:sz w:val="36"/>
          <w:szCs w:val="36"/>
          <w:u w:val="single"/>
        </w:rPr>
      </w:pPr>
    </w:p>
    <w:p w:rsidR="00FF6F76" w:rsidRDefault="00FF6F76" w:rsidP="00B916CD">
      <w:pPr>
        <w:jc w:val="center"/>
        <w:rPr>
          <w:sz w:val="36"/>
          <w:szCs w:val="36"/>
          <w:u w:val="single"/>
        </w:rPr>
      </w:pPr>
    </w:p>
    <w:p w:rsidR="003A4187" w:rsidRDefault="003A4187" w:rsidP="00B916CD">
      <w:pPr>
        <w:jc w:val="center"/>
        <w:rPr>
          <w:sz w:val="36"/>
          <w:szCs w:val="36"/>
          <w:u w:val="single"/>
        </w:rPr>
      </w:pPr>
    </w:p>
    <w:p w:rsidR="003A4187" w:rsidRDefault="003A4187" w:rsidP="00B916CD">
      <w:pPr>
        <w:jc w:val="center"/>
        <w:rPr>
          <w:sz w:val="36"/>
          <w:szCs w:val="36"/>
          <w:u w:val="single"/>
        </w:rPr>
      </w:pPr>
    </w:p>
    <w:p w:rsidR="003A4187" w:rsidRDefault="000933FB" w:rsidP="00B916CD">
      <w:pPr>
        <w:jc w:val="center"/>
        <w:rPr>
          <w:sz w:val="36"/>
          <w:szCs w:val="36"/>
          <w:u w:val="single"/>
        </w:rPr>
      </w:pPr>
      <w:r>
        <w:rPr>
          <w:noProof/>
          <w:sz w:val="36"/>
          <w:szCs w:val="36"/>
          <w:u w:val="single"/>
          <w:lang w:eastAsia="es-PE"/>
        </w:rPr>
        <mc:AlternateContent>
          <mc:Choice Requires="wps">
            <w:drawing>
              <wp:anchor distT="0" distB="0" distL="114300" distR="114300" simplePos="0" relativeHeight="251987968" behindDoc="0" locked="0" layoutInCell="1" allowOverlap="1">
                <wp:simplePos x="0" y="0"/>
                <wp:positionH relativeFrom="column">
                  <wp:posOffset>2316208</wp:posOffset>
                </wp:positionH>
                <wp:positionV relativeFrom="paragraph">
                  <wp:posOffset>396529</wp:posOffset>
                </wp:positionV>
                <wp:extent cx="795647" cy="700644"/>
                <wp:effectExtent l="0" t="0" r="5080" b="4445"/>
                <wp:wrapNone/>
                <wp:docPr id="975" name="Rectángulo 975"/>
                <wp:cNvGraphicFramePr/>
                <a:graphic xmlns:a="http://schemas.openxmlformats.org/drawingml/2006/main">
                  <a:graphicData uri="http://schemas.microsoft.com/office/word/2010/wordprocessingShape">
                    <wps:wsp>
                      <wps:cNvSpPr/>
                      <wps:spPr>
                        <a:xfrm>
                          <a:off x="0" y="0"/>
                          <a:ext cx="795647" cy="7006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04F8C" id="Rectángulo 975" o:spid="_x0000_s1026" style="position:absolute;margin-left:182.4pt;margin-top:31.2pt;width:62.65pt;height:55.1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" fillcolor="white [3212]" stroked="f" strokeweight="2pt"/>
            </w:pict>
          </mc:Fallback>
        </mc:AlternateContent>
      </w:r>
    </w:p>
    <w:p w:rsidR="00B916CD" w:rsidRPr="00A46CBB" w:rsidRDefault="00B916CD" w:rsidP="00A46CBB">
      <w:pPr>
        <w:pStyle w:val="Ttulo2"/>
        <w:jc w:val="left"/>
        <w:rPr>
          <w:rFonts w:ascii="Arial" w:eastAsiaTheme="minorEastAsia" w:hAnsi="Arial" w:cs="Arial"/>
          <w:u w:val="single"/>
        </w:rPr>
      </w:pPr>
      <w:bookmarkStart w:id="65" w:name="_Toc472517256"/>
      <w:r w:rsidRPr="00A46CBB">
        <w:rPr>
          <w:rFonts w:ascii="Arial" w:eastAsiaTheme="minorEastAsia" w:hAnsi="Arial" w:cs="Arial"/>
          <w:sz w:val="28"/>
          <w:u w:val="single"/>
        </w:rPr>
        <w:lastRenderedPageBreak/>
        <w:t>Anexo N°1</w:t>
      </w:r>
      <w:bookmarkEnd w:id="65"/>
    </w:p>
    <w:p w:rsidR="00A46CBB" w:rsidRDefault="00A46CBB" w:rsidP="00A46CBB">
      <w:pPr>
        <w:pStyle w:val="Ttulo2"/>
        <w:jc w:val="center"/>
        <w:rPr>
          <w:rFonts w:ascii="Arial" w:eastAsiaTheme="minorEastAsia" w:hAnsi="Arial" w:cs="Arial"/>
          <w:u w:val="single"/>
        </w:rPr>
      </w:pPr>
    </w:p>
    <w:p w:rsidR="00B916CD" w:rsidRPr="00A46CBB" w:rsidRDefault="00B916CD" w:rsidP="00A46CBB">
      <w:pPr>
        <w:pStyle w:val="Ttulo2"/>
        <w:jc w:val="center"/>
        <w:rPr>
          <w:rFonts w:ascii="Arial" w:eastAsiaTheme="minorEastAsia" w:hAnsi="Arial" w:cs="Arial"/>
          <w:u w:val="single"/>
        </w:rPr>
      </w:pPr>
      <w:bookmarkStart w:id="66" w:name="_Toc472517257"/>
      <w:r w:rsidRPr="00A46CBB">
        <w:rPr>
          <w:rFonts w:ascii="Arial" w:eastAsiaTheme="minorEastAsia" w:hAnsi="Arial" w:cs="Arial"/>
          <w:u w:val="single"/>
        </w:rPr>
        <w:t>FICHA DE OBSERVAC</w:t>
      </w:r>
      <w:r w:rsidR="005641D7" w:rsidRPr="00A46CBB">
        <w:rPr>
          <w:rFonts w:ascii="Arial" w:eastAsiaTheme="minorEastAsia" w:hAnsi="Arial" w:cs="Arial"/>
          <w:u w:val="single"/>
        </w:rPr>
        <w:t>IÓN</w:t>
      </w:r>
      <w:bookmarkEnd w:id="66"/>
    </w:p>
    <w:p w:rsidR="00B916CD" w:rsidRPr="00B916CD" w:rsidRDefault="00B916CD" w:rsidP="00B916CD">
      <w:pPr>
        <w:spacing w:after="0"/>
        <w:jc w:val="center"/>
        <w:rPr>
          <w:rFonts w:ascii="Arial" w:eastAsiaTheme="minorEastAsia" w:hAnsi="Arial" w:cs="Arial"/>
          <w:sz w:val="24"/>
          <w:szCs w:val="24"/>
          <w:lang w:eastAsia="es-PE"/>
        </w:rPr>
      </w:pPr>
    </w:p>
    <w:p w:rsidR="00B916CD" w:rsidRPr="00B916CD" w:rsidRDefault="00B916CD" w:rsidP="00B916CD">
      <w:pPr>
        <w:spacing w:after="0"/>
        <w:rPr>
          <w:rFonts w:ascii="Arial" w:eastAsiaTheme="minorEastAsia" w:hAnsi="Arial" w:cs="Arial"/>
          <w:sz w:val="24"/>
          <w:szCs w:val="24"/>
          <w:lang w:eastAsia="es-PE"/>
        </w:rPr>
      </w:pPr>
      <w:r w:rsidRPr="00B916CD">
        <w:rPr>
          <w:rFonts w:eastAsiaTheme="minorEastAsia"/>
          <w:noProof/>
          <w:lang w:eastAsia="es-PE"/>
        </w:rPr>
        <mc:AlternateContent>
          <mc:Choice Requires="wps">
            <w:drawing>
              <wp:anchor distT="4294967295" distB="4294967295" distL="114300" distR="114300" simplePos="0" relativeHeight="251758592" behindDoc="0" locked="0" layoutInCell="1" allowOverlap="1" wp14:anchorId="6C52A594" wp14:editId="39A71DB2">
                <wp:simplePos x="0" y="0"/>
                <wp:positionH relativeFrom="column">
                  <wp:posOffset>1501140</wp:posOffset>
                </wp:positionH>
                <wp:positionV relativeFrom="paragraph">
                  <wp:posOffset>173355</wp:posOffset>
                </wp:positionV>
                <wp:extent cx="4057650" cy="0"/>
                <wp:effectExtent l="0" t="0" r="19050" b="19050"/>
                <wp:wrapNone/>
                <wp:docPr id="62" name="Conector recto de flecha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7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63D4D8" id="Conector recto de flecha 62" o:spid="_x0000_s1026" type="#_x0000_t32" style="position:absolute;margin-left:118.2pt;margin-top:13.65pt;width:319.5pt;height:0;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"/>
            </w:pict>
          </mc:Fallback>
        </mc:AlternateContent>
      </w:r>
      <w:r w:rsidRPr="00B916CD">
        <w:rPr>
          <w:rFonts w:ascii="Arial" w:eastAsiaTheme="minorEastAsia" w:hAnsi="Arial" w:cs="Arial"/>
          <w:sz w:val="24"/>
          <w:szCs w:val="24"/>
          <w:lang w:eastAsia="es-PE"/>
        </w:rPr>
        <w:t xml:space="preserve">Apellidos y Nombres: </w:t>
      </w:r>
    </w:p>
    <w:p w:rsidR="00B916CD" w:rsidRPr="00B916CD" w:rsidRDefault="00B916CD" w:rsidP="00B916CD">
      <w:pPr>
        <w:spacing w:after="0"/>
        <w:rPr>
          <w:rFonts w:ascii="Arial" w:eastAsiaTheme="minorEastAsia" w:hAnsi="Arial" w:cs="Arial"/>
          <w:sz w:val="24"/>
          <w:szCs w:val="24"/>
          <w:lang w:eastAsia="es-PE"/>
        </w:rPr>
      </w:pPr>
    </w:p>
    <w:p w:rsidR="00B916CD" w:rsidRPr="00B916CD" w:rsidRDefault="00B916CD" w:rsidP="00B916CD">
      <w:pPr>
        <w:spacing w:after="0"/>
        <w:rPr>
          <w:rFonts w:ascii="Arial" w:eastAsiaTheme="minorEastAsia" w:hAnsi="Arial" w:cs="Arial"/>
          <w:sz w:val="24"/>
          <w:szCs w:val="24"/>
          <w:lang w:eastAsia="es-PE"/>
        </w:rPr>
      </w:pPr>
      <w:r w:rsidRPr="00B916CD">
        <w:rPr>
          <w:rFonts w:eastAsiaTheme="minorEastAsia"/>
          <w:noProof/>
          <w:lang w:eastAsia="es-PE"/>
        </w:rPr>
        <mc:AlternateContent>
          <mc:Choice Requires="wps">
            <w:drawing>
              <wp:anchor distT="4294967295" distB="4294967295" distL="114300" distR="114300" simplePos="0" relativeHeight="251759616" behindDoc="0" locked="0" layoutInCell="1" allowOverlap="1" wp14:anchorId="5B2B041D" wp14:editId="1C49AD32">
                <wp:simplePos x="0" y="0"/>
                <wp:positionH relativeFrom="column">
                  <wp:posOffset>3168015</wp:posOffset>
                </wp:positionH>
                <wp:positionV relativeFrom="paragraph">
                  <wp:posOffset>149860</wp:posOffset>
                </wp:positionV>
                <wp:extent cx="1057275" cy="0"/>
                <wp:effectExtent l="0" t="0" r="28575" b="19050"/>
                <wp:wrapNone/>
                <wp:docPr id="63" name="Conector recto de flecha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41F125" id="Conector recto de flecha 63" o:spid="_x0000_s1026" type="#_x0000_t32" style="position:absolute;margin-left:249.45pt;margin-top:11.8pt;width:83.25pt;height:0;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"/>
            </w:pict>
          </mc:Fallback>
        </mc:AlternateContent>
      </w:r>
      <w:r w:rsidRPr="00B916CD">
        <w:rPr>
          <w:rFonts w:eastAsiaTheme="minorEastAsia"/>
          <w:noProof/>
          <w:lang w:eastAsia="es-PE"/>
        </w:rPr>
        <mc:AlternateContent>
          <mc:Choice Requires="wps">
            <w:drawing>
              <wp:anchor distT="4294967295" distB="4294967295" distL="114300" distR="114300" simplePos="0" relativeHeight="251760640" behindDoc="0" locked="0" layoutInCell="1" allowOverlap="1" wp14:anchorId="518616C7" wp14:editId="2024B24D">
                <wp:simplePos x="0" y="0"/>
                <wp:positionH relativeFrom="column">
                  <wp:posOffset>548640</wp:posOffset>
                </wp:positionH>
                <wp:positionV relativeFrom="paragraph">
                  <wp:posOffset>149860</wp:posOffset>
                </wp:positionV>
                <wp:extent cx="1733550" cy="0"/>
                <wp:effectExtent l="0" t="0" r="19050" b="19050"/>
                <wp:wrapNone/>
                <wp:docPr id="192" name="Conector recto de flecha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101C4" id="Conector recto de flecha 192" o:spid="_x0000_s1026" type="#_x0000_t32" style="position:absolute;margin-left:43.2pt;margin-top:11.8pt;width:136.5pt;height:0;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"/>
            </w:pict>
          </mc:Fallback>
        </mc:AlternateContent>
      </w:r>
      <w:r w:rsidRPr="00B916CD">
        <w:rPr>
          <w:rFonts w:ascii="Arial" w:eastAsiaTheme="minorEastAsia" w:hAnsi="Arial" w:cs="Arial"/>
          <w:sz w:val="24"/>
          <w:szCs w:val="24"/>
          <w:lang w:eastAsia="es-PE"/>
        </w:rPr>
        <w:t>Fecha:</w:t>
      </w:r>
      <w:r w:rsidRPr="00B916CD">
        <w:rPr>
          <w:rFonts w:ascii="Arial" w:eastAsiaTheme="minorEastAsia" w:hAnsi="Arial" w:cs="Arial"/>
          <w:sz w:val="24"/>
          <w:szCs w:val="24"/>
          <w:lang w:eastAsia="es-PE"/>
        </w:rPr>
        <w:tab/>
      </w:r>
      <w:r w:rsidRPr="00B916CD">
        <w:rPr>
          <w:rFonts w:ascii="Arial" w:eastAsiaTheme="minorEastAsia" w:hAnsi="Arial" w:cs="Arial"/>
          <w:sz w:val="24"/>
          <w:szCs w:val="24"/>
          <w:lang w:eastAsia="es-PE"/>
        </w:rPr>
        <w:tab/>
      </w:r>
      <w:r w:rsidRPr="00B916CD">
        <w:rPr>
          <w:rFonts w:ascii="Arial" w:eastAsiaTheme="minorEastAsia" w:hAnsi="Arial" w:cs="Arial"/>
          <w:sz w:val="24"/>
          <w:szCs w:val="24"/>
          <w:lang w:eastAsia="es-PE"/>
        </w:rPr>
        <w:tab/>
      </w:r>
      <w:r w:rsidRPr="00B916CD">
        <w:rPr>
          <w:rFonts w:ascii="Arial" w:eastAsiaTheme="minorEastAsia" w:hAnsi="Arial" w:cs="Arial"/>
          <w:sz w:val="24"/>
          <w:szCs w:val="24"/>
          <w:lang w:eastAsia="es-PE"/>
        </w:rPr>
        <w:tab/>
      </w:r>
      <w:r w:rsidRPr="00B916CD">
        <w:rPr>
          <w:rFonts w:ascii="Arial" w:eastAsiaTheme="minorEastAsia" w:hAnsi="Arial" w:cs="Arial"/>
          <w:sz w:val="24"/>
          <w:szCs w:val="24"/>
          <w:lang w:eastAsia="es-PE"/>
        </w:rPr>
        <w:tab/>
        <w:t>Hora:</w:t>
      </w:r>
    </w:p>
    <w:p w:rsidR="00B916CD" w:rsidRPr="00B916CD" w:rsidRDefault="00B916CD" w:rsidP="00B916CD">
      <w:pPr>
        <w:spacing w:after="0"/>
        <w:rPr>
          <w:rFonts w:ascii="Arial" w:eastAsiaTheme="minorEastAsia" w:hAnsi="Arial" w:cs="Arial"/>
          <w:sz w:val="24"/>
          <w:szCs w:val="24"/>
          <w:lang w:eastAsia="es-PE"/>
        </w:rPr>
      </w:pPr>
    </w:p>
    <w:p w:rsidR="00B916CD" w:rsidRPr="00B916CD" w:rsidRDefault="00B916CD" w:rsidP="00B916CD">
      <w:pPr>
        <w:spacing w:after="0"/>
        <w:jc w:val="both"/>
        <w:rPr>
          <w:rFonts w:ascii="Arial" w:eastAsiaTheme="minorEastAsia" w:hAnsi="Arial" w:cs="Arial"/>
          <w:sz w:val="24"/>
          <w:szCs w:val="24"/>
          <w:lang w:eastAsia="es-PE"/>
        </w:rPr>
      </w:pPr>
      <w:r w:rsidRPr="00B916CD">
        <w:rPr>
          <w:rFonts w:ascii="Arial" w:eastAsiaTheme="minorEastAsia" w:hAnsi="Arial" w:cs="Arial"/>
          <w:sz w:val="24"/>
          <w:szCs w:val="24"/>
          <w:lang w:eastAsia="es-PE"/>
        </w:rPr>
        <w:t>La siguiente ficha de observación tiene como finalidad diagnosticar el nivel de creatividad en los niños y niñas de cuatro años de Educación inicial, de la I.E.I. “Capullitos de M</w:t>
      </w:r>
      <w:r w:rsidR="000356D5">
        <w:rPr>
          <w:rFonts w:ascii="Arial" w:eastAsiaTheme="minorEastAsia" w:hAnsi="Arial" w:cs="Arial"/>
          <w:sz w:val="24"/>
          <w:szCs w:val="24"/>
          <w:lang w:eastAsia="es-PE"/>
        </w:rPr>
        <w:t>a</w:t>
      </w:r>
      <w:r w:rsidRPr="00B916CD">
        <w:rPr>
          <w:rFonts w:ascii="Arial" w:eastAsiaTheme="minorEastAsia" w:hAnsi="Arial" w:cs="Arial"/>
          <w:sz w:val="24"/>
          <w:szCs w:val="24"/>
          <w:lang w:eastAsia="es-PE"/>
        </w:rPr>
        <w:t xml:space="preserve">ría”, </w:t>
      </w:r>
      <w:r w:rsidRPr="00B916CD">
        <w:rPr>
          <w:rFonts w:ascii="Arial" w:eastAsiaTheme="minorEastAsia" w:hAnsi="Arial" w:cs="Arial"/>
          <w:spacing w:val="-1"/>
          <w:sz w:val="24"/>
          <w:szCs w:val="24"/>
          <w:lang w:eastAsia="es-PE"/>
        </w:rPr>
        <w:t>po</w:t>
      </w:r>
      <w:r w:rsidRPr="00B916CD">
        <w:rPr>
          <w:rFonts w:ascii="Arial" w:eastAsiaTheme="minorEastAsia" w:hAnsi="Arial" w:cs="Arial"/>
          <w:sz w:val="24"/>
          <w:szCs w:val="24"/>
          <w:lang w:eastAsia="es-PE"/>
        </w:rPr>
        <w:t>r</w:t>
      </w:r>
      <w:r w:rsidRPr="00B916CD">
        <w:rPr>
          <w:rFonts w:ascii="Arial" w:eastAsiaTheme="minorEastAsia" w:hAnsi="Arial" w:cs="Arial"/>
          <w:spacing w:val="13"/>
          <w:sz w:val="24"/>
          <w:szCs w:val="24"/>
          <w:lang w:eastAsia="es-PE"/>
        </w:rPr>
        <w:t xml:space="preserve"> </w:t>
      </w:r>
      <w:r w:rsidRPr="00B916CD">
        <w:rPr>
          <w:rFonts w:ascii="Arial" w:eastAsiaTheme="minorEastAsia" w:hAnsi="Arial" w:cs="Arial"/>
          <w:spacing w:val="-1"/>
          <w:sz w:val="24"/>
          <w:szCs w:val="24"/>
          <w:lang w:eastAsia="es-PE"/>
        </w:rPr>
        <w:t>l</w:t>
      </w:r>
      <w:r w:rsidRPr="00B916CD">
        <w:rPr>
          <w:rFonts w:ascii="Arial" w:eastAsiaTheme="minorEastAsia" w:hAnsi="Arial" w:cs="Arial"/>
          <w:sz w:val="24"/>
          <w:szCs w:val="24"/>
          <w:lang w:eastAsia="es-PE"/>
        </w:rPr>
        <w:t>o</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1"/>
          <w:sz w:val="24"/>
          <w:szCs w:val="24"/>
          <w:lang w:eastAsia="es-PE"/>
        </w:rPr>
        <w:t>t</w:t>
      </w:r>
      <w:r w:rsidRPr="00B916CD">
        <w:rPr>
          <w:rFonts w:ascii="Arial" w:eastAsiaTheme="minorEastAsia" w:hAnsi="Arial" w:cs="Arial"/>
          <w:spacing w:val="-1"/>
          <w:sz w:val="24"/>
          <w:szCs w:val="24"/>
          <w:lang w:eastAsia="es-PE"/>
        </w:rPr>
        <w:t>an</w:t>
      </w:r>
      <w:r w:rsidRPr="00B916CD">
        <w:rPr>
          <w:rFonts w:ascii="Arial" w:eastAsiaTheme="minorEastAsia" w:hAnsi="Arial" w:cs="Arial"/>
          <w:spacing w:val="1"/>
          <w:sz w:val="24"/>
          <w:szCs w:val="24"/>
          <w:lang w:eastAsia="es-PE"/>
        </w:rPr>
        <w:t>t</w:t>
      </w:r>
      <w:r w:rsidRPr="00B916CD">
        <w:rPr>
          <w:rFonts w:ascii="Arial" w:eastAsiaTheme="minorEastAsia" w:hAnsi="Arial" w:cs="Arial"/>
          <w:sz w:val="24"/>
          <w:szCs w:val="24"/>
          <w:lang w:eastAsia="es-PE"/>
        </w:rPr>
        <w:t>o</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1"/>
          <w:sz w:val="24"/>
          <w:szCs w:val="24"/>
          <w:lang w:eastAsia="es-PE"/>
        </w:rPr>
        <w:t>e</w:t>
      </w:r>
      <w:r w:rsidRPr="00B916CD">
        <w:rPr>
          <w:rFonts w:ascii="Arial" w:eastAsiaTheme="minorEastAsia" w:hAnsi="Arial" w:cs="Arial"/>
          <w:sz w:val="24"/>
          <w:szCs w:val="24"/>
          <w:lang w:eastAsia="es-PE"/>
        </w:rPr>
        <w:t>l</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4"/>
          <w:sz w:val="24"/>
          <w:szCs w:val="24"/>
          <w:lang w:eastAsia="es-PE"/>
        </w:rPr>
        <w:t>m</w:t>
      </w:r>
      <w:r w:rsidRPr="00B916CD">
        <w:rPr>
          <w:rFonts w:ascii="Arial" w:eastAsiaTheme="minorEastAsia" w:hAnsi="Arial" w:cs="Arial"/>
          <w:spacing w:val="2"/>
          <w:sz w:val="24"/>
          <w:szCs w:val="24"/>
          <w:lang w:eastAsia="es-PE"/>
        </w:rPr>
        <w:t>a</w:t>
      </w:r>
      <w:r w:rsidRPr="00B916CD">
        <w:rPr>
          <w:rFonts w:ascii="Arial" w:eastAsiaTheme="minorEastAsia" w:hAnsi="Arial" w:cs="Arial"/>
          <w:spacing w:val="-1"/>
          <w:sz w:val="24"/>
          <w:szCs w:val="24"/>
          <w:lang w:eastAsia="es-PE"/>
        </w:rPr>
        <w:t>ne</w:t>
      </w:r>
      <w:r w:rsidRPr="00B916CD">
        <w:rPr>
          <w:rFonts w:ascii="Arial" w:eastAsiaTheme="minorEastAsia" w:hAnsi="Arial" w:cs="Arial"/>
          <w:spacing w:val="2"/>
          <w:sz w:val="24"/>
          <w:szCs w:val="24"/>
          <w:lang w:eastAsia="es-PE"/>
        </w:rPr>
        <w:t>j</w:t>
      </w:r>
      <w:r w:rsidRPr="00B916CD">
        <w:rPr>
          <w:rFonts w:ascii="Arial" w:eastAsiaTheme="minorEastAsia" w:hAnsi="Arial" w:cs="Arial"/>
          <w:sz w:val="24"/>
          <w:szCs w:val="24"/>
          <w:lang w:eastAsia="es-PE"/>
        </w:rPr>
        <w:t>o</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1"/>
          <w:sz w:val="24"/>
          <w:szCs w:val="24"/>
          <w:lang w:eastAsia="es-PE"/>
        </w:rPr>
        <w:t>d</w:t>
      </w:r>
      <w:r w:rsidRPr="00B916CD">
        <w:rPr>
          <w:rFonts w:ascii="Arial" w:eastAsiaTheme="minorEastAsia" w:hAnsi="Arial" w:cs="Arial"/>
          <w:sz w:val="24"/>
          <w:szCs w:val="24"/>
          <w:lang w:eastAsia="es-PE"/>
        </w:rPr>
        <w:t>e</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1"/>
          <w:sz w:val="24"/>
          <w:szCs w:val="24"/>
          <w:lang w:eastAsia="es-PE"/>
        </w:rPr>
        <w:t>l</w:t>
      </w:r>
      <w:r w:rsidRPr="00B916CD">
        <w:rPr>
          <w:rFonts w:ascii="Arial" w:eastAsiaTheme="minorEastAsia" w:hAnsi="Arial" w:cs="Arial"/>
          <w:sz w:val="24"/>
          <w:szCs w:val="24"/>
          <w:lang w:eastAsia="es-PE"/>
        </w:rPr>
        <w:t>a</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2"/>
          <w:sz w:val="24"/>
          <w:szCs w:val="24"/>
          <w:lang w:eastAsia="es-PE"/>
        </w:rPr>
        <w:t>i</w:t>
      </w:r>
      <w:r w:rsidRPr="00B916CD">
        <w:rPr>
          <w:rFonts w:ascii="Arial" w:eastAsiaTheme="minorEastAsia" w:hAnsi="Arial" w:cs="Arial"/>
          <w:spacing w:val="-1"/>
          <w:sz w:val="24"/>
          <w:szCs w:val="24"/>
          <w:lang w:eastAsia="es-PE"/>
        </w:rPr>
        <w:t>n</w:t>
      </w:r>
      <w:r w:rsidRPr="00B916CD">
        <w:rPr>
          <w:rFonts w:ascii="Arial" w:eastAsiaTheme="minorEastAsia" w:hAnsi="Arial" w:cs="Arial"/>
          <w:spacing w:val="1"/>
          <w:sz w:val="24"/>
          <w:szCs w:val="24"/>
          <w:lang w:eastAsia="es-PE"/>
        </w:rPr>
        <w:t>f</w:t>
      </w:r>
      <w:r w:rsidRPr="00B916CD">
        <w:rPr>
          <w:rFonts w:ascii="Arial" w:eastAsiaTheme="minorEastAsia" w:hAnsi="Arial" w:cs="Arial"/>
          <w:spacing w:val="-1"/>
          <w:sz w:val="24"/>
          <w:szCs w:val="24"/>
          <w:lang w:eastAsia="es-PE"/>
        </w:rPr>
        <w:t>o</w:t>
      </w:r>
      <w:r w:rsidRPr="00B916CD">
        <w:rPr>
          <w:rFonts w:ascii="Arial" w:eastAsiaTheme="minorEastAsia" w:hAnsi="Arial" w:cs="Arial"/>
          <w:spacing w:val="4"/>
          <w:sz w:val="24"/>
          <w:szCs w:val="24"/>
          <w:lang w:eastAsia="es-PE"/>
        </w:rPr>
        <w:t>r</w:t>
      </w:r>
      <w:r w:rsidRPr="00B916CD">
        <w:rPr>
          <w:rFonts w:ascii="Arial" w:eastAsiaTheme="minorEastAsia" w:hAnsi="Arial" w:cs="Arial"/>
          <w:spacing w:val="-4"/>
          <w:sz w:val="24"/>
          <w:szCs w:val="24"/>
          <w:lang w:eastAsia="es-PE"/>
        </w:rPr>
        <w:t>m</w:t>
      </w:r>
      <w:r w:rsidRPr="00B916CD">
        <w:rPr>
          <w:rFonts w:ascii="Arial" w:eastAsiaTheme="minorEastAsia" w:hAnsi="Arial" w:cs="Arial"/>
          <w:spacing w:val="-1"/>
          <w:sz w:val="24"/>
          <w:szCs w:val="24"/>
          <w:lang w:eastAsia="es-PE"/>
        </w:rPr>
        <w:t>a</w:t>
      </w:r>
      <w:r w:rsidRPr="00B916CD">
        <w:rPr>
          <w:rFonts w:ascii="Arial" w:eastAsiaTheme="minorEastAsia" w:hAnsi="Arial" w:cs="Arial"/>
          <w:sz w:val="24"/>
          <w:szCs w:val="24"/>
          <w:lang w:eastAsia="es-PE"/>
        </w:rPr>
        <w:t>c</w:t>
      </w:r>
      <w:r w:rsidRPr="00B916CD">
        <w:rPr>
          <w:rFonts w:ascii="Arial" w:eastAsiaTheme="minorEastAsia" w:hAnsi="Arial" w:cs="Arial"/>
          <w:spacing w:val="2"/>
          <w:sz w:val="24"/>
          <w:szCs w:val="24"/>
          <w:lang w:eastAsia="es-PE"/>
        </w:rPr>
        <w:t>i</w:t>
      </w:r>
      <w:r w:rsidRPr="00B916CD">
        <w:rPr>
          <w:rFonts w:ascii="Arial" w:eastAsiaTheme="minorEastAsia" w:hAnsi="Arial" w:cs="Arial"/>
          <w:spacing w:val="-1"/>
          <w:sz w:val="24"/>
          <w:szCs w:val="24"/>
          <w:lang w:eastAsia="es-PE"/>
        </w:rPr>
        <w:t>ó</w:t>
      </w:r>
      <w:r w:rsidRPr="00B916CD">
        <w:rPr>
          <w:rFonts w:ascii="Arial" w:eastAsiaTheme="minorEastAsia" w:hAnsi="Arial" w:cs="Arial"/>
          <w:sz w:val="24"/>
          <w:szCs w:val="24"/>
          <w:lang w:eastAsia="es-PE"/>
        </w:rPr>
        <w:t>n</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pacing w:val="1"/>
          <w:sz w:val="24"/>
          <w:szCs w:val="24"/>
          <w:lang w:eastAsia="es-PE"/>
        </w:rPr>
        <w:t>t</w:t>
      </w:r>
      <w:r w:rsidRPr="00B916CD">
        <w:rPr>
          <w:rFonts w:ascii="Arial" w:eastAsiaTheme="minorEastAsia" w:hAnsi="Arial" w:cs="Arial"/>
          <w:spacing w:val="-1"/>
          <w:sz w:val="24"/>
          <w:szCs w:val="24"/>
          <w:lang w:eastAsia="es-PE"/>
        </w:rPr>
        <w:t>end</w:t>
      </w:r>
      <w:r w:rsidRPr="00B916CD">
        <w:rPr>
          <w:rFonts w:ascii="Arial" w:eastAsiaTheme="minorEastAsia" w:hAnsi="Arial" w:cs="Arial"/>
          <w:spacing w:val="4"/>
          <w:sz w:val="24"/>
          <w:szCs w:val="24"/>
          <w:lang w:eastAsia="es-PE"/>
        </w:rPr>
        <w:t>r</w:t>
      </w:r>
      <w:r w:rsidRPr="00B916CD">
        <w:rPr>
          <w:rFonts w:ascii="Arial" w:eastAsiaTheme="minorEastAsia" w:hAnsi="Arial" w:cs="Arial"/>
          <w:sz w:val="24"/>
          <w:szCs w:val="24"/>
          <w:lang w:eastAsia="es-PE"/>
        </w:rPr>
        <w:t>á</w:t>
      </w:r>
      <w:r w:rsidRPr="00B916CD">
        <w:rPr>
          <w:rFonts w:ascii="Arial" w:eastAsiaTheme="minorEastAsia" w:hAnsi="Arial" w:cs="Arial"/>
          <w:spacing w:val="12"/>
          <w:sz w:val="24"/>
          <w:szCs w:val="24"/>
          <w:lang w:eastAsia="es-PE"/>
        </w:rPr>
        <w:t xml:space="preserve"> </w:t>
      </w:r>
      <w:r w:rsidRPr="00B916CD">
        <w:rPr>
          <w:rFonts w:ascii="Arial" w:eastAsiaTheme="minorEastAsia" w:hAnsi="Arial" w:cs="Arial"/>
          <w:sz w:val="24"/>
          <w:szCs w:val="24"/>
          <w:lang w:eastAsia="es-PE"/>
        </w:rPr>
        <w:t>c</w:t>
      </w:r>
      <w:r w:rsidRPr="00B916CD">
        <w:rPr>
          <w:rFonts w:ascii="Arial" w:eastAsiaTheme="minorEastAsia" w:hAnsi="Arial" w:cs="Arial"/>
          <w:spacing w:val="-1"/>
          <w:sz w:val="24"/>
          <w:szCs w:val="24"/>
          <w:lang w:eastAsia="es-PE"/>
        </w:rPr>
        <w:t>a</w:t>
      </w:r>
      <w:r w:rsidRPr="00B916CD">
        <w:rPr>
          <w:rFonts w:ascii="Arial" w:eastAsiaTheme="minorEastAsia" w:hAnsi="Arial" w:cs="Arial"/>
          <w:sz w:val="24"/>
          <w:szCs w:val="24"/>
          <w:lang w:eastAsia="es-PE"/>
        </w:rPr>
        <w:t>r</w:t>
      </w:r>
      <w:r w:rsidRPr="00B916CD">
        <w:rPr>
          <w:rFonts w:ascii="Arial" w:eastAsiaTheme="minorEastAsia" w:hAnsi="Arial" w:cs="Arial"/>
          <w:spacing w:val="2"/>
          <w:sz w:val="24"/>
          <w:szCs w:val="24"/>
          <w:lang w:eastAsia="es-PE"/>
        </w:rPr>
        <w:t>á</w:t>
      </w:r>
      <w:r w:rsidRPr="00B916CD">
        <w:rPr>
          <w:rFonts w:ascii="Arial" w:eastAsiaTheme="minorEastAsia" w:hAnsi="Arial" w:cs="Arial"/>
          <w:sz w:val="24"/>
          <w:szCs w:val="24"/>
          <w:lang w:eastAsia="es-PE"/>
        </w:rPr>
        <w:t>c</w:t>
      </w:r>
      <w:r w:rsidRPr="00B916CD">
        <w:rPr>
          <w:rFonts w:ascii="Arial" w:eastAsiaTheme="minorEastAsia" w:hAnsi="Arial" w:cs="Arial"/>
          <w:spacing w:val="1"/>
          <w:sz w:val="24"/>
          <w:szCs w:val="24"/>
          <w:lang w:eastAsia="es-PE"/>
        </w:rPr>
        <w:t>t</w:t>
      </w:r>
      <w:r w:rsidRPr="00B916CD">
        <w:rPr>
          <w:rFonts w:ascii="Arial" w:eastAsiaTheme="minorEastAsia" w:hAnsi="Arial" w:cs="Arial"/>
          <w:spacing w:val="-1"/>
          <w:sz w:val="24"/>
          <w:szCs w:val="24"/>
          <w:lang w:eastAsia="es-PE"/>
        </w:rPr>
        <w:t>e</w:t>
      </w:r>
      <w:r w:rsidRPr="00B916CD">
        <w:rPr>
          <w:rFonts w:ascii="Arial" w:eastAsiaTheme="minorEastAsia" w:hAnsi="Arial" w:cs="Arial"/>
          <w:sz w:val="24"/>
          <w:szCs w:val="24"/>
          <w:lang w:eastAsia="es-PE"/>
        </w:rPr>
        <w:t>r c</w:t>
      </w:r>
      <w:r w:rsidRPr="00B916CD">
        <w:rPr>
          <w:rFonts w:ascii="Arial" w:eastAsiaTheme="minorEastAsia" w:hAnsi="Arial" w:cs="Arial"/>
          <w:spacing w:val="-1"/>
          <w:sz w:val="24"/>
          <w:szCs w:val="24"/>
          <w:lang w:eastAsia="es-PE"/>
        </w:rPr>
        <w:t>on</w:t>
      </w:r>
      <w:r w:rsidRPr="00B916CD">
        <w:rPr>
          <w:rFonts w:ascii="Arial" w:eastAsiaTheme="minorEastAsia" w:hAnsi="Arial" w:cs="Arial"/>
          <w:spacing w:val="1"/>
          <w:sz w:val="24"/>
          <w:szCs w:val="24"/>
          <w:lang w:eastAsia="es-PE"/>
        </w:rPr>
        <w:t>f</w:t>
      </w:r>
      <w:r w:rsidRPr="00B916CD">
        <w:rPr>
          <w:rFonts w:ascii="Arial" w:eastAsiaTheme="minorEastAsia" w:hAnsi="Arial" w:cs="Arial"/>
          <w:spacing w:val="-1"/>
          <w:sz w:val="24"/>
          <w:szCs w:val="24"/>
          <w:lang w:eastAsia="es-PE"/>
        </w:rPr>
        <w:t>id</w:t>
      </w:r>
      <w:r w:rsidRPr="00B916CD">
        <w:rPr>
          <w:rFonts w:ascii="Arial" w:eastAsiaTheme="minorEastAsia" w:hAnsi="Arial" w:cs="Arial"/>
          <w:spacing w:val="2"/>
          <w:sz w:val="24"/>
          <w:szCs w:val="24"/>
          <w:lang w:eastAsia="es-PE"/>
        </w:rPr>
        <w:t>e</w:t>
      </w:r>
      <w:r w:rsidRPr="00B916CD">
        <w:rPr>
          <w:rFonts w:ascii="Arial" w:eastAsiaTheme="minorEastAsia" w:hAnsi="Arial" w:cs="Arial"/>
          <w:spacing w:val="-1"/>
          <w:sz w:val="24"/>
          <w:szCs w:val="24"/>
          <w:lang w:eastAsia="es-PE"/>
        </w:rPr>
        <w:t>n</w:t>
      </w:r>
      <w:r w:rsidRPr="00B916CD">
        <w:rPr>
          <w:rFonts w:ascii="Arial" w:eastAsiaTheme="minorEastAsia" w:hAnsi="Arial" w:cs="Arial"/>
          <w:sz w:val="24"/>
          <w:szCs w:val="24"/>
          <w:lang w:eastAsia="es-PE"/>
        </w:rPr>
        <w:t>c</w:t>
      </w:r>
      <w:r w:rsidRPr="00B916CD">
        <w:rPr>
          <w:rFonts w:ascii="Arial" w:eastAsiaTheme="minorEastAsia" w:hAnsi="Arial" w:cs="Arial"/>
          <w:spacing w:val="2"/>
          <w:sz w:val="24"/>
          <w:szCs w:val="24"/>
          <w:lang w:eastAsia="es-PE"/>
        </w:rPr>
        <w:t>i</w:t>
      </w:r>
      <w:r w:rsidRPr="00B916CD">
        <w:rPr>
          <w:rFonts w:ascii="Arial" w:eastAsiaTheme="minorEastAsia" w:hAnsi="Arial" w:cs="Arial"/>
          <w:spacing w:val="-1"/>
          <w:sz w:val="24"/>
          <w:szCs w:val="24"/>
          <w:lang w:eastAsia="es-PE"/>
        </w:rPr>
        <w:t>a</w:t>
      </w:r>
      <w:r w:rsidRPr="00B916CD">
        <w:rPr>
          <w:rFonts w:ascii="Arial" w:eastAsiaTheme="minorEastAsia" w:hAnsi="Arial" w:cs="Arial"/>
          <w:sz w:val="24"/>
          <w:szCs w:val="24"/>
          <w:lang w:eastAsia="es-PE"/>
        </w:rPr>
        <w:t xml:space="preserve">l </w:t>
      </w:r>
      <w:r w:rsidRPr="00B916CD">
        <w:rPr>
          <w:rFonts w:ascii="Arial" w:eastAsiaTheme="minorEastAsia" w:hAnsi="Arial" w:cs="Arial"/>
          <w:spacing w:val="-14"/>
          <w:sz w:val="24"/>
          <w:szCs w:val="24"/>
          <w:lang w:eastAsia="es-PE"/>
        </w:rPr>
        <w:t xml:space="preserve"> </w:t>
      </w:r>
      <w:r w:rsidRPr="00B916CD">
        <w:rPr>
          <w:rFonts w:ascii="Arial" w:eastAsiaTheme="minorEastAsia" w:hAnsi="Arial" w:cs="Arial"/>
          <w:sz w:val="24"/>
          <w:szCs w:val="24"/>
          <w:lang w:eastAsia="es-PE"/>
        </w:rPr>
        <w:t xml:space="preserve">y </w:t>
      </w:r>
      <w:r w:rsidRPr="00B916CD">
        <w:rPr>
          <w:rFonts w:ascii="Arial" w:eastAsiaTheme="minorEastAsia" w:hAnsi="Arial" w:cs="Arial"/>
          <w:spacing w:val="-17"/>
          <w:sz w:val="24"/>
          <w:szCs w:val="24"/>
          <w:lang w:eastAsia="es-PE"/>
        </w:rPr>
        <w:t xml:space="preserve"> </w:t>
      </w:r>
      <w:r w:rsidRPr="00B916CD">
        <w:rPr>
          <w:rFonts w:ascii="Arial" w:eastAsiaTheme="minorEastAsia" w:hAnsi="Arial" w:cs="Arial"/>
          <w:sz w:val="24"/>
          <w:szCs w:val="24"/>
          <w:lang w:eastAsia="es-PE"/>
        </w:rPr>
        <w:t>s</w:t>
      </w:r>
      <w:r w:rsidRPr="00B916CD">
        <w:rPr>
          <w:rFonts w:ascii="Arial" w:eastAsiaTheme="minorEastAsia" w:hAnsi="Arial" w:cs="Arial"/>
          <w:spacing w:val="-1"/>
          <w:sz w:val="24"/>
          <w:szCs w:val="24"/>
          <w:lang w:eastAsia="es-PE"/>
        </w:rPr>
        <w:t>e</w:t>
      </w:r>
      <w:r w:rsidRPr="00B916CD">
        <w:rPr>
          <w:rFonts w:ascii="Arial" w:eastAsiaTheme="minorEastAsia" w:hAnsi="Arial" w:cs="Arial"/>
          <w:sz w:val="24"/>
          <w:szCs w:val="24"/>
          <w:lang w:eastAsia="es-PE"/>
        </w:rPr>
        <w:t xml:space="preserve">rá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4"/>
          <w:sz w:val="24"/>
          <w:szCs w:val="24"/>
          <w:lang w:eastAsia="es-PE"/>
        </w:rPr>
        <w:t>v</w:t>
      </w:r>
      <w:r w:rsidRPr="00B916CD">
        <w:rPr>
          <w:rFonts w:ascii="Arial" w:eastAsiaTheme="minorEastAsia" w:hAnsi="Arial" w:cs="Arial"/>
          <w:spacing w:val="-1"/>
          <w:sz w:val="24"/>
          <w:szCs w:val="24"/>
          <w:lang w:eastAsia="es-PE"/>
        </w:rPr>
        <w:t>álid</w:t>
      </w:r>
      <w:r w:rsidRPr="00B916CD">
        <w:rPr>
          <w:rFonts w:ascii="Arial" w:eastAsiaTheme="minorEastAsia" w:hAnsi="Arial" w:cs="Arial"/>
          <w:sz w:val="24"/>
          <w:szCs w:val="24"/>
          <w:lang w:eastAsia="es-PE"/>
        </w:rPr>
        <w:t xml:space="preserve">o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2"/>
          <w:sz w:val="24"/>
          <w:szCs w:val="24"/>
          <w:lang w:eastAsia="es-PE"/>
        </w:rPr>
        <w:t>p</w:t>
      </w:r>
      <w:r w:rsidRPr="00B916CD">
        <w:rPr>
          <w:rFonts w:ascii="Arial" w:eastAsiaTheme="minorEastAsia" w:hAnsi="Arial" w:cs="Arial"/>
          <w:spacing w:val="-1"/>
          <w:sz w:val="24"/>
          <w:szCs w:val="24"/>
          <w:lang w:eastAsia="es-PE"/>
        </w:rPr>
        <w:t>a</w:t>
      </w:r>
      <w:r w:rsidRPr="00B916CD">
        <w:rPr>
          <w:rFonts w:ascii="Arial" w:eastAsiaTheme="minorEastAsia" w:hAnsi="Arial" w:cs="Arial"/>
          <w:sz w:val="24"/>
          <w:szCs w:val="24"/>
          <w:lang w:eastAsia="es-PE"/>
        </w:rPr>
        <w:t xml:space="preserve">ra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1"/>
          <w:sz w:val="24"/>
          <w:szCs w:val="24"/>
          <w:lang w:eastAsia="es-PE"/>
        </w:rPr>
        <w:t>e</w:t>
      </w:r>
      <w:r w:rsidRPr="00B916CD">
        <w:rPr>
          <w:rFonts w:ascii="Arial" w:eastAsiaTheme="minorEastAsia" w:hAnsi="Arial" w:cs="Arial"/>
          <w:sz w:val="24"/>
          <w:szCs w:val="24"/>
          <w:lang w:eastAsia="es-PE"/>
        </w:rPr>
        <w:t xml:space="preserve">l </w:t>
      </w:r>
      <w:r w:rsidRPr="00B916CD">
        <w:rPr>
          <w:rFonts w:ascii="Arial" w:eastAsiaTheme="minorEastAsia" w:hAnsi="Arial" w:cs="Arial"/>
          <w:spacing w:val="-14"/>
          <w:sz w:val="24"/>
          <w:szCs w:val="24"/>
          <w:lang w:eastAsia="es-PE"/>
        </w:rPr>
        <w:t xml:space="preserve"> </w:t>
      </w:r>
      <w:r w:rsidRPr="00B916CD">
        <w:rPr>
          <w:rFonts w:ascii="Arial" w:eastAsiaTheme="minorEastAsia" w:hAnsi="Arial" w:cs="Arial"/>
          <w:spacing w:val="-1"/>
          <w:sz w:val="24"/>
          <w:szCs w:val="24"/>
          <w:lang w:eastAsia="es-PE"/>
        </w:rPr>
        <w:t>u</w:t>
      </w:r>
      <w:r w:rsidRPr="00B916CD">
        <w:rPr>
          <w:rFonts w:ascii="Arial" w:eastAsiaTheme="minorEastAsia" w:hAnsi="Arial" w:cs="Arial"/>
          <w:sz w:val="24"/>
          <w:szCs w:val="24"/>
          <w:lang w:eastAsia="es-PE"/>
        </w:rPr>
        <w:t xml:space="preserve">so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1"/>
          <w:sz w:val="24"/>
          <w:szCs w:val="24"/>
          <w:lang w:eastAsia="es-PE"/>
        </w:rPr>
        <w:t>d</w:t>
      </w:r>
      <w:r w:rsidRPr="00B916CD">
        <w:rPr>
          <w:rFonts w:ascii="Arial" w:eastAsiaTheme="minorEastAsia" w:hAnsi="Arial" w:cs="Arial"/>
          <w:sz w:val="24"/>
          <w:szCs w:val="24"/>
          <w:lang w:eastAsia="es-PE"/>
        </w:rPr>
        <w:t xml:space="preserve">e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1"/>
          <w:sz w:val="24"/>
          <w:szCs w:val="24"/>
          <w:lang w:eastAsia="es-PE"/>
        </w:rPr>
        <w:t>l</w:t>
      </w:r>
      <w:r w:rsidRPr="00B916CD">
        <w:rPr>
          <w:rFonts w:ascii="Arial" w:eastAsiaTheme="minorEastAsia" w:hAnsi="Arial" w:cs="Arial"/>
          <w:sz w:val="24"/>
          <w:szCs w:val="24"/>
          <w:lang w:eastAsia="es-PE"/>
        </w:rPr>
        <w:t xml:space="preserve">a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1"/>
          <w:sz w:val="24"/>
          <w:szCs w:val="24"/>
          <w:lang w:eastAsia="es-PE"/>
        </w:rPr>
        <w:t>p</w:t>
      </w:r>
      <w:r w:rsidRPr="00B916CD">
        <w:rPr>
          <w:rFonts w:ascii="Arial" w:eastAsiaTheme="minorEastAsia" w:hAnsi="Arial" w:cs="Arial"/>
          <w:sz w:val="24"/>
          <w:szCs w:val="24"/>
          <w:lang w:eastAsia="es-PE"/>
        </w:rPr>
        <w:t>r</w:t>
      </w:r>
      <w:r w:rsidRPr="00B916CD">
        <w:rPr>
          <w:rFonts w:ascii="Arial" w:eastAsiaTheme="minorEastAsia" w:hAnsi="Arial" w:cs="Arial"/>
          <w:spacing w:val="-1"/>
          <w:sz w:val="24"/>
          <w:szCs w:val="24"/>
          <w:lang w:eastAsia="es-PE"/>
        </w:rPr>
        <w:t>e</w:t>
      </w:r>
      <w:r w:rsidRPr="00B916CD">
        <w:rPr>
          <w:rFonts w:ascii="Arial" w:eastAsiaTheme="minorEastAsia" w:hAnsi="Arial" w:cs="Arial"/>
          <w:spacing w:val="4"/>
          <w:sz w:val="24"/>
          <w:szCs w:val="24"/>
          <w:lang w:eastAsia="es-PE"/>
        </w:rPr>
        <w:t>s</w:t>
      </w:r>
      <w:r w:rsidRPr="00B916CD">
        <w:rPr>
          <w:rFonts w:ascii="Arial" w:eastAsiaTheme="minorEastAsia" w:hAnsi="Arial" w:cs="Arial"/>
          <w:spacing w:val="-1"/>
          <w:sz w:val="24"/>
          <w:szCs w:val="24"/>
          <w:lang w:eastAsia="es-PE"/>
        </w:rPr>
        <w:t>en</w:t>
      </w:r>
      <w:r w:rsidRPr="00B916CD">
        <w:rPr>
          <w:rFonts w:ascii="Arial" w:eastAsiaTheme="minorEastAsia" w:hAnsi="Arial" w:cs="Arial"/>
          <w:spacing w:val="1"/>
          <w:sz w:val="24"/>
          <w:szCs w:val="24"/>
          <w:lang w:eastAsia="es-PE"/>
        </w:rPr>
        <w:t>t</w:t>
      </w:r>
      <w:r w:rsidRPr="00B916CD">
        <w:rPr>
          <w:rFonts w:ascii="Arial" w:eastAsiaTheme="minorEastAsia" w:hAnsi="Arial" w:cs="Arial"/>
          <w:sz w:val="24"/>
          <w:szCs w:val="24"/>
          <w:lang w:eastAsia="es-PE"/>
        </w:rPr>
        <w:t xml:space="preserve">e </w:t>
      </w:r>
      <w:r w:rsidRPr="00B916CD">
        <w:rPr>
          <w:rFonts w:ascii="Arial" w:eastAsiaTheme="minorEastAsia" w:hAnsi="Arial" w:cs="Arial"/>
          <w:spacing w:val="-15"/>
          <w:sz w:val="24"/>
          <w:szCs w:val="24"/>
          <w:lang w:eastAsia="es-PE"/>
        </w:rPr>
        <w:t xml:space="preserve"> </w:t>
      </w:r>
      <w:r w:rsidRPr="00B916CD">
        <w:rPr>
          <w:rFonts w:ascii="Arial" w:eastAsiaTheme="minorEastAsia" w:hAnsi="Arial" w:cs="Arial"/>
          <w:spacing w:val="-1"/>
          <w:sz w:val="24"/>
          <w:szCs w:val="24"/>
          <w:lang w:eastAsia="es-PE"/>
        </w:rPr>
        <w:t>in</w:t>
      </w:r>
      <w:r w:rsidRPr="00B916CD">
        <w:rPr>
          <w:rFonts w:ascii="Arial" w:eastAsiaTheme="minorEastAsia" w:hAnsi="Arial" w:cs="Arial"/>
          <w:spacing w:val="4"/>
          <w:sz w:val="24"/>
          <w:szCs w:val="24"/>
          <w:lang w:eastAsia="es-PE"/>
        </w:rPr>
        <w:t>v</w:t>
      </w:r>
      <w:r w:rsidRPr="00B916CD">
        <w:rPr>
          <w:rFonts w:ascii="Arial" w:eastAsiaTheme="minorEastAsia" w:hAnsi="Arial" w:cs="Arial"/>
          <w:spacing w:val="-1"/>
          <w:sz w:val="24"/>
          <w:szCs w:val="24"/>
          <w:lang w:eastAsia="es-PE"/>
        </w:rPr>
        <w:t>e</w:t>
      </w:r>
      <w:r w:rsidRPr="00B916CD">
        <w:rPr>
          <w:rFonts w:ascii="Arial" w:eastAsiaTheme="minorEastAsia" w:hAnsi="Arial" w:cs="Arial"/>
          <w:sz w:val="24"/>
          <w:szCs w:val="24"/>
          <w:lang w:eastAsia="es-PE"/>
        </w:rPr>
        <w:t>s</w:t>
      </w:r>
      <w:r w:rsidRPr="00B916CD">
        <w:rPr>
          <w:rFonts w:ascii="Arial" w:eastAsiaTheme="minorEastAsia" w:hAnsi="Arial" w:cs="Arial"/>
          <w:spacing w:val="1"/>
          <w:sz w:val="24"/>
          <w:szCs w:val="24"/>
          <w:lang w:eastAsia="es-PE"/>
        </w:rPr>
        <w:t>t</w:t>
      </w:r>
      <w:r w:rsidRPr="00B916CD">
        <w:rPr>
          <w:rFonts w:ascii="Arial" w:eastAsiaTheme="minorEastAsia" w:hAnsi="Arial" w:cs="Arial"/>
          <w:spacing w:val="-1"/>
          <w:sz w:val="24"/>
          <w:szCs w:val="24"/>
          <w:lang w:eastAsia="es-PE"/>
        </w:rPr>
        <w:t>iga</w:t>
      </w:r>
      <w:r w:rsidRPr="00B916CD">
        <w:rPr>
          <w:rFonts w:ascii="Arial" w:eastAsiaTheme="minorEastAsia" w:hAnsi="Arial" w:cs="Arial"/>
          <w:sz w:val="24"/>
          <w:szCs w:val="24"/>
          <w:lang w:eastAsia="es-PE"/>
        </w:rPr>
        <w:t>c</w:t>
      </w:r>
      <w:r w:rsidRPr="00B916CD">
        <w:rPr>
          <w:rFonts w:ascii="Arial" w:eastAsiaTheme="minorEastAsia" w:hAnsi="Arial" w:cs="Arial"/>
          <w:spacing w:val="2"/>
          <w:sz w:val="24"/>
          <w:szCs w:val="24"/>
          <w:lang w:eastAsia="es-PE"/>
        </w:rPr>
        <w:t>i</w:t>
      </w:r>
      <w:r w:rsidRPr="00B916CD">
        <w:rPr>
          <w:rFonts w:ascii="Arial" w:eastAsiaTheme="minorEastAsia" w:hAnsi="Arial" w:cs="Arial"/>
          <w:spacing w:val="-1"/>
          <w:sz w:val="24"/>
          <w:szCs w:val="24"/>
          <w:lang w:eastAsia="es-PE"/>
        </w:rPr>
        <w:t>ó</w:t>
      </w:r>
      <w:r w:rsidRPr="00B916CD">
        <w:rPr>
          <w:rFonts w:ascii="Arial" w:eastAsiaTheme="minorEastAsia" w:hAnsi="Arial" w:cs="Arial"/>
          <w:spacing w:val="2"/>
          <w:sz w:val="24"/>
          <w:szCs w:val="24"/>
          <w:lang w:eastAsia="es-PE"/>
        </w:rPr>
        <w:t>n</w:t>
      </w:r>
      <w:r w:rsidRPr="00B916CD">
        <w:rPr>
          <w:rFonts w:ascii="Arial" w:eastAsiaTheme="minorEastAsia" w:hAnsi="Arial" w:cs="Arial"/>
          <w:sz w:val="24"/>
          <w:szCs w:val="24"/>
          <w:lang w:eastAsia="es-PE"/>
        </w:rPr>
        <w:t>.</w:t>
      </w:r>
    </w:p>
    <w:p w:rsidR="00B916CD" w:rsidRPr="00B916CD" w:rsidRDefault="00B916CD" w:rsidP="00B916CD">
      <w:pPr>
        <w:spacing w:after="0"/>
        <w:rPr>
          <w:rFonts w:ascii="Arial" w:eastAsiaTheme="minorEastAsia" w:hAnsi="Arial" w:cs="Arial"/>
          <w:sz w:val="24"/>
          <w:szCs w:val="24"/>
          <w:lang w:eastAsia="es-PE"/>
        </w:rPr>
      </w:pPr>
    </w:p>
    <w:tbl>
      <w:tblPr>
        <w:tblW w:w="10076" w:type="dxa"/>
        <w:tblInd w:w="-732" w:type="dxa"/>
        <w:tblLayout w:type="fixed"/>
        <w:tblLook w:val="04A0" w:firstRow="1" w:lastRow="0" w:firstColumn="1" w:lastColumn="0" w:noHBand="0" w:noVBand="1"/>
      </w:tblPr>
      <w:tblGrid>
        <w:gridCol w:w="1844"/>
        <w:gridCol w:w="6815"/>
        <w:gridCol w:w="708"/>
        <w:gridCol w:w="709"/>
      </w:tblGrid>
      <w:tr w:rsidR="00B916CD" w:rsidRPr="00B916CD" w:rsidTr="000933FB">
        <w:trPr>
          <w:trHeight w:val="729"/>
        </w:trPr>
        <w:tc>
          <w:tcPr>
            <w:tcW w:w="1844" w:type="dxa"/>
            <w:tcBorders>
              <w:top w:val="single" w:sz="18" w:space="0" w:color="auto"/>
              <w:left w:val="single" w:sz="18" w:space="0" w:color="auto"/>
              <w:bottom w:val="single" w:sz="18" w:space="0" w:color="auto"/>
              <w:right w:val="single" w:sz="12" w:space="0" w:color="auto"/>
            </w:tcBorders>
            <w:shd w:val="clear" w:color="auto" w:fill="DEDEDE"/>
            <w:vAlign w:val="center"/>
            <w:hideMark/>
          </w:tcPr>
          <w:p w:rsidR="00B916CD" w:rsidRPr="00B916CD" w:rsidRDefault="00B916CD" w:rsidP="000933FB">
            <w:pPr>
              <w:spacing w:after="0" w:line="360" w:lineRule="auto"/>
              <w:jc w:val="center"/>
              <w:rPr>
                <w:rFonts w:ascii="Arial" w:hAnsi="Arial" w:cs="Arial"/>
                <w:b/>
                <w:sz w:val="24"/>
                <w:szCs w:val="24"/>
              </w:rPr>
            </w:pPr>
            <w:r w:rsidRPr="00B916CD">
              <w:rPr>
                <w:rFonts w:ascii="Arial" w:hAnsi="Arial" w:cs="Arial"/>
                <w:b/>
                <w:sz w:val="24"/>
                <w:szCs w:val="24"/>
              </w:rPr>
              <w:t>DIMENSIÓN</w:t>
            </w:r>
          </w:p>
        </w:tc>
        <w:tc>
          <w:tcPr>
            <w:tcW w:w="6815" w:type="dxa"/>
            <w:tcBorders>
              <w:top w:val="single" w:sz="18" w:space="0" w:color="auto"/>
              <w:left w:val="single" w:sz="12" w:space="0" w:color="auto"/>
              <w:bottom w:val="single" w:sz="18" w:space="0" w:color="auto"/>
              <w:right w:val="single" w:sz="12" w:space="0" w:color="auto"/>
            </w:tcBorders>
            <w:shd w:val="clear" w:color="auto" w:fill="DEDEDE"/>
            <w:vAlign w:val="center"/>
            <w:hideMark/>
          </w:tcPr>
          <w:p w:rsidR="00B916CD" w:rsidRPr="00B916CD" w:rsidRDefault="00B916CD" w:rsidP="000933FB">
            <w:pPr>
              <w:spacing w:after="0" w:line="360" w:lineRule="auto"/>
              <w:jc w:val="center"/>
              <w:rPr>
                <w:rFonts w:ascii="Arial" w:hAnsi="Arial" w:cs="Arial"/>
                <w:b/>
                <w:sz w:val="24"/>
                <w:szCs w:val="24"/>
              </w:rPr>
            </w:pPr>
            <w:r w:rsidRPr="00B916CD">
              <w:rPr>
                <w:rFonts w:ascii="Arial" w:hAnsi="Arial" w:cs="Arial"/>
                <w:b/>
                <w:sz w:val="24"/>
                <w:szCs w:val="24"/>
              </w:rPr>
              <w:t>INDICADOR</w:t>
            </w:r>
          </w:p>
        </w:tc>
        <w:tc>
          <w:tcPr>
            <w:tcW w:w="708" w:type="dxa"/>
            <w:tcBorders>
              <w:top w:val="single" w:sz="18" w:space="0" w:color="auto"/>
              <w:left w:val="single" w:sz="12" w:space="0" w:color="auto"/>
              <w:bottom w:val="single" w:sz="18" w:space="0" w:color="auto"/>
              <w:right w:val="single" w:sz="12" w:space="0" w:color="auto"/>
            </w:tcBorders>
            <w:shd w:val="clear" w:color="auto" w:fill="DEDEDE"/>
            <w:vAlign w:val="center"/>
          </w:tcPr>
          <w:p w:rsidR="00B916CD" w:rsidRPr="000933FB" w:rsidRDefault="000933FB" w:rsidP="000933FB">
            <w:pPr>
              <w:spacing w:after="0" w:line="360" w:lineRule="auto"/>
              <w:jc w:val="center"/>
              <w:rPr>
                <w:rFonts w:ascii="Arial" w:hAnsi="Arial" w:cs="Arial"/>
                <w:b/>
                <w:sz w:val="21"/>
                <w:szCs w:val="24"/>
              </w:rPr>
            </w:pPr>
            <w:r w:rsidRPr="000933FB">
              <w:rPr>
                <w:rFonts w:ascii="Arial" w:hAnsi="Arial" w:cs="Arial"/>
                <w:b/>
                <w:sz w:val="21"/>
                <w:szCs w:val="24"/>
              </w:rPr>
              <w:t>SI</w:t>
            </w:r>
          </w:p>
        </w:tc>
        <w:tc>
          <w:tcPr>
            <w:tcW w:w="709" w:type="dxa"/>
            <w:tcBorders>
              <w:top w:val="single" w:sz="18" w:space="0" w:color="auto"/>
              <w:left w:val="single" w:sz="12" w:space="0" w:color="auto"/>
              <w:bottom w:val="single" w:sz="18" w:space="0" w:color="auto"/>
              <w:right w:val="single" w:sz="12" w:space="0" w:color="auto"/>
            </w:tcBorders>
            <w:shd w:val="clear" w:color="auto" w:fill="DEDEDE"/>
            <w:vAlign w:val="center"/>
          </w:tcPr>
          <w:p w:rsidR="00B916CD" w:rsidRPr="000933FB" w:rsidRDefault="000933FB" w:rsidP="000933FB">
            <w:pPr>
              <w:spacing w:after="0" w:line="360" w:lineRule="auto"/>
              <w:jc w:val="center"/>
              <w:rPr>
                <w:rFonts w:ascii="Arial" w:hAnsi="Arial" w:cs="Arial"/>
                <w:b/>
                <w:sz w:val="21"/>
                <w:szCs w:val="24"/>
              </w:rPr>
            </w:pPr>
            <w:r w:rsidRPr="000933FB">
              <w:rPr>
                <w:rFonts w:ascii="Arial" w:hAnsi="Arial" w:cs="Arial"/>
                <w:b/>
                <w:sz w:val="21"/>
                <w:szCs w:val="24"/>
              </w:rPr>
              <w:t>NO</w:t>
            </w:r>
          </w:p>
        </w:tc>
      </w:tr>
      <w:tr w:rsidR="00B916CD" w:rsidRPr="00B916CD" w:rsidTr="00186F52">
        <w:trPr>
          <w:trHeight w:val="135"/>
        </w:trPr>
        <w:tc>
          <w:tcPr>
            <w:tcW w:w="1844" w:type="dxa"/>
            <w:vMerge w:val="restart"/>
            <w:tcBorders>
              <w:top w:val="single" w:sz="18" w:space="0" w:color="auto"/>
              <w:left w:val="single" w:sz="18" w:space="0" w:color="auto"/>
              <w:bottom w:val="single" w:sz="18" w:space="0" w:color="auto"/>
              <w:right w:val="single" w:sz="4" w:space="0" w:color="auto"/>
            </w:tcBorders>
            <w:vAlign w:val="center"/>
            <w:hideMark/>
          </w:tcPr>
          <w:p w:rsidR="00B916CD" w:rsidRPr="00B916CD" w:rsidRDefault="007C47CF" w:rsidP="007C47CF">
            <w:pPr>
              <w:spacing w:line="360" w:lineRule="auto"/>
              <w:jc w:val="center"/>
              <w:rPr>
                <w:rFonts w:ascii="Arial" w:hAnsi="Arial" w:cs="Arial"/>
                <w:b/>
                <w:sz w:val="24"/>
                <w:szCs w:val="24"/>
              </w:rPr>
            </w:pPr>
            <w:r>
              <w:rPr>
                <w:rFonts w:ascii="Arial" w:hAnsi="Arial" w:cs="Arial"/>
                <w:b/>
                <w:szCs w:val="24"/>
              </w:rPr>
              <w:t>FLUIDEZ</w:t>
            </w:r>
          </w:p>
        </w:tc>
        <w:tc>
          <w:tcPr>
            <w:tcW w:w="6815" w:type="dxa"/>
            <w:tcBorders>
              <w:top w:val="single" w:sz="18" w:space="0" w:color="auto"/>
              <w:left w:val="single" w:sz="4" w:space="0" w:color="auto"/>
              <w:bottom w:val="single" w:sz="4" w:space="0" w:color="auto"/>
              <w:right w:val="single" w:sz="4" w:space="0" w:color="auto"/>
            </w:tcBorders>
          </w:tcPr>
          <w:p w:rsidR="00B916CD" w:rsidRPr="00B916CD" w:rsidRDefault="00B916CD" w:rsidP="00B916CD">
            <w:pPr>
              <w:contextualSpacing/>
              <w:rPr>
                <w:rFonts w:ascii="Arial" w:hAnsi="Arial" w:cs="Arial"/>
              </w:rPr>
            </w:pPr>
            <w:r w:rsidRPr="00B916CD">
              <w:rPr>
                <w:rFonts w:ascii="Arial" w:hAnsi="Arial" w:cs="Arial"/>
              </w:rPr>
              <w:t xml:space="preserve">Produce un gran número de ideas novedosas y útiles </w:t>
            </w:r>
            <w:r w:rsidR="00E12874">
              <w:rPr>
                <w:rFonts w:ascii="Arial" w:hAnsi="Arial" w:cs="Arial"/>
              </w:rPr>
              <w:t xml:space="preserve">con probabilidad de innovar un </w:t>
            </w:r>
            <w:r w:rsidRPr="00B916CD">
              <w:rPr>
                <w:rFonts w:ascii="Arial" w:hAnsi="Arial" w:cs="Arial"/>
              </w:rPr>
              <w:t>contexto.</w:t>
            </w:r>
          </w:p>
        </w:tc>
        <w:tc>
          <w:tcPr>
            <w:tcW w:w="708" w:type="dxa"/>
            <w:tcBorders>
              <w:top w:val="single" w:sz="18"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18"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480" w:lineRule="auto"/>
              <w:ind w:left="147" w:hanging="147"/>
              <w:contextualSpacing/>
              <w:rPr>
                <w:rFonts w:ascii="Arial" w:hAnsi="Arial" w:cs="Arial"/>
              </w:rPr>
            </w:pPr>
            <w:r w:rsidRPr="00B916CD">
              <w:rPr>
                <w:rFonts w:ascii="Arial" w:hAnsi="Arial" w:cs="Arial"/>
              </w:rPr>
              <w:t>Realiza creaciones semejantes, asignándole diversos títulos.</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18" w:space="0" w:color="auto"/>
              <w:right w:val="single" w:sz="4" w:space="0" w:color="auto"/>
            </w:tcBorders>
            <w:vAlign w:val="center"/>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B916CD" w:rsidRDefault="00E12874" w:rsidP="00B916CD">
            <w:pPr>
              <w:spacing w:line="480" w:lineRule="auto"/>
              <w:ind w:left="147" w:hanging="147"/>
              <w:contextualSpacing/>
              <w:rPr>
                <w:rFonts w:ascii="Arial" w:hAnsi="Arial" w:cs="Arial"/>
              </w:rPr>
            </w:pPr>
            <w:r>
              <w:rPr>
                <w:rFonts w:ascii="Arial" w:hAnsi="Arial" w:cs="Arial"/>
              </w:rPr>
              <w:t xml:space="preserve">Tiene facilidad </w:t>
            </w:r>
            <w:r w:rsidR="00B916CD" w:rsidRPr="00B916CD">
              <w:rPr>
                <w:rFonts w:ascii="Arial" w:hAnsi="Arial" w:cs="Arial"/>
              </w:rPr>
              <w:t>de  palabra  para expresar sus ideas.</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2C152E" w:rsidRDefault="00910F6F" w:rsidP="00B916CD">
            <w:pPr>
              <w:contextualSpacing/>
              <w:rPr>
                <w:rFonts w:ascii="Arial" w:hAnsi="Arial" w:cs="Arial"/>
                <w:color w:val="000000" w:themeColor="text1"/>
              </w:rPr>
            </w:pPr>
            <w:r w:rsidRPr="002C152E">
              <w:rPr>
                <w:rFonts w:ascii="Arial" w:hAnsi="Arial" w:cs="Arial"/>
                <w:color w:val="000000" w:themeColor="text1"/>
              </w:rPr>
              <w:t>Propone diversidad de ideas, escenarios, personajes al crear historias.</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18" w:space="0" w:color="auto"/>
              <w:right w:val="single" w:sz="4" w:space="0" w:color="auto"/>
            </w:tcBorders>
          </w:tcPr>
          <w:p w:rsidR="00B916CD" w:rsidRPr="002C152E" w:rsidRDefault="00910F6F" w:rsidP="00B916CD">
            <w:pPr>
              <w:rPr>
                <w:rFonts w:ascii="Arial" w:hAnsi="Arial" w:cs="Arial"/>
                <w:color w:val="000000" w:themeColor="text1"/>
                <w:sz w:val="24"/>
                <w:szCs w:val="23"/>
              </w:rPr>
            </w:pPr>
            <w:r w:rsidRPr="002C152E">
              <w:rPr>
                <w:rFonts w:ascii="Arial" w:hAnsi="Arial" w:cs="Arial"/>
                <w:color w:val="000000" w:themeColor="text1"/>
              </w:rPr>
              <w:t>Evoca gran cantidad de respuestas para dar solución a situaciones problemáticas.</w:t>
            </w:r>
          </w:p>
        </w:tc>
        <w:tc>
          <w:tcPr>
            <w:tcW w:w="708" w:type="dxa"/>
            <w:tcBorders>
              <w:top w:val="single" w:sz="4" w:space="0" w:color="auto"/>
              <w:left w:val="single" w:sz="4" w:space="0" w:color="auto"/>
              <w:bottom w:val="single" w:sz="18"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18"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val="restart"/>
            <w:tcBorders>
              <w:top w:val="single" w:sz="18" w:space="0" w:color="auto"/>
              <w:left w:val="single" w:sz="18" w:space="0" w:color="auto"/>
              <w:bottom w:val="single" w:sz="4" w:space="0" w:color="auto"/>
              <w:right w:val="single" w:sz="4" w:space="0" w:color="auto"/>
            </w:tcBorders>
            <w:vAlign w:val="center"/>
          </w:tcPr>
          <w:p w:rsidR="00B916CD" w:rsidRPr="00B916CD" w:rsidRDefault="00B916CD" w:rsidP="00B916CD">
            <w:pPr>
              <w:spacing w:line="360" w:lineRule="auto"/>
              <w:jc w:val="center"/>
              <w:rPr>
                <w:rFonts w:ascii="Arial" w:hAnsi="Arial" w:cs="Arial"/>
                <w:sz w:val="24"/>
                <w:szCs w:val="24"/>
              </w:rPr>
            </w:pPr>
          </w:p>
          <w:p w:rsidR="00B916CD" w:rsidRPr="00B916CD" w:rsidRDefault="00B916CD" w:rsidP="007C47CF">
            <w:pPr>
              <w:spacing w:line="360" w:lineRule="auto"/>
              <w:jc w:val="center"/>
              <w:rPr>
                <w:rFonts w:ascii="Arial" w:hAnsi="Arial" w:cs="Arial"/>
                <w:b/>
                <w:sz w:val="24"/>
                <w:szCs w:val="24"/>
              </w:rPr>
            </w:pPr>
            <w:r w:rsidRPr="00B916CD">
              <w:rPr>
                <w:rFonts w:ascii="Arial" w:hAnsi="Arial" w:cs="Arial"/>
                <w:b/>
                <w:szCs w:val="24"/>
              </w:rPr>
              <w:t>FL</w:t>
            </w:r>
            <w:r w:rsidR="007C47CF">
              <w:rPr>
                <w:rFonts w:ascii="Arial" w:hAnsi="Arial" w:cs="Arial"/>
                <w:b/>
                <w:szCs w:val="24"/>
              </w:rPr>
              <w:t>EXIBILIDAD</w:t>
            </w:r>
          </w:p>
        </w:tc>
        <w:tc>
          <w:tcPr>
            <w:tcW w:w="6815" w:type="dxa"/>
            <w:tcBorders>
              <w:top w:val="single" w:sz="18" w:space="0" w:color="auto"/>
              <w:left w:val="single" w:sz="4" w:space="0" w:color="auto"/>
              <w:bottom w:val="single" w:sz="4" w:space="0" w:color="auto"/>
              <w:right w:val="single" w:sz="4" w:space="0" w:color="auto"/>
            </w:tcBorders>
          </w:tcPr>
          <w:p w:rsidR="00B916CD" w:rsidRPr="007C47CF" w:rsidRDefault="007C47CF" w:rsidP="007C47CF">
            <w:pPr>
              <w:spacing w:line="480" w:lineRule="auto"/>
              <w:contextualSpacing/>
              <w:rPr>
                <w:rFonts w:ascii="Arial" w:hAnsi="Arial" w:cs="Arial"/>
              </w:rPr>
            </w:pPr>
            <w:r w:rsidRPr="007C47CF">
              <w:rPr>
                <w:rFonts w:ascii="Arial" w:hAnsi="Arial" w:cs="Arial"/>
              </w:rPr>
              <w:t>Se acomoda con facilidad a circunstancias o situaciones diferentes.</w:t>
            </w:r>
          </w:p>
        </w:tc>
        <w:tc>
          <w:tcPr>
            <w:tcW w:w="708" w:type="dxa"/>
            <w:tcBorders>
              <w:top w:val="single" w:sz="18"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18"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4" w:space="0" w:color="auto"/>
              <w:right w:val="single" w:sz="4" w:space="0" w:color="auto"/>
            </w:tcBorders>
            <w:vAlign w:val="center"/>
            <w:hideMark/>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2C152E" w:rsidRDefault="007C47CF" w:rsidP="00B916CD">
            <w:pPr>
              <w:contextualSpacing/>
              <w:rPr>
                <w:rFonts w:ascii="Arial" w:hAnsi="Arial" w:cs="Arial"/>
                <w:color w:val="000000" w:themeColor="text1"/>
              </w:rPr>
            </w:pPr>
            <w:r w:rsidRPr="002C152E">
              <w:rPr>
                <w:rFonts w:ascii="Arial" w:hAnsi="Arial" w:cs="Arial"/>
                <w:color w:val="000000" w:themeColor="text1"/>
              </w:rPr>
              <w:t>Acepta las ideas de los demás como otras alternativas de solución a determinada circunstancias.</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4" w:space="0" w:color="auto"/>
              <w:right w:val="single" w:sz="4" w:space="0" w:color="auto"/>
            </w:tcBorders>
            <w:vAlign w:val="center"/>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2C152E" w:rsidRDefault="007C47CF" w:rsidP="002C152E">
            <w:pPr>
              <w:contextualSpacing/>
              <w:jc w:val="both"/>
              <w:rPr>
                <w:rFonts w:ascii="Arial" w:hAnsi="Arial" w:cs="Arial"/>
                <w:color w:val="000000" w:themeColor="text1"/>
              </w:rPr>
            </w:pPr>
            <w:r w:rsidRPr="002C152E">
              <w:rPr>
                <w:rFonts w:ascii="Arial" w:hAnsi="Arial" w:cs="Arial"/>
                <w:color w:val="000000" w:themeColor="text1"/>
              </w:rPr>
              <w:t xml:space="preserve">Acepta sus errores tomando en cuenta las </w:t>
            </w:r>
            <w:r w:rsidR="002C152E" w:rsidRPr="002C152E">
              <w:rPr>
                <w:rFonts w:ascii="Arial" w:hAnsi="Arial" w:cs="Arial"/>
                <w:color w:val="000000" w:themeColor="text1"/>
              </w:rPr>
              <w:t xml:space="preserve">sugerencias y </w:t>
            </w:r>
            <w:r w:rsidRPr="002C152E">
              <w:rPr>
                <w:rFonts w:ascii="Arial" w:hAnsi="Arial" w:cs="Arial"/>
                <w:color w:val="000000" w:themeColor="text1"/>
              </w:rPr>
              <w:t>correcciones hechas.</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442"/>
        </w:trPr>
        <w:tc>
          <w:tcPr>
            <w:tcW w:w="1844" w:type="dxa"/>
            <w:vMerge/>
            <w:tcBorders>
              <w:top w:val="single" w:sz="18" w:space="0" w:color="auto"/>
              <w:left w:val="single" w:sz="18" w:space="0" w:color="auto"/>
              <w:bottom w:val="single" w:sz="4" w:space="0" w:color="auto"/>
              <w:right w:val="single" w:sz="4" w:space="0" w:color="auto"/>
            </w:tcBorders>
            <w:vAlign w:val="center"/>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2C152E" w:rsidRDefault="007C47CF" w:rsidP="000356D5">
            <w:pPr>
              <w:spacing w:line="480" w:lineRule="auto"/>
              <w:contextualSpacing/>
              <w:rPr>
                <w:rFonts w:ascii="Arial" w:hAnsi="Arial" w:cs="Arial"/>
                <w:color w:val="000000" w:themeColor="text1"/>
              </w:rPr>
            </w:pPr>
            <w:r w:rsidRPr="002C152E">
              <w:rPr>
                <w:rFonts w:ascii="Arial" w:hAnsi="Arial" w:cs="Arial"/>
                <w:color w:val="000000" w:themeColor="text1"/>
              </w:rPr>
              <w:t xml:space="preserve">Propone variantes </w:t>
            </w:r>
            <w:r w:rsidR="000356D5" w:rsidRPr="002C152E">
              <w:rPr>
                <w:rFonts w:ascii="Arial" w:hAnsi="Arial" w:cs="Arial"/>
                <w:color w:val="000000" w:themeColor="text1"/>
              </w:rPr>
              <w:t>a</w:t>
            </w:r>
            <w:r w:rsidR="000356D5" w:rsidRPr="002C152E">
              <w:rPr>
                <w:rFonts w:ascii="Arial" w:hAnsi="Arial" w:cs="Arial"/>
                <w:strike/>
                <w:color w:val="000000" w:themeColor="text1"/>
              </w:rPr>
              <w:t>l</w:t>
            </w:r>
            <w:r w:rsidRPr="002C152E">
              <w:rPr>
                <w:rFonts w:ascii="Arial" w:hAnsi="Arial" w:cs="Arial"/>
                <w:color w:val="000000" w:themeColor="text1"/>
              </w:rPr>
              <w:t xml:space="preserve"> trabajo realizado.</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151"/>
        </w:trPr>
        <w:tc>
          <w:tcPr>
            <w:tcW w:w="1844" w:type="dxa"/>
            <w:vMerge/>
            <w:tcBorders>
              <w:top w:val="single" w:sz="18" w:space="0" w:color="auto"/>
              <w:left w:val="single" w:sz="18" w:space="0" w:color="auto"/>
              <w:bottom w:val="single" w:sz="4" w:space="0" w:color="auto"/>
              <w:right w:val="single" w:sz="4" w:space="0" w:color="auto"/>
            </w:tcBorders>
            <w:vAlign w:val="center"/>
            <w:hideMark/>
          </w:tcPr>
          <w:p w:rsidR="00B916CD" w:rsidRPr="00B916CD" w:rsidRDefault="00B916CD" w:rsidP="00B916CD">
            <w:pPr>
              <w:rPr>
                <w:rFonts w:ascii="Arial" w:hAnsi="Arial" w:cs="Arial"/>
                <w:b/>
                <w:sz w:val="24"/>
                <w:szCs w:val="24"/>
              </w:rPr>
            </w:pPr>
          </w:p>
        </w:tc>
        <w:tc>
          <w:tcPr>
            <w:tcW w:w="6815" w:type="dxa"/>
            <w:tcBorders>
              <w:top w:val="single" w:sz="4" w:space="0" w:color="auto"/>
              <w:left w:val="single" w:sz="4" w:space="0" w:color="auto"/>
              <w:bottom w:val="single" w:sz="4" w:space="0" w:color="auto"/>
              <w:right w:val="single" w:sz="4" w:space="0" w:color="auto"/>
            </w:tcBorders>
          </w:tcPr>
          <w:p w:rsidR="00B916CD" w:rsidRPr="002C152E" w:rsidRDefault="007C47CF" w:rsidP="00B916CD">
            <w:pPr>
              <w:rPr>
                <w:rFonts w:ascii="Arial" w:hAnsi="Arial" w:cs="Arial"/>
                <w:color w:val="000000" w:themeColor="text1"/>
              </w:rPr>
            </w:pPr>
            <w:r w:rsidRPr="002C152E">
              <w:rPr>
                <w:rFonts w:ascii="Arial" w:hAnsi="Arial" w:cs="Arial"/>
                <w:color w:val="000000" w:themeColor="text1"/>
              </w:rPr>
              <w:t>Utiliza diversos materiales y recursos del medio para expresarse modificando su uso.</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2C152E" w:rsidRPr="00B916CD" w:rsidTr="00186F52">
        <w:trPr>
          <w:trHeight w:val="151"/>
        </w:trPr>
        <w:tc>
          <w:tcPr>
            <w:tcW w:w="1844" w:type="dxa"/>
            <w:vMerge w:val="restart"/>
            <w:tcBorders>
              <w:top w:val="single" w:sz="18" w:space="0" w:color="auto"/>
              <w:left w:val="single" w:sz="18" w:space="0" w:color="auto"/>
              <w:right w:val="single" w:sz="4" w:space="0" w:color="auto"/>
            </w:tcBorders>
            <w:hideMark/>
          </w:tcPr>
          <w:p w:rsidR="002C152E" w:rsidRDefault="002C152E" w:rsidP="00B916CD">
            <w:pPr>
              <w:spacing w:line="360" w:lineRule="auto"/>
              <w:jc w:val="center"/>
              <w:rPr>
                <w:rFonts w:ascii="Arial" w:hAnsi="Arial" w:cs="Arial"/>
                <w:b/>
                <w:szCs w:val="24"/>
              </w:rPr>
            </w:pPr>
          </w:p>
          <w:p w:rsidR="002C152E" w:rsidRDefault="002C152E" w:rsidP="00B916CD">
            <w:pPr>
              <w:spacing w:line="360" w:lineRule="auto"/>
              <w:jc w:val="center"/>
              <w:rPr>
                <w:rFonts w:ascii="Arial" w:hAnsi="Arial" w:cs="Arial"/>
                <w:b/>
                <w:szCs w:val="24"/>
              </w:rPr>
            </w:pPr>
          </w:p>
          <w:p w:rsidR="002C152E" w:rsidRPr="00B916CD" w:rsidRDefault="002C152E" w:rsidP="00B916CD">
            <w:pPr>
              <w:spacing w:line="360" w:lineRule="auto"/>
              <w:jc w:val="center"/>
              <w:rPr>
                <w:rFonts w:ascii="Arial" w:hAnsi="Arial" w:cs="Arial"/>
                <w:sz w:val="24"/>
                <w:szCs w:val="24"/>
              </w:rPr>
            </w:pPr>
            <w:r>
              <w:rPr>
                <w:rFonts w:ascii="Arial" w:hAnsi="Arial" w:cs="Arial"/>
                <w:b/>
                <w:szCs w:val="24"/>
              </w:rPr>
              <w:t>ORIGINAL</w:t>
            </w:r>
            <w:r w:rsidRPr="00B916CD">
              <w:rPr>
                <w:rFonts w:ascii="Arial" w:hAnsi="Arial" w:cs="Arial"/>
                <w:b/>
                <w:szCs w:val="24"/>
              </w:rPr>
              <w:t>IDAD</w:t>
            </w:r>
          </w:p>
        </w:tc>
        <w:tc>
          <w:tcPr>
            <w:tcW w:w="6815" w:type="dxa"/>
            <w:tcBorders>
              <w:top w:val="single" w:sz="18" w:space="0" w:color="auto"/>
              <w:left w:val="single" w:sz="4" w:space="0" w:color="auto"/>
              <w:bottom w:val="single" w:sz="4" w:space="0" w:color="auto"/>
              <w:right w:val="single" w:sz="4" w:space="0" w:color="auto"/>
            </w:tcBorders>
          </w:tcPr>
          <w:p w:rsidR="002C152E" w:rsidRPr="007C47CF" w:rsidRDefault="002C152E" w:rsidP="007C47CF">
            <w:pPr>
              <w:spacing w:line="480" w:lineRule="auto"/>
              <w:ind w:firstLine="44"/>
              <w:contextualSpacing/>
              <w:rPr>
                <w:rFonts w:ascii="Arial" w:hAnsi="Arial" w:cs="Arial"/>
              </w:rPr>
            </w:pPr>
            <w:r w:rsidRPr="007C47CF">
              <w:rPr>
                <w:rFonts w:ascii="Arial" w:hAnsi="Arial" w:cs="Arial"/>
              </w:rPr>
              <w:t>Usa ideas que son inusuales y poco convencionales.</w:t>
            </w:r>
          </w:p>
        </w:tc>
        <w:tc>
          <w:tcPr>
            <w:tcW w:w="708" w:type="dxa"/>
            <w:tcBorders>
              <w:top w:val="single" w:sz="18"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c>
          <w:tcPr>
            <w:tcW w:w="709" w:type="dxa"/>
            <w:tcBorders>
              <w:top w:val="single" w:sz="18"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r>
      <w:tr w:rsidR="002C152E" w:rsidRPr="00B916CD" w:rsidTr="00186F52">
        <w:trPr>
          <w:trHeight w:val="70"/>
        </w:trPr>
        <w:tc>
          <w:tcPr>
            <w:tcW w:w="1844" w:type="dxa"/>
            <w:vMerge/>
            <w:tcBorders>
              <w:left w:val="single" w:sz="18" w:space="0" w:color="auto"/>
              <w:right w:val="single" w:sz="4" w:space="0" w:color="auto"/>
            </w:tcBorders>
            <w:vAlign w:val="center"/>
            <w:hideMark/>
          </w:tcPr>
          <w:p w:rsidR="002C152E" w:rsidRPr="00B916CD" w:rsidRDefault="002C152E" w:rsidP="00B916CD">
            <w:pPr>
              <w:rPr>
                <w:rFonts w:ascii="Arial" w:hAnsi="Arial" w:cs="Arial"/>
                <w:sz w:val="24"/>
                <w:szCs w:val="24"/>
              </w:rPr>
            </w:pPr>
          </w:p>
        </w:tc>
        <w:tc>
          <w:tcPr>
            <w:tcW w:w="6815" w:type="dxa"/>
            <w:tcBorders>
              <w:top w:val="single" w:sz="4" w:space="0" w:color="auto"/>
              <w:left w:val="single" w:sz="4" w:space="0" w:color="auto"/>
              <w:bottom w:val="single" w:sz="4" w:space="0" w:color="auto"/>
              <w:right w:val="single" w:sz="4" w:space="0" w:color="auto"/>
            </w:tcBorders>
          </w:tcPr>
          <w:p w:rsidR="002C152E" w:rsidRPr="007C47CF" w:rsidRDefault="002C152E" w:rsidP="007C47CF">
            <w:pPr>
              <w:spacing w:line="480" w:lineRule="auto"/>
              <w:ind w:left="147" w:hanging="147"/>
              <w:contextualSpacing/>
              <w:rPr>
                <w:rFonts w:ascii="Arial" w:hAnsi="Arial" w:cs="Arial"/>
              </w:rPr>
            </w:pPr>
            <w:r w:rsidRPr="007C47CF">
              <w:rPr>
                <w:rFonts w:ascii="Arial" w:hAnsi="Arial" w:cs="Arial"/>
              </w:rPr>
              <w:t>Propone ideas nuevas en relación a los temas de la clase.</w:t>
            </w:r>
          </w:p>
        </w:tc>
        <w:tc>
          <w:tcPr>
            <w:tcW w:w="708"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r>
      <w:tr w:rsidR="002C152E" w:rsidRPr="00B916CD" w:rsidTr="00186F52">
        <w:trPr>
          <w:trHeight w:val="151"/>
        </w:trPr>
        <w:tc>
          <w:tcPr>
            <w:tcW w:w="1844" w:type="dxa"/>
            <w:vMerge/>
            <w:tcBorders>
              <w:left w:val="single" w:sz="18" w:space="0" w:color="auto"/>
              <w:right w:val="single" w:sz="4" w:space="0" w:color="auto"/>
            </w:tcBorders>
            <w:vAlign w:val="center"/>
            <w:hideMark/>
          </w:tcPr>
          <w:p w:rsidR="002C152E" w:rsidRPr="00B916CD" w:rsidRDefault="002C152E" w:rsidP="00B916CD">
            <w:pPr>
              <w:rPr>
                <w:rFonts w:ascii="Arial" w:hAnsi="Arial" w:cs="Arial"/>
                <w:sz w:val="24"/>
                <w:szCs w:val="24"/>
              </w:rPr>
            </w:pPr>
          </w:p>
        </w:tc>
        <w:tc>
          <w:tcPr>
            <w:tcW w:w="6815" w:type="dxa"/>
            <w:tcBorders>
              <w:top w:val="single" w:sz="4" w:space="0" w:color="auto"/>
              <w:left w:val="single" w:sz="4" w:space="0" w:color="auto"/>
              <w:bottom w:val="single" w:sz="4" w:space="0" w:color="auto"/>
              <w:right w:val="single" w:sz="4" w:space="0" w:color="auto"/>
            </w:tcBorders>
          </w:tcPr>
          <w:p w:rsidR="002C152E" w:rsidRPr="007C47CF" w:rsidRDefault="002C152E" w:rsidP="007C47CF">
            <w:pPr>
              <w:spacing w:line="480" w:lineRule="auto"/>
              <w:ind w:left="147" w:hanging="147"/>
              <w:contextualSpacing/>
              <w:rPr>
                <w:rFonts w:ascii="Arial" w:hAnsi="Arial" w:cs="Arial"/>
              </w:rPr>
            </w:pPr>
            <w:r w:rsidRPr="007C47CF">
              <w:rPr>
                <w:rFonts w:ascii="Arial" w:hAnsi="Arial" w:cs="Arial"/>
              </w:rPr>
              <w:t>Utiliza   palabras   espontáneamente para expresar sus ideas.</w:t>
            </w:r>
          </w:p>
        </w:tc>
        <w:tc>
          <w:tcPr>
            <w:tcW w:w="708"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r>
      <w:tr w:rsidR="002C152E" w:rsidRPr="00B916CD" w:rsidTr="00186F52">
        <w:trPr>
          <w:trHeight w:val="375"/>
        </w:trPr>
        <w:tc>
          <w:tcPr>
            <w:tcW w:w="1844" w:type="dxa"/>
            <w:vMerge/>
            <w:tcBorders>
              <w:left w:val="single" w:sz="18" w:space="0" w:color="auto"/>
              <w:right w:val="single" w:sz="4" w:space="0" w:color="auto"/>
            </w:tcBorders>
            <w:vAlign w:val="center"/>
          </w:tcPr>
          <w:p w:rsidR="002C152E" w:rsidRPr="00B916CD" w:rsidRDefault="002C152E" w:rsidP="00B916CD">
            <w:pPr>
              <w:rPr>
                <w:rFonts w:ascii="Arial" w:hAnsi="Arial" w:cs="Arial"/>
                <w:sz w:val="24"/>
                <w:szCs w:val="24"/>
              </w:rPr>
            </w:pPr>
          </w:p>
        </w:tc>
        <w:tc>
          <w:tcPr>
            <w:tcW w:w="6815" w:type="dxa"/>
            <w:tcBorders>
              <w:top w:val="single" w:sz="4" w:space="0" w:color="auto"/>
              <w:left w:val="single" w:sz="4" w:space="0" w:color="auto"/>
              <w:bottom w:val="single" w:sz="4" w:space="0" w:color="auto"/>
              <w:right w:val="single" w:sz="4" w:space="0" w:color="auto"/>
            </w:tcBorders>
          </w:tcPr>
          <w:p w:rsidR="002C152E" w:rsidRPr="00B916CD" w:rsidRDefault="002C152E" w:rsidP="007C47CF">
            <w:pPr>
              <w:spacing w:line="480" w:lineRule="auto"/>
              <w:contextualSpacing/>
              <w:rPr>
                <w:rFonts w:ascii="Arial" w:hAnsi="Arial" w:cs="Arial"/>
                <w:sz w:val="24"/>
              </w:rPr>
            </w:pPr>
            <w:r w:rsidRPr="007C47CF">
              <w:rPr>
                <w:rFonts w:ascii="Arial" w:hAnsi="Arial" w:cs="Arial"/>
              </w:rPr>
              <w:t>Construye  y  elabora sus  trabajos de manera novedosa.</w:t>
            </w:r>
          </w:p>
        </w:tc>
        <w:tc>
          <w:tcPr>
            <w:tcW w:w="708"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r>
      <w:tr w:rsidR="002C152E" w:rsidRPr="00B916CD" w:rsidTr="00186F52">
        <w:trPr>
          <w:trHeight w:val="520"/>
        </w:trPr>
        <w:tc>
          <w:tcPr>
            <w:tcW w:w="1844" w:type="dxa"/>
            <w:vMerge/>
            <w:tcBorders>
              <w:left w:val="single" w:sz="18" w:space="0" w:color="auto"/>
              <w:bottom w:val="single" w:sz="18" w:space="0" w:color="auto"/>
              <w:right w:val="single" w:sz="4" w:space="0" w:color="auto"/>
            </w:tcBorders>
            <w:vAlign w:val="center"/>
          </w:tcPr>
          <w:p w:rsidR="002C152E" w:rsidRPr="00B916CD" w:rsidRDefault="002C152E" w:rsidP="00B916CD">
            <w:pPr>
              <w:rPr>
                <w:rFonts w:ascii="Arial" w:hAnsi="Arial" w:cs="Arial"/>
                <w:sz w:val="24"/>
                <w:szCs w:val="24"/>
              </w:rPr>
            </w:pPr>
          </w:p>
        </w:tc>
        <w:tc>
          <w:tcPr>
            <w:tcW w:w="6815" w:type="dxa"/>
            <w:tcBorders>
              <w:top w:val="single" w:sz="4" w:space="0" w:color="auto"/>
              <w:left w:val="single" w:sz="4" w:space="0" w:color="auto"/>
              <w:bottom w:val="single" w:sz="4" w:space="0" w:color="auto"/>
              <w:right w:val="single" w:sz="4" w:space="0" w:color="auto"/>
            </w:tcBorders>
          </w:tcPr>
          <w:p w:rsidR="002C152E" w:rsidRPr="007C47CF" w:rsidRDefault="002C152E" w:rsidP="002C152E">
            <w:pPr>
              <w:spacing w:line="480" w:lineRule="auto"/>
              <w:contextualSpacing/>
              <w:rPr>
                <w:rFonts w:ascii="Arial" w:hAnsi="Arial" w:cs="Arial"/>
              </w:rPr>
            </w:pPr>
            <w:r>
              <w:rPr>
                <w:rFonts w:ascii="Arial" w:hAnsi="Arial" w:cs="Arial"/>
              </w:rPr>
              <w:t>Combina diferentes tipos de materiales para crear otro nuevo</w:t>
            </w:r>
          </w:p>
        </w:tc>
        <w:tc>
          <w:tcPr>
            <w:tcW w:w="708"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2C152E" w:rsidRPr="00B916CD" w:rsidRDefault="002C152E" w:rsidP="00B916CD">
            <w:pPr>
              <w:spacing w:line="360" w:lineRule="auto"/>
              <w:rPr>
                <w:rFonts w:ascii="Arial" w:hAnsi="Arial" w:cs="Arial"/>
                <w:sz w:val="24"/>
                <w:szCs w:val="24"/>
              </w:rPr>
            </w:pPr>
          </w:p>
        </w:tc>
      </w:tr>
      <w:tr w:rsidR="00B916CD" w:rsidRPr="00B916CD" w:rsidTr="00186F52">
        <w:trPr>
          <w:trHeight w:val="268"/>
        </w:trPr>
        <w:tc>
          <w:tcPr>
            <w:tcW w:w="1844" w:type="dxa"/>
            <w:vMerge w:val="restart"/>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spacing w:line="360" w:lineRule="auto"/>
              <w:jc w:val="center"/>
              <w:rPr>
                <w:rFonts w:ascii="Arial" w:hAnsi="Arial" w:cs="Arial"/>
                <w:b/>
                <w:sz w:val="23"/>
                <w:szCs w:val="23"/>
              </w:rPr>
            </w:pPr>
            <w:r w:rsidRPr="00B916CD">
              <w:rPr>
                <w:rFonts w:ascii="Arial" w:hAnsi="Arial" w:cs="Arial"/>
                <w:b/>
                <w:sz w:val="21"/>
                <w:szCs w:val="23"/>
              </w:rPr>
              <w:t>ELABORACIÓN</w:t>
            </w:r>
          </w:p>
        </w:tc>
        <w:tc>
          <w:tcPr>
            <w:tcW w:w="6815" w:type="dxa"/>
            <w:tcBorders>
              <w:top w:val="single" w:sz="18" w:space="0" w:color="auto"/>
              <w:left w:val="single" w:sz="4" w:space="0" w:color="auto"/>
              <w:bottom w:val="single" w:sz="2" w:space="0" w:color="auto"/>
              <w:right w:val="single" w:sz="4" w:space="0" w:color="auto"/>
            </w:tcBorders>
          </w:tcPr>
          <w:p w:rsidR="00B916CD" w:rsidRPr="007C47CF" w:rsidRDefault="007C47CF" w:rsidP="007C47CF">
            <w:pPr>
              <w:spacing w:line="480" w:lineRule="auto"/>
              <w:contextualSpacing/>
              <w:rPr>
                <w:rFonts w:ascii="Arial" w:hAnsi="Arial" w:cs="Arial"/>
                <w:color w:val="000000" w:themeColor="text1"/>
              </w:rPr>
            </w:pPr>
            <w:r w:rsidRPr="007C47CF">
              <w:rPr>
                <w:rFonts w:ascii="Arial" w:hAnsi="Arial" w:cs="Arial"/>
                <w:color w:val="000000" w:themeColor="text1"/>
              </w:rPr>
              <w:t>Desarrolla, adorna o embellece una idea: número de detalles.</w:t>
            </w:r>
          </w:p>
        </w:tc>
        <w:tc>
          <w:tcPr>
            <w:tcW w:w="708" w:type="dxa"/>
            <w:tcBorders>
              <w:top w:val="single" w:sz="18" w:space="0" w:color="auto"/>
              <w:left w:val="single" w:sz="4" w:space="0" w:color="auto"/>
              <w:bottom w:val="single" w:sz="2"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18" w:space="0" w:color="auto"/>
              <w:left w:val="single" w:sz="4" w:space="0" w:color="auto"/>
              <w:bottom w:val="single" w:sz="2"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284"/>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3"/>
                <w:szCs w:val="23"/>
              </w:rPr>
            </w:pPr>
          </w:p>
        </w:tc>
        <w:tc>
          <w:tcPr>
            <w:tcW w:w="6815" w:type="dxa"/>
            <w:tcBorders>
              <w:top w:val="single" w:sz="2" w:space="0" w:color="auto"/>
              <w:left w:val="single" w:sz="4" w:space="0" w:color="auto"/>
              <w:bottom w:val="single" w:sz="4" w:space="0" w:color="auto"/>
              <w:right w:val="single" w:sz="4" w:space="0" w:color="auto"/>
            </w:tcBorders>
          </w:tcPr>
          <w:p w:rsidR="00B916CD" w:rsidRPr="00B23DC4" w:rsidRDefault="007C47CF" w:rsidP="00B23DC4">
            <w:pPr>
              <w:spacing w:line="480" w:lineRule="auto"/>
              <w:contextualSpacing/>
              <w:rPr>
                <w:rFonts w:ascii="Arial" w:hAnsi="Arial" w:cs="Arial"/>
                <w:color w:val="000000" w:themeColor="text1"/>
              </w:rPr>
            </w:pPr>
            <w:r w:rsidRPr="007C47CF">
              <w:rPr>
                <w:rFonts w:ascii="Arial" w:hAnsi="Arial" w:cs="Arial"/>
                <w:color w:val="000000" w:themeColor="text1"/>
              </w:rPr>
              <w:t>Usa su imaginación al moment</w:t>
            </w:r>
            <w:r w:rsidR="00B23DC4">
              <w:rPr>
                <w:rFonts w:ascii="Arial" w:hAnsi="Arial" w:cs="Arial"/>
                <w:color w:val="000000" w:themeColor="text1"/>
              </w:rPr>
              <w:t>o realizar los diversos juegos.</w:t>
            </w:r>
          </w:p>
        </w:tc>
        <w:tc>
          <w:tcPr>
            <w:tcW w:w="708" w:type="dxa"/>
            <w:tcBorders>
              <w:top w:val="single" w:sz="2"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2"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284"/>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3"/>
                <w:szCs w:val="23"/>
              </w:rPr>
            </w:pPr>
          </w:p>
        </w:tc>
        <w:tc>
          <w:tcPr>
            <w:tcW w:w="6815" w:type="dxa"/>
            <w:tcBorders>
              <w:top w:val="single" w:sz="4" w:space="0" w:color="auto"/>
              <w:left w:val="single" w:sz="4" w:space="0" w:color="auto"/>
              <w:bottom w:val="single" w:sz="4" w:space="0" w:color="auto"/>
              <w:right w:val="single" w:sz="4" w:space="0" w:color="auto"/>
            </w:tcBorders>
          </w:tcPr>
          <w:p w:rsidR="00B916CD" w:rsidRPr="00B23DC4" w:rsidRDefault="00B23DC4" w:rsidP="00B23DC4">
            <w:pPr>
              <w:spacing w:line="480" w:lineRule="auto"/>
              <w:contextualSpacing/>
              <w:rPr>
                <w:rFonts w:ascii="Arial" w:hAnsi="Arial" w:cs="Arial"/>
                <w:color w:val="000000" w:themeColor="text1"/>
              </w:rPr>
            </w:pPr>
            <w:r w:rsidRPr="00B23DC4">
              <w:rPr>
                <w:rFonts w:ascii="Arial" w:hAnsi="Arial" w:cs="Arial"/>
                <w:color w:val="000000" w:themeColor="text1"/>
              </w:rPr>
              <w:t>Plasma sus ideas con los materiales que se le da.</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458"/>
        </w:trPr>
        <w:tc>
          <w:tcPr>
            <w:tcW w:w="1844" w:type="dxa"/>
            <w:vMerge/>
            <w:tcBorders>
              <w:top w:val="single" w:sz="18" w:space="0" w:color="auto"/>
              <w:left w:val="single" w:sz="18" w:space="0" w:color="auto"/>
              <w:bottom w:val="single" w:sz="18" w:space="0" w:color="auto"/>
              <w:right w:val="single" w:sz="4" w:space="0" w:color="auto"/>
            </w:tcBorders>
            <w:vAlign w:val="center"/>
          </w:tcPr>
          <w:p w:rsidR="00B916CD" w:rsidRPr="00B916CD" w:rsidRDefault="00B916CD" w:rsidP="00B916CD">
            <w:pPr>
              <w:rPr>
                <w:rFonts w:ascii="Arial" w:hAnsi="Arial" w:cs="Arial"/>
                <w:b/>
                <w:sz w:val="23"/>
                <w:szCs w:val="23"/>
              </w:rPr>
            </w:pPr>
          </w:p>
        </w:tc>
        <w:tc>
          <w:tcPr>
            <w:tcW w:w="6815" w:type="dxa"/>
            <w:tcBorders>
              <w:top w:val="single" w:sz="4" w:space="0" w:color="auto"/>
              <w:left w:val="single" w:sz="4" w:space="0" w:color="auto"/>
              <w:bottom w:val="single" w:sz="4" w:space="0" w:color="auto"/>
              <w:right w:val="single" w:sz="4" w:space="0" w:color="auto"/>
            </w:tcBorders>
          </w:tcPr>
          <w:p w:rsidR="00B916CD" w:rsidRPr="00B23DC4" w:rsidRDefault="00B23DC4" w:rsidP="00B23DC4">
            <w:pPr>
              <w:spacing w:line="480" w:lineRule="auto"/>
              <w:contextualSpacing/>
              <w:rPr>
                <w:rFonts w:ascii="Arial" w:hAnsi="Arial" w:cs="Arial"/>
                <w:color w:val="000000" w:themeColor="text1"/>
              </w:rPr>
            </w:pPr>
            <w:r w:rsidRPr="00B23DC4">
              <w:rPr>
                <w:rFonts w:ascii="Arial" w:hAnsi="Arial" w:cs="Arial"/>
                <w:color w:val="000000" w:themeColor="text1"/>
              </w:rPr>
              <w:t>Manipula el material con curiosidad.</w:t>
            </w:r>
          </w:p>
        </w:tc>
        <w:tc>
          <w:tcPr>
            <w:tcW w:w="708"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4"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r w:rsidR="00B916CD" w:rsidRPr="00B916CD" w:rsidTr="00186F52">
        <w:trPr>
          <w:trHeight w:val="284"/>
        </w:trPr>
        <w:tc>
          <w:tcPr>
            <w:tcW w:w="1844" w:type="dxa"/>
            <w:vMerge/>
            <w:tcBorders>
              <w:top w:val="single" w:sz="18" w:space="0" w:color="auto"/>
              <w:left w:val="single" w:sz="18" w:space="0" w:color="auto"/>
              <w:bottom w:val="single" w:sz="18" w:space="0" w:color="auto"/>
              <w:right w:val="single" w:sz="4" w:space="0" w:color="auto"/>
            </w:tcBorders>
            <w:vAlign w:val="center"/>
            <w:hideMark/>
          </w:tcPr>
          <w:p w:rsidR="00B916CD" w:rsidRPr="00B916CD" w:rsidRDefault="00B916CD" w:rsidP="00B916CD">
            <w:pPr>
              <w:rPr>
                <w:rFonts w:ascii="Arial" w:hAnsi="Arial" w:cs="Arial"/>
                <w:b/>
                <w:sz w:val="23"/>
                <w:szCs w:val="23"/>
              </w:rPr>
            </w:pPr>
          </w:p>
        </w:tc>
        <w:tc>
          <w:tcPr>
            <w:tcW w:w="6815" w:type="dxa"/>
            <w:tcBorders>
              <w:top w:val="single" w:sz="4" w:space="0" w:color="auto"/>
              <w:left w:val="single" w:sz="4" w:space="0" w:color="auto"/>
              <w:bottom w:val="single" w:sz="18" w:space="0" w:color="auto"/>
              <w:right w:val="single" w:sz="4" w:space="0" w:color="auto"/>
            </w:tcBorders>
          </w:tcPr>
          <w:p w:rsidR="00B916CD" w:rsidRPr="00B23DC4" w:rsidRDefault="00B23DC4" w:rsidP="00B23DC4">
            <w:pPr>
              <w:contextualSpacing/>
              <w:jc w:val="both"/>
              <w:rPr>
                <w:rFonts w:ascii="Arial" w:hAnsi="Arial" w:cs="Arial"/>
                <w:color w:val="FF0000"/>
              </w:rPr>
            </w:pPr>
            <w:r w:rsidRPr="002C152E">
              <w:rPr>
                <w:rFonts w:ascii="Arial" w:hAnsi="Arial" w:cs="Arial"/>
                <w:color w:val="000000" w:themeColor="text1"/>
              </w:rPr>
              <w:t>Desarrolla las ideas propuestas inmediatamente a su planteamiento</w:t>
            </w:r>
          </w:p>
        </w:tc>
        <w:tc>
          <w:tcPr>
            <w:tcW w:w="708" w:type="dxa"/>
            <w:tcBorders>
              <w:top w:val="single" w:sz="4" w:space="0" w:color="auto"/>
              <w:left w:val="single" w:sz="4" w:space="0" w:color="auto"/>
              <w:bottom w:val="single" w:sz="18" w:space="0" w:color="auto"/>
              <w:right w:val="single" w:sz="4" w:space="0" w:color="auto"/>
            </w:tcBorders>
          </w:tcPr>
          <w:p w:rsidR="00B916CD" w:rsidRPr="00B916CD" w:rsidRDefault="00B916CD" w:rsidP="00B916CD">
            <w:pPr>
              <w:spacing w:line="360" w:lineRule="auto"/>
              <w:rPr>
                <w:rFonts w:ascii="Arial" w:hAnsi="Arial" w:cs="Arial"/>
                <w:sz w:val="24"/>
                <w:szCs w:val="24"/>
              </w:rPr>
            </w:pPr>
          </w:p>
        </w:tc>
        <w:tc>
          <w:tcPr>
            <w:tcW w:w="709" w:type="dxa"/>
            <w:tcBorders>
              <w:top w:val="single" w:sz="4" w:space="0" w:color="auto"/>
              <w:left w:val="single" w:sz="4" w:space="0" w:color="auto"/>
              <w:bottom w:val="single" w:sz="18" w:space="0" w:color="auto"/>
              <w:right w:val="single" w:sz="4" w:space="0" w:color="auto"/>
            </w:tcBorders>
          </w:tcPr>
          <w:p w:rsidR="00B916CD" w:rsidRPr="00B916CD" w:rsidRDefault="00B916CD" w:rsidP="00B916CD">
            <w:pPr>
              <w:spacing w:line="360" w:lineRule="auto"/>
              <w:rPr>
                <w:rFonts w:ascii="Arial" w:hAnsi="Arial" w:cs="Arial"/>
                <w:sz w:val="24"/>
                <w:szCs w:val="24"/>
              </w:rPr>
            </w:pPr>
          </w:p>
        </w:tc>
      </w:tr>
    </w:tbl>
    <w:p w:rsidR="00B916CD" w:rsidRPr="00B916CD" w:rsidRDefault="00B916CD" w:rsidP="00B916CD">
      <w:pPr>
        <w:spacing w:after="0"/>
        <w:rPr>
          <w:rFonts w:ascii="Arial" w:eastAsiaTheme="minorEastAsia" w:hAnsi="Arial" w:cs="Arial"/>
          <w:sz w:val="24"/>
          <w:szCs w:val="24"/>
          <w:lang w:eastAsia="es-PE"/>
        </w:rPr>
      </w:pP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3718"/>
        <w:gridCol w:w="2219"/>
      </w:tblGrid>
      <w:tr w:rsidR="00B916CD" w:rsidRPr="00B916CD" w:rsidTr="007C47CF">
        <w:trPr>
          <w:trHeight w:hRule="exact" w:val="390"/>
          <w:jc w:val="center"/>
        </w:trPr>
        <w:tc>
          <w:tcPr>
            <w:tcW w:w="3718" w:type="dxa"/>
            <w:tcBorders>
              <w:top w:val="single" w:sz="12" w:space="0" w:color="auto"/>
              <w:left w:val="single" w:sz="12" w:space="0" w:color="auto"/>
              <w:bottom w:val="single" w:sz="6" w:space="0" w:color="auto"/>
              <w:right w:val="single" w:sz="6" w:space="0" w:color="auto"/>
            </w:tcBorders>
            <w:shd w:val="clear" w:color="auto" w:fill="DEDEDE"/>
            <w:vAlign w:val="center"/>
            <w:hideMark/>
          </w:tcPr>
          <w:p w:rsidR="00B916CD" w:rsidRPr="00B916CD" w:rsidRDefault="00B916CD" w:rsidP="00B916CD">
            <w:pPr>
              <w:jc w:val="center"/>
              <w:rPr>
                <w:rFonts w:ascii="Arial" w:hAnsi="Arial" w:cs="Arial"/>
                <w:sz w:val="24"/>
                <w:szCs w:val="24"/>
              </w:rPr>
            </w:pPr>
            <w:r w:rsidRPr="00B916CD">
              <w:rPr>
                <w:rFonts w:ascii="Arial" w:hAnsi="Arial" w:cs="Arial"/>
                <w:sz w:val="24"/>
                <w:szCs w:val="24"/>
              </w:rPr>
              <w:t>Respuesta</w:t>
            </w:r>
          </w:p>
        </w:tc>
        <w:tc>
          <w:tcPr>
            <w:tcW w:w="2219" w:type="dxa"/>
            <w:tcBorders>
              <w:top w:val="single" w:sz="12" w:space="0" w:color="auto"/>
              <w:left w:val="single" w:sz="6" w:space="0" w:color="auto"/>
              <w:bottom w:val="single" w:sz="6" w:space="0" w:color="auto"/>
              <w:right w:val="single" w:sz="12" w:space="0" w:color="auto"/>
            </w:tcBorders>
            <w:shd w:val="clear" w:color="auto" w:fill="DEDEDE"/>
            <w:vAlign w:val="center"/>
            <w:hideMark/>
          </w:tcPr>
          <w:p w:rsidR="00B916CD" w:rsidRPr="00B916CD" w:rsidRDefault="00B916CD" w:rsidP="00B916CD">
            <w:pPr>
              <w:jc w:val="center"/>
              <w:rPr>
                <w:rFonts w:ascii="Arial" w:hAnsi="Arial" w:cs="Arial"/>
                <w:sz w:val="24"/>
                <w:szCs w:val="24"/>
              </w:rPr>
            </w:pPr>
            <w:r w:rsidRPr="00B916CD">
              <w:rPr>
                <w:rFonts w:ascii="Arial" w:hAnsi="Arial" w:cs="Arial"/>
                <w:sz w:val="24"/>
                <w:szCs w:val="24"/>
              </w:rPr>
              <w:t>Valor</w:t>
            </w:r>
          </w:p>
        </w:tc>
      </w:tr>
      <w:tr w:rsidR="00B916CD" w:rsidRPr="00B916CD" w:rsidTr="007C47CF">
        <w:trPr>
          <w:trHeight w:hRule="exact" w:val="390"/>
          <w:jc w:val="center"/>
        </w:trPr>
        <w:tc>
          <w:tcPr>
            <w:tcW w:w="3718" w:type="dxa"/>
            <w:tcBorders>
              <w:top w:val="single" w:sz="6" w:space="0" w:color="auto"/>
              <w:left w:val="single" w:sz="12" w:space="0" w:color="auto"/>
              <w:bottom w:val="single" w:sz="6" w:space="0" w:color="auto"/>
              <w:right w:val="single" w:sz="6" w:space="0" w:color="auto"/>
            </w:tcBorders>
            <w:vAlign w:val="center"/>
            <w:hideMark/>
          </w:tcPr>
          <w:p w:rsidR="00B916CD" w:rsidRPr="00B916CD" w:rsidRDefault="00B23DC4" w:rsidP="00B916CD">
            <w:pPr>
              <w:jc w:val="center"/>
              <w:rPr>
                <w:rFonts w:ascii="Arial" w:hAnsi="Arial" w:cs="Arial"/>
                <w:sz w:val="24"/>
                <w:szCs w:val="24"/>
              </w:rPr>
            </w:pPr>
            <w:r>
              <w:rPr>
                <w:rFonts w:ascii="Arial" w:hAnsi="Arial" w:cs="Arial"/>
                <w:sz w:val="24"/>
                <w:szCs w:val="24"/>
              </w:rPr>
              <w:t>SI</w:t>
            </w:r>
          </w:p>
        </w:tc>
        <w:tc>
          <w:tcPr>
            <w:tcW w:w="2219" w:type="dxa"/>
            <w:tcBorders>
              <w:top w:val="single" w:sz="6" w:space="0" w:color="auto"/>
              <w:left w:val="single" w:sz="6" w:space="0" w:color="auto"/>
              <w:bottom w:val="single" w:sz="6" w:space="0" w:color="auto"/>
              <w:right w:val="single" w:sz="12" w:space="0" w:color="auto"/>
            </w:tcBorders>
            <w:vAlign w:val="center"/>
            <w:hideMark/>
          </w:tcPr>
          <w:p w:rsidR="00B916CD" w:rsidRPr="00B916CD" w:rsidRDefault="00B916CD" w:rsidP="00B916CD">
            <w:pPr>
              <w:jc w:val="center"/>
              <w:rPr>
                <w:rFonts w:ascii="Arial" w:hAnsi="Arial" w:cs="Arial"/>
                <w:sz w:val="24"/>
                <w:szCs w:val="24"/>
              </w:rPr>
            </w:pPr>
            <w:r w:rsidRPr="00B916CD">
              <w:rPr>
                <w:rFonts w:ascii="Arial" w:hAnsi="Arial" w:cs="Arial"/>
                <w:sz w:val="24"/>
                <w:szCs w:val="24"/>
              </w:rPr>
              <w:t>1</w:t>
            </w:r>
          </w:p>
        </w:tc>
      </w:tr>
      <w:tr w:rsidR="00B916CD" w:rsidRPr="00B916CD" w:rsidTr="007C47CF">
        <w:trPr>
          <w:trHeight w:hRule="exact" w:val="390"/>
          <w:jc w:val="center"/>
        </w:trPr>
        <w:tc>
          <w:tcPr>
            <w:tcW w:w="3718" w:type="dxa"/>
            <w:tcBorders>
              <w:top w:val="single" w:sz="6" w:space="0" w:color="auto"/>
              <w:left w:val="single" w:sz="12" w:space="0" w:color="auto"/>
              <w:bottom w:val="single" w:sz="6" w:space="0" w:color="auto"/>
              <w:right w:val="single" w:sz="6" w:space="0" w:color="auto"/>
            </w:tcBorders>
            <w:vAlign w:val="center"/>
            <w:hideMark/>
          </w:tcPr>
          <w:p w:rsidR="00B916CD" w:rsidRPr="00B916CD" w:rsidRDefault="00B23DC4" w:rsidP="00B916CD">
            <w:pPr>
              <w:jc w:val="center"/>
              <w:rPr>
                <w:rFonts w:ascii="Arial" w:hAnsi="Arial" w:cs="Arial"/>
                <w:sz w:val="24"/>
                <w:szCs w:val="24"/>
              </w:rPr>
            </w:pPr>
            <w:r>
              <w:rPr>
                <w:rFonts w:ascii="Arial" w:hAnsi="Arial" w:cs="Arial"/>
                <w:sz w:val="24"/>
                <w:szCs w:val="24"/>
              </w:rPr>
              <w:t>NO</w:t>
            </w:r>
          </w:p>
        </w:tc>
        <w:tc>
          <w:tcPr>
            <w:tcW w:w="2219" w:type="dxa"/>
            <w:tcBorders>
              <w:top w:val="single" w:sz="6" w:space="0" w:color="auto"/>
              <w:left w:val="single" w:sz="6" w:space="0" w:color="auto"/>
              <w:bottom w:val="single" w:sz="6" w:space="0" w:color="auto"/>
              <w:right w:val="single" w:sz="12" w:space="0" w:color="auto"/>
            </w:tcBorders>
            <w:vAlign w:val="center"/>
            <w:hideMark/>
          </w:tcPr>
          <w:p w:rsidR="00B916CD" w:rsidRPr="00B916CD" w:rsidRDefault="00F0549A" w:rsidP="00B916CD">
            <w:pPr>
              <w:jc w:val="center"/>
              <w:rPr>
                <w:rFonts w:ascii="Arial" w:hAnsi="Arial" w:cs="Arial"/>
                <w:sz w:val="24"/>
                <w:szCs w:val="24"/>
              </w:rPr>
            </w:pPr>
            <w:r>
              <w:rPr>
                <w:rFonts w:ascii="Arial" w:hAnsi="Arial" w:cs="Arial"/>
                <w:sz w:val="24"/>
                <w:szCs w:val="24"/>
              </w:rPr>
              <w:t>O</w:t>
            </w:r>
          </w:p>
        </w:tc>
      </w:tr>
    </w:tbl>
    <w:p w:rsidR="00B916CD" w:rsidRPr="0028223B" w:rsidRDefault="00B916CD" w:rsidP="00B916CD">
      <w:pPr>
        <w:jc w:val="center"/>
        <w:rPr>
          <w:b/>
          <w:sz w:val="36"/>
          <w:szCs w:val="36"/>
          <w:u w:val="single"/>
        </w:rPr>
      </w:pPr>
    </w:p>
    <w:tbl>
      <w:tblPr>
        <w:tblW w:w="0" w:type="auto"/>
        <w:tblInd w:w="2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2102"/>
      </w:tblGrid>
      <w:tr w:rsidR="0028223B" w:rsidRPr="0028223B" w:rsidTr="002946F9">
        <w:tc>
          <w:tcPr>
            <w:tcW w:w="2151" w:type="dxa"/>
            <w:shd w:val="clear" w:color="auto" w:fill="D9D9D9" w:themeFill="background1" w:themeFillShade="D9"/>
          </w:tcPr>
          <w:p w:rsidR="0028223B" w:rsidRPr="0028223B" w:rsidRDefault="0028223B" w:rsidP="00B916CD">
            <w:pPr>
              <w:jc w:val="center"/>
              <w:rPr>
                <w:rFonts w:ascii="Arial" w:hAnsi="Arial" w:cs="Arial"/>
                <w:b/>
                <w:sz w:val="24"/>
                <w:szCs w:val="24"/>
              </w:rPr>
            </w:pPr>
            <w:r w:rsidRPr="0028223B">
              <w:rPr>
                <w:rFonts w:ascii="Arial" w:hAnsi="Arial" w:cs="Arial"/>
                <w:b/>
                <w:sz w:val="24"/>
                <w:szCs w:val="24"/>
              </w:rPr>
              <w:t>PUNTAJE</w:t>
            </w:r>
          </w:p>
        </w:tc>
        <w:tc>
          <w:tcPr>
            <w:tcW w:w="2102" w:type="dxa"/>
            <w:shd w:val="clear" w:color="auto" w:fill="D9D9D9" w:themeFill="background1" w:themeFillShade="D9"/>
          </w:tcPr>
          <w:p w:rsidR="0028223B" w:rsidRPr="0028223B" w:rsidRDefault="0028223B" w:rsidP="00B916CD">
            <w:pPr>
              <w:jc w:val="center"/>
              <w:rPr>
                <w:rFonts w:ascii="Arial" w:hAnsi="Arial" w:cs="Arial"/>
                <w:b/>
                <w:sz w:val="24"/>
                <w:szCs w:val="24"/>
              </w:rPr>
            </w:pPr>
            <w:r w:rsidRPr="0028223B">
              <w:rPr>
                <w:rFonts w:ascii="Arial" w:hAnsi="Arial" w:cs="Arial"/>
                <w:b/>
                <w:sz w:val="24"/>
                <w:szCs w:val="24"/>
              </w:rPr>
              <w:t>NIVEL</w:t>
            </w:r>
            <w:r w:rsidR="00645AAE">
              <w:rPr>
                <w:rFonts w:ascii="Arial" w:hAnsi="Arial" w:cs="Arial"/>
                <w:b/>
                <w:sz w:val="24"/>
                <w:szCs w:val="24"/>
              </w:rPr>
              <w:t xml:space="preserve"> DE CREATIVIDAD</w:t>
            </w:r>
          </w:p>
        </w:tc>
      </w:tr>
      <w:tr w:rsidR="0028223B" w:rsidRPr="0028223B" w:rsidTr="002946F9">
        <w:tc>
          <w:tcPr>
            <w:tcW w:w="2151"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0-5</w:t>
            </w:r>
          </w:p>
        </w:tc>
        <w:tc>
          <w:tcPr>
            <w:tcW w:w="2102"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MUY BAJO</w:t>
            </w:r>
          </w:p>
        </w:tc>
      </w:tr>
      <w:tr w:rsidR="0028223B" w:rsidRPr="0028223B" w:rsidTr="002946F9">
        <w:tc>
          <w:tcPr>
            <w:tcW w:w="2151"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6-10</w:t>
            </w:r>
          </w:p>
        </w:tc>
        <w:tc>
          <w:tcPr>
            <w:tcW w:w="2102"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BAJO</w:t>
            </w:r>
          </w:p>
        </w:tc>
      </w:tr>
      <w:tr w:rsidR="0028223B" w:rsidRPr="0028223B" w:rsidTr="002946F9">
        <w:tc>
          <w:tcPr>
            <w:tcW w:w="2151"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11-15</w:t>
            </w:r>
          </w:p>
        </w:tc>
        <w:tc>
          <w:tcPr>
            <w:tcW w:w="2102"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MEDIO</w:t>
            </w:r>
          </w:p>
        </w:tc>
      </w:tr>
      <w:tr w:rsidR="0028223B" w:rsidRPr="0028223B" w:rsidTr="002946F9">
        <w:tc>
          <w:tcPr>
            <w:tcW w:w="2151"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16-20</w:t>
            </w:r>
          </w:p>
        </w:tc>
        <w:tc>
          <w:tcPr>
            <w:tcW w:w="2102" w:type="dxa"/>
          </w:tcPr>
          <w:p w:rsidR="0028223B" w:rsidRPr="0028223B" w:rsidRDefault="0028223B" w:rsidP="00B916CD">
            <w:pPr>
              <w:jc w:val="center"/>
              <w:rPr>
                <w:rFonts w:ascii="Arial" w:hAnsi="Arial" w:cs="Arial"/>
                <w:sz w:val="24"/>
                <w:szCs w:val="24"/>
              </w:rPr>
            </w:pPr>
            <w:r w:rsidRPr="0028223B">
              <w:rPr>
                <w:rFonts w:ascii="Arial" w:hAnsi="Arial" w:cs="Arial"/>
                <w:sz w:val="24"/>
                <w:szCs w:val="24"/>
              </w:rPr>
              <w:t>ALTO</w:t>
            </w:r>
          </w:p>
        </w:tc>
      </w:tr>
    </w:tbl>
    <w:p w:rsidR="0028223B" w:rsidRDefault="0028223B" w:rsidP="00B916CD">
      <w:pPr>
        <w:jc w:val="center"/>
        <w:rPr>
          <w:rFonts w:ascii="Arial" w:hAnsi="Arial" w:cs="Arial"/>
          <w:sz w:val="24"/>
          <w:szCs w:val="24"/>
          <w:u w:val="single"/>
        </w:rPr>
      </w:pPr>
    </w:p>
    <w:p w:rsidR="002946F9" w:rsidRDefault="002946F9" w:rsidP="00B916CD">
      <w:pPr>
        <w:jc w:val="center"/>
        <w:rPr>
          <w:rFonts w:ascii="Arial" w:hAnsi="Arial" w:cs="Arial"/>
          <w:sz w:val="24"/>
          <w:szCs w:val="24"/>
          <w:u w:val="single"/>
        </w:rPr>
      </w:pPr>
    </w:p>
    <w:p w:rsidR="002946F9" w:rsidRDefault="002946F9" w:rsidP="00B916CD">
      <w:pPr>
        <w:jc w:val="center"/>
        <w:rPr>
          <w:rFonts w:ascii="Arial" w:hAnsi="Arial" w:cs="Arial"/>
          <w:sz w:val="24"/>
          <w:szCs w:val="24"/>
          <w:u w:val="single"/>
        </w:rPr>
      </w:pPr>
    </w:p>
    <w:p w:rsidR="002946F9" w:rsidRDefault="002946F9" w:rsidP="00B916CD">
      <w:pPr>
        <w:jc w:val="center"/>
        <w:rPr>
          <w:rFonts w:ascii="Arial" w:hAnsi="Arial" w:cs="Arial"/>
          <w:sz w:val="24"/>
          <w:szCs w:val="24"/>
          <w:u w:val="single"/>
        </w:rPr>
      </w:pPr>
    </w:p>
    <w:p w:rsidR="002946F9" w:rsidRDefault="002946F9" w:rsidP="00B916CD">
      <w:pPr>
        <w:jc w:val="center"/>
        <w:rPr>
          <w:rFonts w:ascii="Arial" w:hAnsi="Arial" w:cs="Arial"/>
          <w:sz w:val="24"/>
          <w:szCs w:val="24"/>
          <w:u w:val="single"/>
        </w:rPr>
      </w:pPr>
    </w:p>
    <w:p w:rsidR="00186F52" w:rsidRDefault="00186F52">
      <w:pPr>
        <w:rPr>
          <w:rFonts w:ascii="Arial" w:eastAsiaTheme="minorEastAsia" w:hAnsi="Arial" w:cs="Arial"/>
          <w:b/>
          <w:color w:val="000000"/>
          <w:sz w:val="24"/>
          <w:szCs w:val="24"/>
          <w:u w:val="single"/>
          <w:lang w:eastAsia="es-PE"/>
        </w:rPr>
      </w:pPr>
      <w:r>
        <w:rPr>
          <w:rFonts w:ascii="Arial" w:eastAsiaTheme="minorEastAsia" w:hAnsi="Arial" w:cs="Arial"/>
          <w:b/>
          <w:color w:val="000000"/>
          <w:sz w:val="24"/>
          <w:szCs w:val="24"/>
          <w:u w:val="single"/>
          <w:lang w:eastAsia="es-PE"/>
        </w:rPr>
        <w:br w:type="page"/>
      </w:r>
    </w:p>
    <w:p w:rsidR="002946F9" w:rsidRPr="00A46CBB" w:rsidRDefault="002946F9" w:rsidP="00A46CBB">
      <w:pPr>
        <w:pStyle w:val="Ttulo2"/>
        <w:jc w:val="left"/>
        <w:rPr>
          <w:rFonts w:ascii="Arial" w:eastAsiaTheme="minorEastAsia" w:hAnsi="Arial" w:cs="Arial"/>
          <w:b w:val="0"/>
          <w:color w:val="000000"/>
          <w:szCs w:val="24"/>
          <w:u w:val="single"/>
          <w:lang w:eastAsia="es-PE"/>
        </w:rPr>
      </w:pPr>
      <w:bookmarkStart w:id="67" w:name="_Toc472517258"/>
      <w:r w:rsidRPr="00A46CBB">
        <w:rPr>
          <w:rFonts w:ascii="Arial" w:eastAsiaTheme="minorEastAsia" w:hAnsi="Arial" w:cs="Arial"/>
          <w:sz w:val="28"/>
          <w:u w:val="single"/>
        </w:rPr>
        <w:lastRenderedPageBreak/>
        <w:t>Anexo N°2</w:t>
      </w:r>
      <w:bookmarkEnd w:id="67"/>
      <w:r w:rsidR="00E74F12" w:rsidRPr="00A46CBB">
        <w:rPr>
          <w:rFonts w:ascii="Arial" w:eastAsiaTheme="minorEastAsia" w:hAnsi="Arial" w:cs="Arial"/>
          <w:b w:val="0"/>
          <w:color w:val="000000"/>
          <w:szCs w:val="24"/>
          <w:u w:val="single"/>
          <w:lang w:eastAsia="es-PE"/>
        </w:rPr>
        <w:t xml:space="preserve">  </w:t>
      </w:r>
    </w:p>
    <w:p w:rsidR="00EB71C2" w:rsidRPr="005C78EF" w:rsidRDefault="00EB71C2" w:rsidP="00EB71C2">
      <w:pPr>
        <w:jc w:val="center"/>
        <w:rPr>
          <w:rFonts w:ascii="Arial" w:hAnsi="Arial" w:cs="Arial"/>
          <w:b/>
          <w:color w:val="000000" w:themeColor="text1"/>
          <w:sz w:val="24"/>
          <w:szCs w:val="24"/>
          <w:u w:val="single"/>
        </w:rPr>
      </w:pPr>
      <w:r w:rsidRPr="005C78EF">
        <w:rPr>
          <w:rFonts w:ascii="Arial" w:hAnsi="Arial" w:cs="Arial"/>
          <w:b/>
          <w:color w:val="000000" w:themeColor="text1"/>
          <w:sz w:val="24"/>
          <w:szCs w:val="24"/>
          <w:u w:val="single"/>
        </w:rPr>
        <w:t>SESIÓN N°1:</w:t>
      </w:r>
    </w:p>
    <w:p w:rsidR="00EB71C2" w:rsidRPr="005C78EF" w:rsidRDefault="00EB71C2" w:rsidP="00EB71C2">
      <w:pPr>
        <w:jc w:val="center"/>
        <w:rPr>
          <w:rFonts w:ascii="Arial" w:hAnsi="Arial" w:cs="Arial"/>
          <w:color w:val="000000" w:themeColor="text1"/>
          <w:sz w:val="24"/>
          <w:szCs w:val="24"/>
          <w:u w:val="single"/>
        </w:rPr>
      </w:pPr>
    </w:p>
    <w:p w:rsidR="00EB71C2" w:rsidRPr="007E2FEE" w:rsidRDefault="00EB71C2" w:rsidP="00301CCC">
      <w:pPr>
        <w:numPr>
          <w:ilvl w:val="0"/>
          <w:numId w:val="51"/>
        </w:numPr>
        <w:spacing w:line="240" w:lineRule="auto"/>
        <w:ind w:left="1080"/>
        <w:contextualSpacing/>
        <w:rPr>
          <w:rFonts w:ascii="Arial" w:hAnsi="Arial" w:cs="Arial"/>
          <w:b/>
          <w:color w:val="000000" w:themeColor="text1"/>
          <w:sz w:val="24"/>
          <w:szCs w:val="24"/>
        </w:rPr>
      </w:pPr>
      <w:r w:rsidRPr="007E2FEE">
        <w:rPr>
          <w:rFonts w:ascii="Arial" w:hAnsi="Arial" w:cs="Arial"/>
          <w:b/>
          <w:color w:val="000000" w:themeColor="text1"/>
          <w:sz w:val="24"/>
          <w:szCs w:val="24"/>
        </w:rPr>
        <w:t>DATOS INFORMATIVOS:</w:t>
      </w:r>
    </w:p>
    <w:p w:rsidR="00EB71C2" w:rsidRPr="007E2FEE" w:rsidRDefault="00EB71C2" w:rsidP="00EB71C2">
      <w:pPr>
        <w:spacing w:line="240" w:lineRule="auto"/>
        <w:ind w:left="1080"/>
        <w:contextualSpacing/>
        <w:rPr>
          <w:rFonts w:ascii="Arial" w:hAnsi="Arial" w:cs="Arial"/>
          <w:color w:val="000000" w:themeColor="text1"/>
          <w:sz w:val="24"/>
          <w:szCs w:val="24"/>
        </w:rPr>
      </w:pPr>
    </w:p>
    <w:p w:rsidR="00EB71C2" w:rsidRPr="007E2FEE" w:rsidRDefault="00EB71C2" w:rsidP="00301CCC">
      <w:pPr>
        <w:numPr>
          <w:ilvl w:val="1"/>
          <w:numId w:val="51"/>
        </w:numPr>
        <w:spacing w:after="0" w:line="240" w:lineRule="auto"/>
        <w:ind w:left="2121"/>
        <w:rPr>
          <w:rFonts w:ascii="Arial" w:hAnsi="Arial" w:cs="Arial"/>
          <w:b/>
          <w:color w:val="000000" w:themeColor="text1"/>
          <w:sz w:val="24"/>
          <w:szCs w:val="24"/>
        </w:rPr>
      </w:pPr>
      <w:r w:rsidRPr="00B51BF1">
        <w:rPr>
          <w:rFonts w:ascii="Arial" w:hAnsi="Arial" w:cs="Arial"/>
          <w:b/>
          <w:color w:val="000000" w:themeColor="text1"/>
          <w:sz w:val="24"/>
          <w:szCs w:val="24"/>
          <w:lang w:val="es-ES_tradnl"/>
        </w:rPr>
        <w:t>Institución Educativa</w:t>
      </w:r>
      <w:r w:rsidRPr="007E2FEE">
        <w:rPr>
          <w:rFonts w:ascii="Arial" w:hAnsi="Arial" w:cs="Arial"/>
          <w:color w:val="000000" w:themeColor="text1"/>
          <w:sz w:val="24"/>
          <w:szCs w:val="24"/>
          <w:lang w:val="es-ES_tradnl"/>
        </w:rPr>
        <w:t>:</w:t>
      </w:r>
      <w:r w:rsidRPr="007E2FEE">
        <w:rPr>
          <w:rFonts w:ascii="Arial" w:hAnsi="Arial" w:cs="Arial"/>
          <w:b/>
          <w:color w:val="000000" w:themeColor="text1"/>
          <w:sz w:val="24"/>
          <w:szCs w:val="24"/>
        </w:rPr>
        <w:t xml:space="preserve">   </w:t>
      </w:r>
      <w:r w:rsidRPr="007E2FEE">
        <w:rPr>
          <w:rFonts w:ascii="Arial" w:hAnsi="Arial" w:cs="Arial"/>
          <w:color w:val="000000" w:themeColor="text1"/>
          <w:sz w:val="24"/>
          <w:szCs w:val="24"/>
        </w:rPr>
        <w:t>I.E.I. Nº 047 Capullitos de María.</w:t>
      </w:r>
    </w:p>
    <w:p w:rsidR="00EB71C2" w:rsidRPr="007E2FEE" w:rsidRDefault="00EB71C2" w:rsidP="00301CCC">
      <w:pPr>
        <w:numPr>
          <w:ilvl w:val="1"/>
          <w:numId w:val="51"/>
        </w:numPr>
        <w:spacing w:after="0" w:line="240" w:lineRule="auto"/>
        <w:ind w:left="2121"/>
        <w:rPr>
          <w:rFonts w:ascii="Arial" w:hAnsi="Arial" w:cs="Arial"/>
          <w:b/>
          <w:color w:val="000000" w:themeColor="text1"/>
          <w:sz w:val="24"/>
          <w:szCs w:val="24"/>
        </w:rPr>
      </w:pPr>
      <w:r w:rsidRPr="007E2FEE">
        <w:rPr>
          <w:rFonts w:ascii="Arial" w:hAnsi="Arial" w:cs="Arial"/>
          <w:b/>
          <w:color w:val="000000" w:themeColor="text1"/>
          <w:sz w:val="24"/>
          <w:szCs w:val="24"/>
        </w:rPr>
        <w:t xml:space="preserve">Edad: </w:t>
      </w:r>
      <w:r w:rsidRPr="007E2FEE">
        <w:rPr>
          <w:rFonts w:ascii="Arial" w:hAnsi="Arial" w:cs="Arial"/>
          <w:color w:val="000000" w:themeColor="text1"/>
          <w:sz w:val="24"/>
          <w:szCs w:val="24"/>
        </w:rPr>
        <w:t>5 años</w:t>
      </w:r>
    </w:p>
    <w:p w:rsidR="00EB71C2" w:rsidRPr="007E2FEE" w:rsidRDefault="00EB71C2" w:rsidP="00301CCC">
      <w:pPr>
        <w:numPr>
          <w:ilvl w:val="1"/>
          <w:numId w:val="51"/>
        </w:numPr>
        <w:spacing w:after="0" w:line="240" w:lineRule="auto"/>
        <w:ind w:left="2121"/>
        <w:rPr>
          <w:rFonts w:ascii="Arial" w:hAnsi="Arial" w:cs="Arial"/>
          <w:color w:val="000000" w:themeColor="text1"/>
          <w:sz w:val="24"/>
          <w:szCs w:val="24"/>
        </w:rPr>
      </w:pPr>
      <w:r w:rsidRPr="007E2FEE">
        <w:rPr>
          <w:rFonts w:ascii="Arial" w:hAnsi="Arial" w:cs="Arial"/>
          <w:b/>
          <w:color w:val="000000" w:themeColor="text1"/>
          <w:sz w:val="24"/>
          <w:szCs w:val="24"/>
        </w:rPr>
        <w:t xml:space="preserve">Turno: </w:t>
      </w:r>
      <w:r w:rsidRPr="007E2FEE">
        <w:rPr>
          <w:rFonts w:ascii="Arial" w:hAnsi="Arial" w:cs="Arial"/>
          <w:color w:val="000000" w:themeColor="text1"/>
          <w:sz w:val="24"/>
          <w:szCs w:val="24"/>
        </w:rPr>
        <w:t>TARDE</w:t>
      </w:r>
    </w:p>
    <w:p w:rsidR="00EB71C2" w:rsidRPr="007E2FEE" w:rsidRDefault="00EB71C2" w:rsidP="00301CCC">
      <w:pPr>
        <w:pStyle w:val="Prrafodelista"/>
        <w:numPr>
          <w:ilvl w:val="1"/>
          <w:numId w:val="51"/>
        </w:numPr>
        <w:spacing w:after="0" w:line="240" w:lineRule="auto"/>
        <w:ind w:left="2121"/>
        <w:rPr>
          <w:rFonts w:ascii="Arial" w:hAnsi="Arial" w:cs="Arial"/>
          <w:b/>
          <w:color w:val="000000" w:themeColor="text1"/>
          <w:sz w:val="24"/>
          <w:szCs w:val="24"/>
        </w:rPr>
      </w:pPr>
      <w:r w:rsidRPr="007E2FEE">
        <w:rPr>
          <w:rFonts w:ascii="Arial" w:hAnsi="Arial" w:cs="Arial"/>
          <w:b/>
          <w:color w:val="000000" w:themeColor="text1"/>
          <w:sz w:val="24"/>
          <w:szCs w:val="24"/>
        </w:rPr>
        <w:t>Área</w:t>
      </w:r>
      <w:r w:rsidRPr="007E2FEE">
        <w:rPr>
          <w:rFonts w:ascii="Arial" w:hAnsi="Arial" w:cs="Arial"/>
          <w:color w:val="000000" w:themeColor="text1"/>
          <w:sz w:val="24"/>
          <w:szCs w:val="24"/>
        </w:rPr>
        <w:t>:</w:t>
      </w:r>
      <w:r w:rsidRPr="007E2FEE">
        <w:rPr>
          <w:rFonts w:ascii="Arial" w:hAnsi="Arial" w:cs="Arial"/>
          <w:b/>
          <w:color w:val="000000" w:themeColor="text1"/>
          <w:sz w:val="24"/>
          <w:szCs w:val="24"/>
        </w:rPr>
        <w:t xml:space="preserve"> </w:t>
      </w:r>
      <w:r w:rsidRPr="007E2FEE">
        <w:rPr>
          <w:rFonts w:ascii="Arial" w:hAnsi="Arial" w:cs="Arial"/>
          <w:color w:val="000000" w:themeColor="text1"/>
          <w:sz w:val="24"/>
          <w:szCs w:val="24"/>
        </w:rPr>
        <w:t xml:space="preserve">Comunicación </w:t>
      </w:r>
    </w:p>
    <w:p w:rsidR="00EB71C2" w:rsidRPr="007E2FEE" w:rsidRDefault="00EB71C2" w:rsidP="00301CCC">
      <w:pPr>
        <w:pStyle w:val="Prrafodelista"/>
        <w:numPr>
          <w:ilvl w:val="1"/>
          <w:numId w:val="51"/>
        </w:numPr>
        <w:spacing w:after="0" w:line="240" w:lineRule="auto"/>
        <w:ind w:left="2121"/>
        <w:rPr>
          <w:rFonts w:ascii="Arial" w:hAnsi="Arial" w:cs="Arial"/>
          <w:color w:val="000000" w:themeColor="text1"/>
          <w:sz w:val="24"/>
          <w:szCs w:val="24"/>
          <w:u w:val="single"/>
        </w:rPr>
      </w:pPr>
      <w:r w:rsidRPr="007E2FEE">
        <w:rPr>
          <w:rFonts w:ascii="Arial" w:hAnsi="Arial" w:cs="Arial"/>
          <w:b/>
          <w:color w:val="000000" w:themeColor="text1"/>
          <w:sz w:val="24"/>
          <w:szCs w:val="24"/>
        </w:rPr>
        <w:t xml:space="preserve">Tema: </w:t>
      </w:r>
      <w:r w:rsidRPr="007E2FEE">
        <w:rPr>
          <w:rFonts w:ascii="Arial" w:hAnsi="Arial" w:cs="Arial"/>
          <w:color w:val="000000" w:themeColor="text1"/>
          <w:sz w:val="24"/>
          <w:szCs w:val="24"/>
        </w:rPr>
        <w:t>“</w:t>
      </w:r>
      <w:r w:rsidR="00DA6D14" w:rsidRPr="007E2FEE">
        <w:rPr>
          <w:rFonts w:ascii="Arial" w:hAnsi="Arial" w:cs="Arial"/>
          <w:color w:val="000000" w:themeColor="text1"/>
          <w:sz w:val="24"/>
          <w:szCs w:val="24"/>
        </w:rPr>
        <w:t>Juego de construcción</w:t>
      </w:r>
      <w:r w:rsidRPr="007E2FEE">
        <w:rPr>
          <w:rFonts w:ascii="Arial" w:hAnsi="Arial" w:cs="Arial"/>
          <w:color w:val="000000" w:themeColor="text1"/>
          <w:sz w:val="24"/>
          <w:szCs w:val="24"/>
        </w:rPr>
        <w:t>”</w:t>
      </w:r>
    </w:p>
    <w:p w:rsidR="00EB71C2" w:rsidRPr="007E2FEE" w:rsidRDefault="00EB71C2" w:rsidP="00301CCC">
      <w:pPr>
        <w:pStyle w:val="Prrafodelista"/>
        <w:numPr>
          <w:ilvl w:val="1"/>
          <w:numId w:val="51"/>
        </w:numPr>
        <w:spacing w:after="0" w:line="240" w:lineRule="auto"/>
        <w:ind w:left="2121"/>
        <w:rPr>
          <w:rFonts w:ascii="Arial" w:hAnsi="Arial" w:cs="Arial"/>
          <w:color w:val="000000" w:themeColor="text1"/>
          <w:sz w:val="24"/>
          <w:szCs w:val="24"/>
        </w:rPr>
      </w:pPr>
      <w:r w:rsidRPr="007E2FEE">
        <w:rPr>
          <w:rFonts w:ascii="Arial" w:hAnsi="Arial" w:cs="Arial"/>
          <w:b/>
          <w:color w:val="000000" w:themeColor="text1"/>
          <w:sz w:val="24"/>
          <w:szCs w:val="24"/>
        </w:rPr>
        <w:t xml:space="preserve">Fecha: </w:t>
      </w:r>
      <w:r w:rsidRPr="007E2FEE">
        <w:rPr>
          <w:rFonts w:ascii="Arial" w:hAnsi="Arial" w:cs="Arial"/>
          <w:color w:val="000000" w:themeColor="text1"/>
          <w:sz w:val="24"/>
          <w:szCs w:val="24"/>
        </w:rPr>
        <w:t>13 de junio del 2016</w:t>
      </w:r>
      <w:r w:rsidRPr="007E2FEE">
        <w:rPr>
          <w:rFonts w:ascii="Arial" w:hAnsi="Arial" w:cs="Arial"/>
          <w:b/>
          <w:color w:val="000000" w:themeColor="text1"/>
          <w:sz w:val="24"/>
          <w:szCs w:val="24"/>
        </w:rPr>
        <w:t xml:space="preserve">                                      </w:t>
      </w:r>
    </w:p>
    <w:p w:rsidR="00EB71C2" w:rsidRPr="007E2FEE" w:rsidRDefault="00EB71C2" w:rsidP="00301CCC">
      <w:pPr>
        <w:pStyle w:val="Prrafodelista"/>
        <w:numPr>
          <w:ilvl w:val="1"/>
          <w:numId w:val="51"/>
        </w:numPr>
        <w:spacing w:after="0" w:line="240" w:lineRule="auto"/>
        <w:ind w:left="2121"/>
        <w:rPr>
          <w:rFonts w:ascii="Arial" w:hAnsi="Arial" w:cs="Arial"/>
          <w:b/>
          <w:color w:val="000000" w:themeColor="text1"/>
          <w:sz w:val="24"/>
          <w:szCs w:val="24"/>
        </w:rPr>
      </w:pPr>
      <w:r w:rsidRPr="007E2FEE">
        <w:rPr>
          <w:rFonts w:ascii="Arial" w:hAnsi="Arial" w:cs="Arial"/>
          <w:b/>
          <w:color w:val="000000" w:themeColor="text1"/>
          <w:sz w:val="24"/>
          <w:szCs w:val="24"/>
        </w:rPr>
        <w:t xml:space="preserve">Profesora de aula:  </w:t>
      </w:r>
      <w:r w:rsidRPr="007E2FEE">
        <w:rPr>
          <w:rFonts w:ascii="Arial" w:hAnsi="Arial" w:cs="Arial"/>
          <w:color w:val="000000" w:themeColor="text1"/>
          <w:sz w:val="24"/>
          <w:szCs w:val="24"/>
        </w:rPr>
        <w:t>Stany Heredia Rivas</w:t>
      </w:r>
      <w:r w:rsidRPr="007E2FEE">
        <w:rPr>
          <w:rFonts w:ascii="Arial" w:hAnsi="Arial" w:cs="Arial"/>
          <w:b/>
          <w:color w:val="000000" w:themeColor="text1"/>
          <w:sz w:val="24"/>
          <w:szCs w:val="24"/>
        </w:rPr>
        <w:t xml:space="preserve">               </w:t>
      </w:r>
    </w:p>
    <w:p w:rsidR="00EB71C2" w:rsidRPr="007E2FEE" w:rsidRDefault="00B51BF1" w:rsidP="00301CCC">
      <w:pPr>
        <w:pStyle w:val="Prrafodelista"/>
        <w:numPr>
          <w:ilvl w:val="1"/>
          <w:numId w:val="51"/>
        </w:numPr>
        <w:spacing w:after="0" w:line="240" w:lineRule="auto"/>
        <w:ind w:left="2121"/>
        <w:rPr>
          <w:rFonts w:ascii="Arial" w:hAnsi="Arial" w:cs="Arial"/>
          <w:b/>
          <w:color w:val="000000" w:themeColor="text1"/>
          <w:sz w:val="24"/>
          <w:szCs w:val="24"/>
        </w:rPr>
      </w:pPr>
      <w:r>
        <w:rPr>
          <w:rFonts w:ascii="Arial" w:hAnsi="Arial" w:cs="Arial"/>
          <w:b/>
          <w:color w:val="000000" w:themeColor="text1"/>
          <w:sz w:val="24"/>
          <w:szCs w:val="24"/>
        </w:rPr>
        <w:t>Investigadoras</w:t>
      </w:r>
      <w:r w:rsidR="00EB71C2" w:rsidRPr="007E2FEE">
        <w:rPr>
          <w:rFonts w:ascii="Arial" w:hAnsi="Arial" w:cs="Arial"/>
          <w:b/>
          <w:color w:val="000000" w:themeColor="text1"/>
          <w:sz w:val="24"/>
          <w:szCs w:val="24"/>
        </w:rPr>
        <w:t xml:space="preserve">:       </w:t>
      </w:r>
      <w:r w:rsidR="00DA6D14" w:rsidRPr="007E2FEE">
        <w:rPr>
          <w:rFonts w:ascii="Arial" w:hAnsi="Arial" w:cs="Arial"/>
          <w:color w:val="000000" w:themeColor="text1"/>
          <w:sz w:val="24"/>
          <w:szCs w:val="24"/>
        </w:rPr>
        <w:t xml:space="preserve">   </w:t>
      </w:r>
      <w:r w:rsidR="00EB71C2" w:rsidRPr="007E2FEE">
        <w:rPr>
          <w:rFonts w:ascii="Arial" w:hAnsi="Arial" w:cs="Arial"/>
          <w:color w:val="000000" w:themeColor="text1"/>
          <w:sz w:val="24"/>
          <w:szCs w:val="24"/>
        </w:rPr>
        <w:t xml:space="preserve"> Chacón Araujo, Silvia Tatiana</w:t>
      </w:r>
    </w:p>
    <w:p w:rsidR="00EB71C2" w:rsidRPr="005C78EF" w:rsidRDefault="00EB71C2" w:rsidP="00EB71C2">
      <w:pPr>
        <w:pStyle w:val="Prrafodelista"/>
        <w:spacing w:after="0" w:line="240" w:lineRule="auto"/>
        <w:ind w:left="5103"/>
        <w:rPr>
          <w:rFonts w:ascii="Arial" w:hAnsi="Arial" w:cs="Arial"/>
          <w:color w:val="000000" w:themeColor="text1"/>
          <w:sz w:val="24"/>
          <w:szCs w:val="24"/>
        </w:rPr>
      </w:pPr>
      <w:r w:rsidRPr="007E2FEE">
        <w:rPr>
          <w:rFonts w:ascii="Arial" w:hAnsi="Arial" w:cs="Arial"/>
          <w:color w:val="000000" w:themeColor="text1"/>
          <w:sz w:val="24"/>
          <w:szCs w:val="24"/>
        </w:rPr>
        <w:t>Pissani Fupuy Liliana Patricia</w:t>
      </w:r>
    </w:p>
    <w:p w:rsidR="00EB71C2" w:rsidRPr="005C78EF" w:rsidRDefault="00EB71C2" w:rsidP="00EB71C2">
      <w:pPr>
        <w:pStyle w:val="Prrafodelista"/>
        <w:spacing w:after="0" w:line="240" w:lineRule="auto"/>
        <w:ind w:left="5103"/>
        <w:rPr>
          <w:rFonts w:ascii="Arial" w:hAnsi="Arial" w:cs="Arial"/>
          <w:color w:val="000000" w:themeColor="text1"/>
          <w:sz w:val="24"/>
          <w:szCs w:val="24"/>
        </w:rPr>
      </w:pPr>
    </w:p>
    <w:p w:rsidR="00EB71C2" w:rsidRPr="005C78EF" w:rsidRDefault="00EB71C2" w:rsidP="00EB71C2">
      <w:pPr>
        <w:pStyle w:val="Prrafodelista"/>
        <w:spacing w:after="0" w:line="240" w:lineRule="auto"/>
        <w:ind w:left="5103"/>
        <w:rPr>
          <w:rFonts w:ascii="Arial" w:hAnsi="Arial" w:cs="Arial"/>
          <w:color w:val="000000" w:themeColor="text1"/>
          <w:sz w:val="24"/>
          <w:szCs w:val="24"/>
        </w:rPr>
      </w:pPr>
    </w:p>
    <w:p w:rsidR="00EB71C2" w:rsidRPr="005C78EF" w:rsidRDefault="00EB71C2" w:rsidP="00301CCC">
      <w:pPr>
        <w:numPr>
          <w:ilvl w:val="0"/>
          <w:numId w:val="51"/>
        </w:numPr>
        <w:spacing w:after="0" w:line="240" w:lineRule="auto"/>
        <w:ind w:left="1080"/>
        <w:contextualSpacing/>
        <w:rPr>
          <w:rFonts w:ascii="Arial" w:hAnsi="Arial" w:cs="Arial"/>
          <w:b/>
          <w:color w:val="000000" w:themeColor="text1"/>
          <w:sz w:val="24"/>
          <w:szCs w:val="24"/>
        </w:rPr>
      </w:pPr>
      <w:r w:rsidRPr="005C78EF">
        <w:rPr>
          <w:rFonts w:ascii="Arial" w:hAnsi="Arial" w:cs="Arial"/>
          <w:b/>
          <w:color w:val="000000" w:themeColor="text1"/>
          <w:sz w:val="24"/>
          <w:szCs w:val="24"/>
        </w:rPr>
        <w:t>DATOS INFORMATIVOS DE LA SESIÓN:</w:t>
      </w:r>
    </w:p>
    <w:p w:rsidR="00EB71C2" w:rsidRPr="005C78EF" w:rsidRDefault="00EB71C2" w:rsidP="00EB71C2">
      <w:pPr>
        <w:spacing w:after="0" w:line="240" w:lineRule="auto"/>
        <w:ind w:left="1080"/>
        <w:contextualSpacing/>
        <w:rPr>
          <w:rFonts w:ascii="Arial" w:hAnsi="Arial" w:cs="Arial"/>
          <w:color w:val="000000" w:themeColor="text1"/>
          <w:sz w:val="24"/>
          <w:szCs w:val="24"/>
        </w:rPr>
      </w:pPr>
    </w:p>
    <w:p w:rsidR="00EB71C2" w:rsidRPr="005C78EF" w:rsidRDefault="00EB71C2" w:rsidP="00301CCC">
      <w:pPr>
        <w:numPr>
          <w:ilvl w:val="1"/>
          <w:numId w:val="51"/>
        </w:numPr>
        <w:spacing w:after="0" w:line="240" w:lineRule="auto"/>
        <w:ind w:left="2121"/>
        <w:rPr>
          <w:rFonts w:ascii="Arial" w:hAnsi="Arial" w:cs="Arial"/>
          <w:color w:val="000000" w:themeColor="text1"/>
          <w:sz w:val="24"/>
          <w:szCs w:val="24"/>
          <w:lang w:val="es-ES_tradnl"/>
        </w:rPr>
      </w:pPr>
      <w:r w:rsidRPr="005C78EF">
        <w:rPr>
          <w:rFonts w:ascii="Arial" w:hAnsi="Arial" w:cs="Arial"/>
          <w:color w:val="000000" w:themeColor="text1"/>
          <w:sz w:val="24"/>
          <w:szCs w:val="24"/>
          <w:lang w:val="es-ES_tradnl"/>
        </w:rPr>
        <w:t>Denominación de la Actividad:</w:t>
      </w:r>
    </w:p>
    <w:p w:rsidR="00EB71C2" w:rsidRDefault="00EB71C2" w:rsidP="00EB71C2">
      <w:pPr>
        <w:spacing w:after="0" w:line="240" w:lineRule="auto"/>
        <w:ind w:left="4253"/>
        <w:rPr>
          <w:rFonts w:ascii="Arial" w:hAnsi="Arial" w:cs="Arial"/>
          <w:b/>
          <w:color w:val="000000" w:themeColor="text1"/>
          <w:sz w:val="24"/>
          <w:szCs w:val="24"/>
        </w:rPr>
      </w:pPr>
      <w:r w:rsidRPr="005C78EF">
        <w:rPr>
          <w:rFonts w:ascii="Arial" w:hAnsi="Arial" w:cs="Arial"/>
          <w:b/>
          <w:color w:val="000000" w:themeColor="text1"/>
          <w:sz w:val="24"/>
          <w:szCs w:val="24"/>
        </w:rPr>
        <w:t xml:space="preserve">  </w:t>
      </w:r>
      <w:r w:rsidRPr="00DA6D14">
        <w:rPr>
          <w:rFonts w:ascii="Arial" w:hAnsi="Arial" w:cs="Arial"/>
          <w:b/>
          <w:color w:val="000000" w:themeColor="text1"/>
          <w:sz w:val="24"/>
          <w:szCs w:val="24"/>
        </w:rPr>
        <w:t>“Construyendo cosas nuevas”</w:t>
      </w:r>
    </w:p>
    <w:p w:rsidR="00EB71C2" w:rsidRPr="005C78EF" w:rsidRDefault="00EB71C2" w:rsidP="00EB71C2">
      <w:pPr>
        <w:spacing w:after="0" w:line="240" w:lineRule="auto"/>
        <w:ind w:left="5664"/>
        <w:rPr>
          <w:rFonts w:ascii="Arial" w:hAnsi="Arial" w:cs="Arial"/>
          <w:color w:val="000000" w:themeColor="text1"/>
          <w:sz w:val="24"/>
          <w:szCs w:val="24"/>
          <w:lang w:val="es-ES_tradnl"/>
        </w:rPr>
      </w:pPr>
    </w:p>
    <w:p w:rsidR="00EB71C2" w:rsidRPr="005C78EF" w:rsidRDefault="00EB71C2" w:rsidP="00301CCC">
      <w:pPr>
        <w:numPr>
          <w:ilvl w:val="1"/>
          <w:numId w:val="51"/>
        </w:numPr>
        <w:spacing w:after="0" w:line="240" w:lineRule="auto"/>
        <w:ind w:left="2121"/>
        <w:rPr>
          <w:rFonts w:ascii="Arial" w:hAnsi="Arial" w:cs="Arial"/>
          <w:color w:val="000000" w:themeColor="text1"/>
          <w:sz w:val="24"/>
          <w:szCs w:val="24"/>
          <w:lang w:val="es-ES_tradnl"/>
        </w:rPr>
      </w:pPr>
      <w:r w:rsidRPr="005C78EF">
        <w:rPr>
          <w:rFonts w:ascii="Arial" w:hAnsi="Arial" w:cs="Arial"/>
          <w:color w:val="000000" w:themeColor="text1"/>
          <w:sz w:val="24"/>
          <w:szCs w:val="24"/>
          <w:lang w:val="es-ES_tradnl"/>
        </w:rPr>
        <w:t>Justificación</w:t>
      </w:r>
    </w:p>
    <w:p w:rsidR="00EB71C2" w:rsidRPr="005C78EF" w:rsidRDefault="00EB71C2" w:rsidP="00EB71C2">
      <w:pPr>
        <w:spacing w:line="360" w:lineRule="auto"/>
        <w:ind w:left="1276"/>
        <w:rPr>
          <w:rFonts w:ascii="Arial" w:hAnsi="Arial" w:cs="Arial"/>
          <w:color w:val="000000" w:themeColor="text1"/>
          <w:sz w:val="24"/>
          <w:szCs w:val="24"/>
        </w:rPr>
      </w:pPr>
    </w:p>
    <w:p w:rsidR="00EB71C2" w:rsidRPr="005C78EF" w:rsidRDefault="00EB71C2" w:rsidP="00EB71C2">
      <w:pPr>
        <w:spacing w:line="360" w:lineRule="auto"/>
        <w:ind w:left="1276"/>
        <w:jc w:val="both"/>
        <w:rPr>
          <w:rFonts w:ascii="Arial" w:hAnsi="Arial" w:cs="Arial"/>
          <w:color w:val="000000" w:themeColor="text1"/>
          <w:sz w:val="24"/>
          <w:szCs w:val="24"/>
        </w:rPr>
      </w:pPr>
      <w:r w:rsidRPr="005C78EF">
        <w:rPr>
          <w:rFonts w:ascii="Arial" w:hAnsi="Arial" w:cs="Arial"/>
          <w:color w:val="000000" w:themeColor="text1"/>
          <w:sz w:val="24"/>
          <w:szCs w:val="24"/>
        </w:rPr>
        <w:t>Se sabe que, en la actualidad, el nivel de creatividad en los niños y niñas está bajando de manera significativa por lo que la siguiente sesión tiene como objetivo que el niño desarrolle su creatividad a través del juego de construcción, ellos pondrán su imaginación y construirán cosas divertidas y nuevas.</w:t>
      </w:r>
    </w:p>
    <w:p w:rsidR="00EB71C2" w:rsidRPr="005C78EF" w:rsidRDefault="00EB71C2" w:rsidP="00EB71C2">
      <w:pPr>
        <w:spacing w:line="360" w:lineRule="auto"/>
        <w:ind w:left="1276"/>
        <w:jc w:val="both"/>
        <w:rPr>
          <w:rFonts w:ascii="Arial" w:hAnsi="Arial" w:cs="Arial"/>
          <w:color w:val="000000" w:themeColor="text1"/>
          <w:sz w:val="24"/>
          <w:szCs w:val="24"/>
        </w:rPr>
      </w:pPr>
    </w:p>
    <w:p w:rsidR="00EB71C2" w:rsidRPr="005C78EF" w:rsidRDefault="00B51BF1" w:rsidP="00301CCC">
      <w:pPr>
        <w:numPr>
          <w:ilvl w:val="1"/>
          <w:numId w:val="51"/>
        </w:numPr>
        <w:spacing w:after="0" w:line="240" w:lineRule="auto"/>
        <w:ind w:left="2121"/>
        <w:rPr>
          <w:rFonts w:ascii="Arial" w:hAnsi="Arial" w:cs="Arial"/>
          <w:color w:val="000000" w:themeColor="text1"/>
          <w:sz w:val="24"/>
          <w:szCs w:val="24"/>
          <w:lang w:val="es-ES_tradnl"/>
        </w:rPr>
      </w:pPr>
      <w:r>
        <w:rPr>
          <w:rFonts w:ascii="Arial" w:hAnsi="Arial" w:cs="Arial"/>
          <w:color w:val="000000" w:themeColor="text1"/>
          <w:sz w:val="24"/>
          <w:szCs w:val="24"/>
          <w:lang w:val="es-ES_tradnl"/>
        </w:rPr>
        <w:t xml:space="preserve"> </w:t>
      </w:r>
      <w:r w:rsidR="00EB71C2" w:rsidRPr="005C78EF">
        <w:rPr>
          <w:rFonts w:ascii="Arial" w:hAnsi="Arial" w:cs="Arial"/>
          <w:color w:val="000000" w:themeColor="text1"/>
          <w:sz w:val="24"/>
          <w:szCs w:val="24"/>
          <w:lang w:val="es-ES_tradnl"/>
        </w:rPr>
        <w:t>Duración:</w:t>
      </w:r>
    </w:p>
    <w:p w:rsidR="00EB71C2" w:rsidRPr="005C78EF" w:rsidRDefault="00EB71C2" w:rsidP="00301CCC">
      <w:pPr>
        <w:pStyle w:val="Prrafodelista"/>
        <w:numPr>
          <w:ilvl w:val="0"/>
          <w:numId w:val="69"/>
        </w:numPr>
        <w:spacing w:before="240"/>
        <w:rPr>
          <w:rFonts w:ascii="Arial" w:hAnsi="Arial" w:cs="Arial"/>
          <w:color w:val="000000" w:themeColor="text1"/>
          <w:sz w:val="24"/>
          <w:szCs w:val="24"/>
        </w:rPr>
      </w:pPr>
      <w:r w:rsidRPr="005C78EF">
        <w:rPr>
          <w:rFonts w:ascii="Arial" w:hAnsi="Arial" w:cs="Arial"/>
          <w:color w:val="000000" w:themeColor="text1"/>
          <w:sz w:val="24"/>
          <w:szCs w:val="24"/>
        </w:rPr>
        <w:t>minutos</w:t>
      </w:r>
    </w:p>
    <w:p w:rsidR="00EB71C2" w:rsidRPr="005C78EF" w:rsidRDefault="00EB71C2" w:rsidP="00EB71C2">
      <w:pPr>
        <w:pStyle w:val="Prrafodelista"/>
        <w:spacing w:before="240"/>
        <w:ind w:left="2832"/>
        <w:rPr>
          <w:rFonts w:ascii="Arial" w:hAnsi="Arial" w:cs="Arial"/>
          <w:color w:val="000000" w:themeColor="text1"/>
          <w:sz w:val="24"/>
          <w:szCs w:val="24"/>
        </w:rPr>
      </w:pPr>
    </w:p>
    <w:p w:rsidR="00EB71C2" w:rsidRPr="005C78EF" w:rsidRDefault="00EB71C2" w:rsidP="00EB71C2">
      <w:pPr>
        <w:pStyle w:val="Prrafodelista"/>
        <w:spacing w:before="240"/>
        <w:ind w:left="2832"/>
        <w:rPr>
          <w:rFonts w:ascii="Arial" w:hAnsi="Arial" w:cs="Arial"/>
          <w:color w:val="000000" w:themeColor="text1"/>
          <w:sz w:val="24"/>
          <w:szCs w:val="24"/>
        </w:rPr>
      </w:pPr>
    </w:p>
    <w:p w:rsidR="00EB71C2" w:rsidRPr="005C78EF" w:rsidRDefault="00EB71C2" w:rsidP="00301CCC">
      <w:pPr>
        <w:pStyle w:val="Prrafodelista"/>
        <w:numPr>
          <w:ilvl w:val="0"/>
          <w:numId w:val="51"/>
        </w:numPr>
        <w:spacing w:after="0" w:line="240" w:lineRule="auto"/>
        <w:rPr>
          <w:rFonts w:ascii="Arial" w:hAnsi="Arial" w:cs="Arial"/>
          <w:b/>
          <w:color w:val="000000" w:themeColor="text1"/>
          <w:sz w:val="24"/>
          <w:szCs w:val="24"/>
        </w:rPr>
      </w:pPr>
      <w:r w:rsidRPr="005C78EF">
        <w:rPr>
          <w:rFonts w:ascii="Arial" w:hAnsi="Arial" w:cs="Arial"/>
          <w:b/>
          <w:color w:val="000000" w:themeColor="text1"/>
          <w:sz w:val="24"/>
          <w:szCs w:val="24"/>
        </w:rPr>
        <w:t>INDICADOR DE EVALUACIÓN:</w:t>
      </w:r>
    </w:p>
    <w:p w:rsidR="00EB71C2" w:rsidRPr="005C78EF" w:rsidRDefault="00EB71C2" w:rsidP="00EB71C2">
      <w:pPr>
        <w:spacing w:after="0" w:line="240" w:lineRule="auto"/>
        <w:rPr>
          <w:rFonts w:ascii="Arial" w:hAnsi="Arial" w:cs="Arial"/>
          <w:color w:val="000000" w:themeColor="text1"/>
          <w:sz w:val="24"/>
          <w:szCs w:val="24"/>
        </w:rPr>
      </w:pPr>
    </w:p>
    <w:p w:rsidR="00EB71C2" w:rsidRPr="005C78EF" w:rsidRDefault="00EB71C2" w:rsidP="00EB71C2">
      <w:pPr>
        <w:spacing w:after="0" w:line="240" w:lineRule="auto"/>
        <w:rPr>
          <w:rFonts w:ascii="Arial" w:hAnsi="Arial" w:cs="Arial"/>
          <w:color w:val="000000" w:themeColor="text1"/>
          <w:sz w:val="24"/>
          <w:szCs w:val="24"/>
        </w:rPr>
      </w:pPr>
    </w:p>
    <w:p w:rsidR="00EB71C2" w:rsidRPr="005C78EF" w:rsidRDefault="00EB71C2" w:rsidP="00EB71C2">
      <w:pPr>
        <w:spacing w:after="0" w:line="480" w:lineRule="auto"/>
        <w:ind w:left="1277"/>
        <w:rPr>
          <w:rFonts w:ascii="Arial" w:hAnsi="Arial" w:cs="Arial"/>
          <w:color w:val="000000" w:themeColor="text1"/>
          <w:sz w:val="24"/>
          <w:szCs w:val="24"/>
        </w:rPr>
      </w:pPr>
      <w:r w:rsidRPr="005C78EF">
        <w:rPr>
          <w:rFonts w:ascii="Arial" w:hAnsi="Arial" w:cs="Arial"/>
          <w:color w:val="000000" w:themeColor="text1"/>
          <w:sz w:val="24"/>
          <w:szCs w:val="24"/>
        </w:rPr>
        <w:t>Confecciona  objetos inusuales a partir de material propuesto.</w:t>
      </w:r>
    </w:p>
    <w:p w:rsidR="00EB71C2" w:rsidRDefault="00EB71C2" w:rsidP="00EB71C2">
      <w:pPr>
        <w:spacing w:after="0" w:line="480" w:lineRule="auto"/>
        <w:ind w:left="1277"/>
        <w:rPr>
          <w:rFonts w:ascii="Arial" w:hAnsi="Arial" w:cs="Arial"/>
          <w:color w:val="000000" w:themeColor="text1"/>
          <w:sz w:val="24"/>
          <w:szCs w:val="24"/>
        </w:rPr>
      </w:pPr>
    </w:p>
    <w:p w:rsidR="00B51BF1" w:rsidRPr="005C78EF" w:rsidRDefault="00B51BF1" w:rsidP="00EB71C2">
      <w:pPr>
        <w:spacing w:after="0" w:line="480" w:lineRule="auto"/>
        <w:ind w:left="1277"/>
        <w:rPr>
          <w:rFonts w:ascii="Arial" w:hAnsi="Arial" w:cs="Arial"/>
          <w:color w:val="000000" w:themeColor="text1"/>
          <w:sz w:val="24"/>
          <w:szCs w:val="24"/>
        </w:rPr>
      </w:pPr>
    </w:p>
    <w:p w:rsidR="00EB71C2" w:rsidRPr="005C78EF" w:rsidRDefault="00EB71C2" w:rsidP="00301CCC">
      <w:pPr>
        <w:numPr>
          <w:ilvl w:val="0"/>
          <w:numId w:val="51"/>
        </w:numPr>
        <w:spacing w:after="0" w:line="240" w:lineRule="auto"/>
        <w:contextualSpacing/>
        <w:rPr>
          <w:rFonts w:ascii="Arial" w:hAnsi="Arial" w:cs="Arial"/>
          <w:color w:val="000000" w:themeColor="text1"/>
          <w:sz w:val="24"/>
          <w:szCs w:val="24"/>
        </w:rPr>
      </w:pPr>
      <w:r w:rsidRPr="005C78EF">
        <w:rPr>
          <w:rFonts w:ascii="Arial" w:hAnsi="Arial" w:cs="Arial"/>
          <w:color w:val="000000" w:themeColor="text1"/>
          <w:sz w:val="24"/>
          <w:szCs w:val="24"/>
        </w:rPr>
        <w:lastRenderedPageBreak/>
        <w:t>DESARROLLO DE LA SESIÓN:</w:t>
      </w:r>
    </w:p>
    <w:p w:rsidR="00EB71C2" w:rsidRPr="005C78EF" w:rsidRDefault="00EB71C2" w:rsidP="00EB71C2">
      <w:pPr>
        <w:rPr>
          <w:rFonts w:ascii="Arial" w:hAnsi="Arial" w:cs="Arial"/>
          <w:color w:val="000000" w:themeColor="text1"/>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5C78EF" w:rsidRPr="005C78EF" w:rsidTr="005C78EF">
        <w:tc>
          <w:tcPr>
            <w:tcW w:w="1710" w:type="dxa"/>
            <w:vAlign w:val="center"/>
          </w:tcPr>
          <w:p w:rsidR="00EB71C2" w:rsidRPr="005C78EF" w:rsidRDefault="00EB71C2" w:rsidP="005C78EF">
            <w:pPr>
              <w:spacing w:line="360" w:lineRule="auto"/>
              <w:jc w:val="center"/>
              <w:rPr>
                <w:rFonts w:ascii="Arial" w:hAnsi="Arial" w:cs="Arial"/>
                <w:b/>
                <w:color w:val="000000" w:themeColor="text1"/>
                <w:sz w:val="24"/>
                <w:szCs w:val="24"/>
              </w:rPr>
            </w:pPr>
            <w:r w:rsidRPr="005C78EF">
              <w:rPr>
                <w:rFonts w:ascii="Arial" w:hAnsi="Arial" w:cs="Arial"/>
                <w:b/>
                <w:color w:val="000000" w:themeColor="text1"/>
                <w:sz w:val="24"/>
                <w:szCs w:val="24"/>
              </w:rPr>
              <w:t>Procesos Pedagógicos</w:t>
            </w:r>
          </w:p>
        </w:tc>
        <w:tc>
          <w:tcPr>
            <w:tcW w:w="5844" w:type="dxa"/>
            <w:vAlign w:val="center"/>
          </w:tcPr>
          <w:p w:rsidR="00EB71C2" w:rsidRPr="005C78EF" w:rsidRDefault="00EB71C2" w:rsidP="005C78EF">
            <w:pPr>
              <w:spacing w:line="360" w:lineRule="auto"/>
              <w:jc w:val="center"/>
              <w:rPr>
                <w:rFonts w:ascii="Arial" w:hAnsi="Arial" w:cs="Arial"/>
                <w:b/>
                <w:color w:val="000000" w:themeColor="text1"/>
                <w:sz w:val="24"/>
                <w:szCs w:val="24"/>
              </w:rPr>
            </w:pPr>
            <w:r w:rsidRPr="005C78EF">
              <w:rPr>
                <w:rFonts w:ascii="Arial" w:hAnsi="Arial" w:cs="Arial"/>
                <w:b/>
                <w:color w:val="000000" w:themeColor="text1"/>
                <w:sz w:val="24"/>
                <w:szCs w:val="24"/>
              </w:rPr>
              <w:t>Estrategias/Actividades</w:t>
            </w:r>
          </w:p>
        </w:tc>
        <w:tc>
          <w:tcPr>
            <w:tcW w:w="2268" w:type="dxa"/>
            <w:vAlign w:val="center"/>
          </w:tcPr>
          <w:p w:rsidR="00EB71C2" w:rsidRPr="005C78EF" w:rsidRDefault="00EB71C2" w:rsidP="005C78EF">
            <w:pPr>
              <w:spacing w:line="360" w:lineRule="auto"/>
              <w:jc w:val="center"/>
              <w:rPr>
                <w:rFonts w:ascii="Arial" w:hAnsi="Arial" w:cs="Arial"/>
                <w:b/>
                <w:color w:val="000000" w:themeColor="text1"/>
                <w:sz w:val="24"/>
                <w:szCs w:val="24"/>
              </w:rPr>
            </w:pPr>
            <w:r w:rsidRPr="005C78EF">
              <w:rPr>
                <w:rFonts w:ascii="Arial" w:hAnsi="Arial" w:cs="Arial"/>
                <w:b/>
                <w:color w:val="000000" w:themeColor="text1"/>
                <w:sz w:val="24"/>
                <w:szCs w:val="24"/>
              </w:rPr>
              <w:t>Recursos</w:t>
            </w:r>
          </w:p>
        </w:tc>
      </w:tr>
      <w:tr w:rsidR="005C78EF" w:rsidRPr="005C78EF" w:rsidTr="005C78EF">
        <w:tc>
          <w:tcPr>
            <w:tcW w:w="1710" w:type="dxa"/>
          </w:tcPr>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Introducción</w:t>
            </w: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Desarrollo</w:t>
            </w: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Default="00EB71C2" w:rsidP="005C78EF">
            <w:pPr>
              <w:spacing w:line="360" w:lineRule="auto"/>
              <w:rPr>
                <w:rFonts w:ascii="Arial" w:hAnsi="Arial" w:cs="Arial"/>
                <w:color w:val="000000" w:themeColor="text1"/>
                <w:sz w:val="24"/>
                <w:szCs w:val="24"/>
              </w:rPr>
            </w:pPr>
          </w:p>
          <w:p w:rsidR="00B51BF1" w:rsidRDefault="00B51BF1" w:rsidP="005C78EF">
            <w:pPr>
              <w:spacing w:line="360" w:lineRule="auto"/>
              <w:rPr>
                <w:rFonts w:ascii="Arial" w:hAnsi="Arial" w:cs="Arial"/>
                <w:color w:val="000000" w:themeColor="text1"/>
                <w:sz w:val="24"/>
                <w:szCs w:val="24"/>
              </w:rPr>
            </w:pPr>
          </w:p>
          <w:p w:rsidR="00B51BF1" w:rsidRPr="005C78EF" w:rsidRDefault="00B51BF1"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Culminación</w:t>
            </w:r>
          </w:p>
        </w:tc>
        <w:tc>
          <w:tcPr>
            <w:tcW w:w="5844" w:type="dxa"/>
          </w:tcPr>
          <w:p w:rsidR="00EB71C2" w:rsidRPr="005C78EF" w:rsidRDefault="00EB71C2" w:rsidP="005C78EF">
            <w:pPr>
              <w:spacing w:line="360" w:lineRule="auto"/>
              <w:jc w:val="both"/>
              <w:rPr>
                <w:rFonts w:ascii="Arial" w:hAnsi="Arial" w:cs="Arial"/>
                <w:color w:val="000000" w:themeColor="text1"/>
                <w:sz w:val="24"/>
                <w:szCs w:val="24"/>
              </w:rPr>
            </w:pPr>
            <w:r w:rsidRPr="005C78EF">
              <w:rPr>
                <w:rFonts w:ascii="Arial" w:hAnsi="Arial" w:cs="Arial"/>
                <w:color w:val="000000" w:themeColor="text1"/>
                <w:sz w:val="24"/>
                <w:szCs w:val="24"/>
              </w:rPr>
              <w:t>Nos saludamos antes de comenzar, con una canción.</w:t>
            </w:r>
          </w:p>
          <w:p w:rsidR="00EB71C2" w:rsidRPr="005C78EF" w:rsidRDefault="00EB71C2" w:rsidP="005C78EF">
            <w:pPr>
              <w:spacing w:line="360" w:lineRule="auto"/>
              <w:jc w:val="both"/>
              <w:rPr>
                <w:rFonts w:ascii="Arial" w:hAnsi="Arial" w:cs="Arial"/>
                <w:color w:val="000000" w:themeColor="text1"/>
                <w:sz w:val="24"/>
                <w:szCs w:val="24"/>
              </w:rPr>
            </w:pPr>
            <w:r w:rsidRPr="005C78EF">
              <w:rPr>
                <w:rFonts w:ascii="Arial" w:hAnsi="Arial" w:cs="Arial"/>
                <w:color w:val="000000" w:themeColor="text1"/>
                <w:sz w:val="24"/>
                <w:szCs w:val="24"/>
              </w:rPr>
              <w:t xml:space="preserve">Se inicia la sesión con una caja sorpresa: </w:t>
            </w:r>
          </w:p>
          <w:p w:rsidR="00EB71C2" w:rsidRPr="005C78EF" w:rsidRDefault="00EB71C2" w:rsidP="00301CCC">
            <w:pPr>
              <w:pStyle w:val="Prrafodelista"/>
              <w:numPr>
                <w:ilvl w:val="0"/>
                <w:numId w:val="53"/>
              </w:numPr>
              <w:spacing w:line="360" w:lineRule="auto"/>
              <w:ind w:left="633"/>
              <w:jc w:val="both"/>
              <w:rPr>
                <w:rFonts w:ascii="Arial" w:hAnsi="Arial" w:cs="Arial"/>
                <w:color w:val="000000" w:themeColor="text1"/>
                <w:sz w:val="24"/>
                <w:szCs w:val="24"/>
              </w:rPr>
            </w:pPr>
            <w:r w:rsidRPr="005C78EF">
              <w:rPr>
                <w:rFonts w:ascii="Arial" w:hAnsi="Arial" w:cs="Arial"/>
                <w:color w:val="000000" w:themeColor="text1"/>
                <w:sz w:val="24"/>
                <w:szCs w:val="24"/>
              </w:rPr>
              <w:t>¿Qué será?</w:t>
            </w:r>
          </w:p>
          <w:p w:rsidR="00EB71C2" w:rsidRPr="005C78EF" w:rsidRDefault="00EB71C2" w:rsidP="00301CCC">
            <w:pPr>
              <w:pStyle w:val="Prrafodelista"/>
              <w:numPr>
                <w:ilvl w:val="0"/>
                <w:numId w:val="53"/>
              </w:numPr>
              <w:spacing w:line="360" w:lineRule="auto"/>
              <w:ind w:left="633"/>
              <w:jc w:val="both"/>
              <w:rPr>
                <w:rFonts w:ascii="Arial" w:hAnsi="Arial" w:cs="Arial"/>
                <w:color w:val="000000" w:themeColor="text1"/>
                <w:sz w:val="24"/>
                <w:szCs w:val="24"/>
              </w:rPr>
            </w:pPr>
            <w:r w:rsidRPr="005C78EF">
              <w:rPr>
                <w:rFonts w:ascii="Arial" w:hAnsi="Arial" w:cs="Arial"/>
                <w:color w:val="000000" w:themeColor="text1"/>
                <w:sz w:val="24"/>
                <w:szCs w:val="24"/>
              </w:rPr>
              <w:t>¿Qué son?</w:t>
            </w:r>
          </w:p>
          <w:p w:rsidR="00EB71C2" w:rsidRPr="005C78EF" w:rsidRDefault="00EB71C2" w:rsidP="00301CCC">
            <w:pPr>
              <w:pStyle w:val="Prrafodelista"/>
              <w:numPr>
                <w:ilvl w:val="0"/>
                <w:numId w:val="53"/>
              </w:numPr>
              <w:spacing w:line="360" w:lineRule="auto"/>
              <w:ind w:left="633"/>
              <w:jc w:val="both"/>
              <w:rPr>
                <w:rFonts w:ascii="Arial" w:hAnsi="Arial" w:cs="Arial"/>
                <w:color w:val="000000" w:themeColor="text1"/>
                <w:sz w:val="24"/>
                <w:szCs w:val="24"/>
              </w:rPr>
            </w:pPr>
            <w:r w:rsidRPr="005C78EF">
              <w:rPr>
                <w:rFonts w:ascii="Arial" w:hAnsi="Arial" w:cs="Arial"/>
                <w:color w:val="000000" w:themeColor="text1"/>
                <w:sz w:val="24"/>
                <w:szCs w:val="24"/>
              </w:rPr>
              <w:t>¿Qué colores tiene?</w:t>
            </w:r>
          </w:p>
          <w:p w:rsidR="00EB71C2" w:rsidRPr="005C78EF" w:rsidRDefault="00EB71C2" w:rsidP="00301CCC">
            <w:pPr>
              <w:pStyle w:val="Prrafodelista"/>
              <w:numPr>
                <w:ilvl w:val="0"/>
                <w:numId w:val="53"/>
              </w:numPr>
              <w:spacing w:line="360" w:lineRule="auto"/>
              <w:ind w:left="633"/>
              <w:jc w:val="both"/>
              <w:rPr>
                <w:rFonts w:ascii="Arial" w:hAnsi="Arial" w:cs="Arial"/>
                <w:color w:val="000000" w:themeColor="text1"/>
                <w:sz w:val="24"/>
                <w:szCs w:val="24"/>
              </w:rPr>
            </w:pPr>
            <w:r w:rsidRPr="005C78EF">
              <w:rPr>
                <w:rFonts w:ascii="Arial" w:hAnsi="Arial" w:cs="Arial"/>
                <w:color w:val="000000" w:themeColor="text1"/>
                <w:sz w:val="24"/>
                <w:szCs w:val="24"/>
              </w:rPr>
              <w:t>¿Ustedes ya han jugado con estos juegos?</w:t>
            </w:r>
          </w:p>
          <w:p w:rsidR="00EB71C2" w:rsidRPr="005C78EF" w:rsidRDefault="00EB71C2" w:rsidP="00301CCC">
            <w:pPr>
              <w:pStyle w:val="Prrafodelista"/>
              <w:numPr>
                <w:ilvl w:val="0"/>
                <w:numId w:val="53"/>
              </w:numPr>
              <w:spacing w:line="360" w:lineRule="auto"/>
              <w:ind w:left="633"/>
              <w:jc w:val="both"/>
              <w:rPr>
                <w:rFonts w:ascii="Arial" w:hAnsi="Arial" w:cs="Arial"/>
                <w:color w:val="000000" w:themeColor="text1"/>
                <w:sz w:val="24"/>
                <w:szCs w:val="24"/>
              </w:rPr>
            </w:pPr>
            <w:r w:rsidRPr="005C78EF">
              <w:rPr>
                <w:rFonts w:ascii="Arial" w:hAnsi="Arial" w:cs="Arial"/>
                <w:color w:val="000000" w:themeColor="text1"/>
                <w:sz w:val="24"/>
                <w:szCs w:val="24"/>
              </w:rPr>
              <w:t>¿Y qué hicieron?</w:t>
            </w:r>
          </w:p>
          <w:p w:rsidR="00EB71C2" w:rsidRPr="005C78EF" w:rsidRDefault="00EB71C2" w:rsidP="005C78EF">
            <w:pPr>
              <w:pStyle w:val="Prrafodelista"/>
              <w:spacing w:line="360" w:lineRule="auto"/>
              <w:ind w:left="303"/>
              <w:jc w:val="both"/>
              <w:rPr>
                <w:rFonts w:ascii="Arial" w:hAnsi="Arial" w:cs="Arial"/>
                <w:color w:val="000000" w:themeColor="text1"/>
                <w:sz w:val="24"/>
                <w:szCs w:val="24"/>
              </w:rPr>
            </w:pPr>
            <w:r w:rsidRPr="005C78EF">
              <w:rPr>
                <w:rFonts w:ascii="Arial" w:hAnsi="Arial" w:cs="Arial"/>
                <w:color w:val="000000" w:themeColor="text1"/>
                <w:sz w:val="24"/>
                <w:szCs w:val="24"/>
              </w:rPr>
              <w:t>Pregunta conflicto</w:t>
            </w:r>
          </w:p>
          <w:p w:rsidR="00EB71C2" w:rsidRPr="005C78EF" w:rsidRDefault="00EB71C2" w:rsidP="005C78EF">
            <w:pPr>
              <w:spacing w:line="360" w:lineRule="auto"/>
              <w:jc w:val="both"/>
              <w:rPr>
                <w:rFonts w:ascii="Arial" w:hAnsi="Arial" w:cs="Arial"/>
                <w:color w:val="000000" w:themeColor="text1"/>
                <w:sz w:val="24"/>
                <w:szCs w:val="24"/>
              </w:rPr>
            </w:pPr>
            <w:r w:rsidRPr="005C78EF">
              <w:rPr>
                <w:rFonts w:ascii="Arial" w:hAnsi="Arial" w:cs="Arial"/>
                <w:color w:val="000000" w:themeColor="text1"/>
                <w:sz w:val="24"/>
                <w:szCs w:val="24"/>
              </w:rPr>
              <w:t>¿Qué podemos hacer con este material?</w:t>
            </w:r>
          </w:p>
          <w:p w:rsidR="00EB71C2" w:rsidRPr="005C78EF" w:rsidRDefault="00EB71C2" w:rsidP="005C78EF">
            <w:pPr>
              <w:spacing w:line="360" w:lineRule="auto"/>
              <w:jc w:val="both"/>
              <w:rPr>
                <w:rFonts w:ascii="Arial" w:hAnsi="Arial" w:cs="Arial"/>
                <w:color w:val="000000" w:themeColor="text1"/>
                <w:sz w:val="24"/>
                <w:szCs w:val="24"/>
              </w:rPr>
            </w:pPr>
            <w:r w:rsidRPr="005C78EF">
              <w:rPr>
                <w:rFonts w:ascii="Arial" w:hAnsi="Arial" w:cs="Arial"/>
                <w:color w:val="000000" w:themeColor="text1"/>
                <w:sz w:val="24"/>
                <w:szCs w:val="24"/>
              </w:rPr>
              <w:t>Se declara el tema:</w:t>
            </w:r>
          </w:p>
          <w:p w:rsidR="00EB71C2" w:rsidRPr="005C78EF" w:rsidRDefault="00EB71C2" w:rsidP="005C78EF">
            <w:pPr>
              <w:spacing w:line="360" w:lineRule="auto"/>
              <w:jc w:val="center"/>
              <w:rPr>
                <w:rFonts w:ascii="Arial" w:hAnsi="Arial" w:cs="Arial"/>
                <w:b/>
                <w:color w:val="000000" w:themeColor="text1"/>
                <w:sz w:val="24"/>
                <w:szCs w:val="24"/>
              </w:rPr>
            </w:pPr>
            <w:r w:rsidRPr="005C78EF">
              <w:rPr>
                <w:rFonts w:ascii="Arial" w:hAnsi="Arial" w:cs="Arial"/>
                <w:b/>
                <w:color w:val="000000" w:themeColor="text1"/>
                <w:sz w:val="24"/>
                <w:szCs w:val="24"/>
              </w:rPr>
              <w:t>“Construyendo cosas nuevas”</w:t>
            </w:r>
          </w:p>
          <w:p w:rsidR="00EB71C2" w:rsidRPr="005C78EF" w:rsidRDefault="00EB71C2" w:rsidP="005C78EF">
            <w:pPr>
              <w:spacing w:line="360" w:lineRule="auto"/>
              <w:jc w:val="center"/>
              <w:rPr>
                <w:rFonts w:ascii="Arial" w:hAnsi="Arial" w:cs="Arial"/>
                <w:b/>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La maestra explicará y entregará el material a los niños y ellos construirán cosas nuevas con los bloques.</w:t>
            </w:r>
            <w:r w:rsidR="00B51BF1">
              <w:rPr>
                <w:rFonts w:ascii="Arial" w:hAnsi="Arial" w:cs="Arial"/>
                <w:color w:val="000000" w:themeColor="text1"/>
                <w:sz w:val="24"/>
                <w:szCs w:val="24"/>
              </w:rPr>
              <w:t>, desarrollándose aquí el juego de construcción.</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Al finalizar de construir</w:t>
            </w:r>
            <w:r w:rsidR="00B51BF1">
              <w:rPr>
                <w:rFonts w:ascii="Arial" w:hAnsi="Arial" w:cs="Arial"/>
                <w:color w:val="000000" w:themeColor="text1"/>
                <w:sz w:val="24"/>
                <w:szCs w:val="24"/>
              </w:rPr>
              <w:t xml:space="preserve"> y jugar,</w:t>
            </w:r>
            <w:r w:rsidRPr="005C78EF">
              <w:rPr>
                <w:rFonts w:ascii="Arial" w:hAnsi="Arial" w:cs="Arial"/>
                <w:color w:val="000000" w:themeColor="text1"/>
                <w:sz w:val="24"/>
                <w:szCs w:val="24"/>
              </w:rPr>
              <w:t xml:space="preserve"> expondrán lo que hicieron.</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Luego se le entregará una hoja para que plasme o dibuje lo que han realizado</w:t>
            </w:r>
          </w:p>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Finalizamos con las preguntas</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Meta cognición:</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¿Qué hicieron?</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¿Cómo se sintieron?</w:t>
            </w:r>
          </w:p>
          <w:p w:rsidR="00EB71C2" w:rsidRPr="005C78EF" w:rsidRDefault="00EB71C2" w:rsidP="005C78EF">
            <w:pPr>
              <w:spacing w:line="360" w:lineRule="auto"/>
              <w:rPr>
                <w:rFonts w:ascii="Arial" w:hAnsi="Arial" w:cs="Arial"/>
                <w:color w:val="000000" w:themeColor="text1"/>
                <w:sz w:val="24"/>
                <w:szCs w:val="24"/>
              </w:rPr>
            </w:pPr>
            <w:r w:rsidRPr="005C78EF">
              <w:rPr>
                <w:rFonts w:ascii="Arial" w:hAnsi="Arial" w:cs="Arial"/>
                <w:color w:val="000000" w:themeColor="text1"/>
                <w:sz w:val="24"/>
                <w:szCs w:val="24"/>
              </w:rPr>
              <w:t xml:space="preserve">¿Les gustó? </w:t>
            </w:r>
          </w:p>
          <w:p w:rsidR="00EB71C2" w:rsidRPr="005C78EF" w:rsidRDefault="00EB71C2" w:rsidP="005C78EF">
            <w:pPr>
              <w:spacing w:line="360" w:lineRule="auto"/>
              <w:jc w:val="both"/>
              <w:rPr>
                <w:rFonts w:ascii="Arial" w:hAnsi="Arial" w:cs="Arial"/>
                <w:color w:val="000000" w:themeColor="text1"/>
                <w:sz w:val="24"/>
                <w:szCs w:val="24"/>
              </w:rPr>
            </w:pPr>
            <w:r w:rsidRPr="005C78EF">
              <w:rPr>
                <w:rFonts w:ascii="Arial" w:hAnsi="Arial" w:cs="Arial"/>
                <w:color w:val="000000" w:themeColor="text1"/>
                <w:sz w:val="24"/>
                <w:szCs w:val="24"/>
              </w:rPr>
              <w:t xml:space="preserve">Se evalúa el proceso aprendizaje usando una ficha de heteroevaluación de acuerdo a los indicadores considerados. </w:t>
            </w:r>
          </w:p>
        </w:tc>
        <w:tc>
          <w:tcPr>
            <w:tcW w:w="2268" w:type="dxa"/>
          </w:tcPr>
          <w:p w:rsidR="00EB71C2" w:rsidRPr="005C78EF" w:rsidRDefault="00EB71C2" w:rsidP="005C78EF">
            <w:pPr>
              <w:spacing w:line="360" w:lineRule="auto"/>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Caja sorpresa</w:t>
            </w: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Piezas de lego</w:t>
            </w: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Canción</w:t>
            </w: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 xml:space="preserve">Voz humana </w:t>
            </w: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p>
          <w:p w:rsidR="00B51BF1" w:rsidRDefault="00B51BF1" w:rsidP="005C78EF">
            <w:pPr>
              <w:spacing w:line="360" w:lineRule="auto"/>
              <w:ind w:left="176"/>
              <w:rPr>
                <w:rFonts w:ascii="Arial" w:hAnsi="Arial" w:cs="Arial"/>
                <w:color w:val="000000" w:themeColor="text1"/>
                <w:sz w:val="24"/>
                <w:szCs w:val="24"/>
              </w:rPr>
            </w:pP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Papel</w:t>
            </w:r>
          </w:p>
          <w:p w:rsidR="00EB71C2" w:rsidRPr="005C78EF" w:rsidRDefault="00EB71C2" w:rsidP="005C78EF">
            <w:pPr>
              <w:spacing w:line="360" w:lineRule="auto"/>
              <w:ind w:left="176"/>
              <w:rPr>
                <w:rFonts w:ascii="Arial" w:hAnsi="Arial" w:cs="Arial"/>
                <w:color w:val="000000" w:themeColor="text1"/>
                <w:sz w:val="24"/>
                <w:szCs w:val="24"/>
              </w:rPr>
            </w:pPr>
            <w:r w:rsidRPr="005C78EF">
              <w:rPr>
                <w:rFonts w:ascii="Arial" w:hAnsi="Arial" w:cs="Arial"/>
                <w:color w:val="000000" w:themeColor="text1"/>
                <w:sz w:val="24"/>
                <w:szCs w:val="24"/>
              </w:rPr>
              <w:t>Colores</w:t>
            </w:r>
          </w:p>
        </w:tc>
      </w:tr>
    </w:tbl>
    <w:p w:rsidR="00EB71C2" w:rsidRPr="007935AA" w:rsidRDefault="00EB71C2" w:rsidP="00301CCC">
      <w:pPr>
        <w:pStyle w:val="Prrafodelista"/>
        <w:numPr>
          <w:ilvl w:val="0"/>
          <w:numId w:val="51"/>
        </w:numPr>
        <w:tabs>
          <w:tab w:val="left" w:pos="690"/>
        </w:tabs>
        <w:rPr>
          <w:rFonts w:ascii="Arial" w:hAnsi="Arial" w:cs="Arial"/>
          <w:b/>
          <w:color w:val="FF0000"/>
          <w:sz w:val="24"/>
          <w:szCs w:val="24"/>
        </w:rPr>
      </w:pPr>
      <w:r w:rsidRPr="007935AA">
        <w:rPr>
          <w:rFonts w:ascii="Arial" w:hAnsi="Arial" w:cs="Arial"/>
          <w:b/>
          <w:sz w:val="24"/>
          <w:szCs w:val="24"/>
        </w:rPr>
        <w:lastRenderedPageBreak/>
        <w:t xml:space="preserve">ANEXOS </w:t>
      </w:r>
    </w:p>
    <w:p w:rsidR="00EB71C2" w:rsidRPr="007935AA" w:rsidRDefault="00EB71C2" w:rsidP="00B51BF1">
      <w:pPr>
        <w:tabs>
          <w:tab w:val="left" w:pos="690"/>
        </w:tabs>
        <w:jc w:val="center"/>
        <w:rPr>
          <w:rFonts w:ascii="Arial" w:hAnsi="Arial" w:cs="Arial"/>
          <w:b/>
          <w:sz w:val="24"/>
          <w:szCs w:val="24"/>
        </w:rPr>
      </w:pPr>
      <w:r w:rsidRPr="007935AA">
        <w:rPr>
          <w:rFonts w:ascii="Arial" w:hAnsi="Arial" w:cs="Arial"/>
          <w:b/>
          <w:sz w:val="24"/>
          <w:szCs w:val="24"/>
        </w:rPr>
        <w:t>MATERIAL CONCRETO</w:t>
      </w:r>
    </w:p>
    <w:p w:rsidR="00EB71C2" w:rsidRPr="007935AA" w:rsidRDefault="00EB71C2" w:rsidP="00B51BF1">
      <w:pPr>
        <w:tabs>
          <w:tab w:val="left" w:pos="7110"/>
        </w:tabs>
        <w:jc w:val="center"/>
        <w:rPr>
          <w:rFonts w:ascii="Arial" w:hAnsi="Arial" w:cs="Arial"/>
          <w:b/>
          <w:sz w:val="24"/>
          <w:szCs w:val="24"/>
        </w:rPr>
      </w:pPr>
      <w:r w:rsidRPr="007935AA">
        <w:rPr>
          <w:rFonts w:ascii="Arial" w:hAnsi="Arial" w:cs="Arial"/>
          <w:b/>
          <w:sz w:val="24"/>
          <w:szCs w:val="24"/>
        </w:rPr>
        <w:t>BLOQUES</w:t>
      </w:r>
    </w:p>
    <w:p w:rsidR="00EB71C2" w:rsidRPr="007935AA" w:rsidRDefault="00EB71C2" w:rsidP="00B51BF1">
      <w:pPr>
        <w:tabs>
          <w:tab w:val="left" w:pos="7110"/>
        </w:tabs>
        <w:jc w:val="center"/>
        <w:rPr>
          <w:rFonts w:ascii="Arial" w:hAnsi="Arial" w:cs="Arial"/>
          <w:b/>
          <w:sz w:val="24"/>
          <w:szCs w:val="24"/>
        </w:rPr>
      </w:pPr>
      <w:r w:rsidRPr="007935AA">
        <w:rPr>
          <w:rFonts w:ascii="Arial" w:hAnsi="Arial" w:cs="Arial"/>
          <w:b/>
          <w:sz w:val="24"/>
          <w:szCs w:val="24"/>
        </w:rPr>
        <w:t>DE LEGO</w:t>
      </w:r>
    </w:p>
    <w:p w:rsidR="00EB71C2" w:rsidRPr="007935AA" w:rsidRDefault="00EB71C2" w:rsidP="00EB71C2">
      <w:pPr>
        <w:tabs>
          <w:tab w:val="left" w:pos="7290"/>
        </w:tabs>
        <w:rPr>
          <w:rFonts w:ascii="Arial" w:hAnsi="Arial" w:cs="Arial"/>
          <w:b/>
          <w:sz w:val="24"/>
          <w:szCs w:val="24"/>
        </w:rPr>
      </w:pPr>
      <w:r w:rsidRPr="007935AA">
        <w:rPr>
          <w:rFonts w:ascii="Arial" w:hAnsi="Arial" w:cs="Arial"/>
          <w:b/>
          <w:noProof/>
          <w:sz w:val="24"/>
          <w:szCs w:val="24"/>
          <w:lang w:eastAsia="es-PE"/>
        </w:rPr>
        <w:drawing>
          <wp:anchor distT="0" distB="0" distL="114300" distR="114300" simplePos="0" relativeHeight="251862016" behindDoc="1" locked="0" layoutInCell="1" allowOverlap="1" wp14:anchorId="16EFB1FC" wp14:editId="048BCA9F">
            <wp:simplePos x="0" y="0"/>
            <wp:positionH relativeFrom="margin">
              <wp:align>center</wp:align>
            </wp:positionH>
            <wp:positionV relativeFrom="paragraph">
              <wp:posOffset>78872</wp:posOffset>
            </wp:positionV>
            <wp:extent cx="3280822" cy="2457450"/>
            <wp:effectExtent l="0" t="0" r="0" b="0"/>
            <wp:wrapNone/>
            <wp:docPr id="919" name="Imagen 9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0822" cy="24574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935AA">
        <w:rPr>
          <w:rFonts w:ascii="Arial" w:hAnsi="Arial" w:cs="Arial"/>
          <w:b/>
          <w:sz w:val="24"/>
          <w:szCs w:val="24"/>
        </w:rPr>
        <w:tab/>
      </w:r>
    </w:p>
    <w:p w:rsidR="00EB71C2" w:rsidRPr="007935AA" w:rsidRDefault="00EB71C2" w:rsidP="00EB71C2">
      <w:pPr>
        <w:tabs>
          <w:tab w:val="left" w:pos="690"/>
        </w:tabs>
        <w:rPr>
          <w:rFonts w:ascii="Arial" w:hAnsi="Arial" w:cs="Arial"/>
          <w:sz w:val="24"/>
          <w:szCs w:val="24"/>
        </w:rPr>
      </w:pPr>
    </w:p>
    <w:p w:rsidR="00EB71C2" w:rsidRPr="007935AA" w:rsidRDefault="00EB71C2" w:rsidP="00EB71C2">
      <w:pPr>
        <w:tabs>
          <w:tab w:val="left" w:pos="690"/>
        </w:tabs>
        <w:rPr>
          <w:rFonts w:ascii="Arial" w:hAnsi="Arial" w:cs="Arial"/>
          <w:sz w:val="24"/>
          <w:szCs w:val="24"/>
        </w:rPr>
      </w:pPr>
      <w:r w:rsidRPr="007935AA">
        <w:rPr>
          <w:rFonts w:ascii="Arial" w:hAnsi="Arial" w:cs="Arial"/>
          <w:sz w:val="24"/>
          <w:szCs w:val="24"/>
        </w:rPr>
        <w:t xml:space="preserve"> </w:t>
      </w: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DA6D14" w:rsidP="00EB71C2">
      <w:pPr>
        <w:rPr>
          <w:rFonts w:ascii="Arial" w:hAnsi="Arial" w:cs="Arial"/>
          <w:b/>
          <w:sz w:val="24"/>
          <w:szCs w:val="24"/>
          <w:u w:val="single"/>
        </w:rPr>
      </w:pPr>
      <w:r w:rsidRPr="007935AA">
        <w:rPr>
          <w:rFonts w:ascii="Arial" w:hAnsi="Arial" w:cs="Arial"/>
          <w:b/>
          <w:sz w:val="24"/>
          <w:szCs w:val="24"/>
        </w:rPr>
        <w:t>CAJA SORPRESA</w:t>
      </w:r>
    </w:p>
    <w:p w:rsidR="004B050C" w:rsidRDefault="00DA6D14" w:rsidP="00EB71C2">
      <w:pPr>
        <w:rPr>
          <w:rFonts w:ascii="Arial" w:hAnsi="Arial" w:cs="Arial"/>
          <w:b/>
          <w:sz w:val="24"/>
          <w:szCs w:val="24"/>
          <w:u w:val="single"/>
        </w:rPr>
      </w:pPr>
      <w:r w:rsidRPr="007935AA">
        <w:rPr>
          <w:rFonts w:ascii="Arial" w:hAnsi="Arial" w:cs="Arial"/>
          <w:noProof/>
          <w:sz w:val="24"/>
          <w:szCs w:val="24"/>
          <w:lang w:eastAsia="es-PE"/>
        </w:rPr>
        <w:drawing>
          <wp:anchor distT="0" distB="0" distL="114300" distR="114300" simplePos="0" relativeHeight="251860992" behindDoc="1" locked="0" layoutInCell="1" allowOverlap="1" wp14:anchorId="01E8E07A" wp14:editId="5DF849F6">
            <wp:simplePos x="0" y="0"/>
            <wp:positionH relativeFrom="margin">
              <wp:align>center</wp:align>
            </wp:positionH>
            <wp:positionV relativeFrom="paragraph">
              <wp:posOffset>10160</wp:posOffset>
            </wp:positionV>
            <wp:extent cx="2857500" cy="2857500"/>
            <wp:effectExtent l="0" t="0" r="0" b="0"/>
            <wp:wrapNone/>
            <wp:docPr id="918" name="Imagen 9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050C" w:rsidRDefault="004B050C" w:rsidP="00EB71C2">
      <w:pPr>
        <w:rPr>
          <w:rFonts w:ascii="Arial" w:hAnsi="Arial" w:cs="Arial"/>
          <w:b/>
          <w:sz w:val="24"/>
          <w:szCs w:val="24"/>
          <w:u w:val="single"/>
        </w:rPr>
      </w:pPr>
    </w:p>
    <w:p w:rsidR="004B050C" w:rsidRDefault="004B050C" w:rsidP="00EB71C2">
      <w:pPr>
        <w:rPr>
          <w:rFonts w:ascii="Arial" w:hAnsi="Arial" w:cs="Arial"/>
          <w:b/>
          <w:sz w:val="24"/>
          <w:szCs w:val="24"/>
          <w:u w:val="single"/>
        </w:rPr>
      </w:pPr>
    </w:p>
    <w:p w:rsidR="004B050C" w:rsidRDefault="004B050C" w:rsidP="00EB71C2">
      <w:pPr>
        <w:rPr>
          <w:rFonts w:ascii="Arial" w:hAnsi="Arial" w:cs="Arial"/>
          <w:b/>
          <w:sz w:val="24"/>
          <w:szCs w:val="24"/>
          <w:u w:val="single"/>
        </w:rPr>
      </w:pPr>
    </w:p>
    <w:p w:rsidR="004B050C" w:rsidRDefault="004B050C" w:rsidP="00EB71C2">
      <w:pPr>
        <w:rPr>
          <w:rFonts w:ascii="Arial" w:hAnsi="Arial" w:cs="Arial"/>
          <w:b/>
          <w:sz w:val="24"/>
          <w:szCs w:val="24"/>
          <w:u w:val="single"/>
        </w:rPr>
      </w:pPr>
    </w:p>
    <w:p w:rsidR="004B050C" w:rsidRDefault="004B050C" w:rsidP="00EB71C2">
      <w:pPr>
        <w:rPr>
          <w:rFonts w:ascii="Arial" w:hAnsi="Arial" w:cs="Arial"/>
          <w:b/>
          <w:sz w:val="24"/>
          <w:szCs w:val="24"/>
          <w:u w:val="single"/>
        </w:rPr>
      </w:pPr>
    </w:p>
    <w:p w:rsidR="00DA6D14" w:rsidRDefault="00DA6D14" w:rsidP="00EB71C2">
      <w:pPr>
        <w:rPr>
          <w:rFonts w:ascii="Arial" w:hAnsi="Arial" w:cs="Arial"/>
          <w:b/>
          <w:sz w:val="24"/>
          <w:szCs w:val="24"/>
          <w:u w:val="single"/>
        </w:rPr>
      </w:pPr>
    </w:p>
    <w:p w:rsidR="00DA6D14" w:rsidRDefault="00DA6D14" w:rsidP="00EB71C2">
      <w:pPr>
        <w:rPr>
          <w:rFonts w:ascii="Arial" w:hAnsi="Arial" w:cs="Arial"/>
          <w:b/>
          <w:sz w:val="24"/>
          <w:szCs w:val="24"/>
          <w:u w:val="single"/>
        </w:rPr>
      </w:pPr>
    </w:p>
    <w:p w:rsidR="00DA6D14" w:rsidRDefault="00DA6D14" w:rsidP="00EB71C2">
      <w:pPr>
        <w:rPr>
          <w:rFonts w:ascii="Arial" w:hAnsi="Arial" w:cs="Arial"/>
          <w:b/>
          <w:sz w:val="24"/>
          <w:szCs w:val="24"/>
          <w:u w:val="single"/>
        </w:rPr>
      </w:pPr>
    </w:p>
    <w:p w:rsidR="00DA6D14" w:rsidRDefault="00DA6D14" w:rsidP="00EB71C2">
      <w:pPr>
        <w:rPr>
          <w:rFonts w:ascii="Arial" w:hAnsi="Arial" w:cs="Arial"/>
          <w:b/>
          <w:sz w:val="24"/>
          <w:szCs w:val="24"/>
          <w:u w:val="single"/>
        </w:rPr>
      </w:pPr>
    </w:p>
    <w:p w:rsidR="00DA6D14" w:rsidRDefault="00DA6D14" w:rsidP="00EB71C2">
      <w:pPr>
        <w:rPr>
          <w:rFonts w:ascii="Arial" w:hAnsi="Arial" w:cs="Arial"/>
          <w:b/>
          <w:sz w:val="24"/>
          <w:szCs w:val="24"/>
          <w:u w:val="single"/>
        </w:rPr>
      </w:pPr>
    </w:p>
    <w:p w:rsidR="000B7E27" w:rsidRDefault="000B7E27" w:rsidP="000B7E27">
      <w:pPr>
        <w:jc w:val="center"/>
        <w:rPr>
          <w:rFonts w:ascii="Arial" w:hAnsi="Arial" w:cs="Arial"/>
          <w:b/>
          <w:sz w:val="24"/>
          <w:szCs w:val="24"/>
          <w:u w:val="single"/>
        </w:rPr>
      </w:pPr>
      <w:r>
        <w:rPr>
          <w:rFonts w:ascii="Arial" w:hAnsi="Arial" w:cs="Arial"/>
          <w:b/>
          <w:sz w:val="24"/>
          <w:szCs w:val="24"/>
          <w:u w:val="single"/>
        </w:rPr>
        <w:lastRenderedPageBreak/>
        <w:t>SESIÓN N°02:</w:t>
      </w:r>
    </w:p>
    <w:p w:rsidR="000B7E27" w:rsidRPr="000B7E27" w:rsidRDefault="000B7E27" w:rsidP="000B7E27">
      <w:pPr>
        <w:jc w:val="center"/>
        <w:rPr>
          <w:rFonts w:ascii="Arial" w:hAnsi="Arial" w:cs="Arial"/>
          <w:b/>
          <w:sz w:val="24"/>
          <w:szCs w:val="24"/>
          <w:u w:val="single"/>
        </w:rPr>
      </w:pPr>
    </w:p>
    <w:p w:rsidR="000B7E27" w:rsidRDefault="000B7E27" w:rsidP="00301CCC">
      <w:pPr>
        <w:pStyle w:val="Prrafodelista"/>
        <w:numPr>
          <w:ilvl w:val="0"/>
          <w:numId w:val="88"/>
        </w:numPr>
        <w:spacing w:line="240" w:lineRule="auto"/>
        <w:rPr>
          <w:rFonts w:ascii="Arial" w:hAnsi="Arial" w:cs="Arial"/>
          <w:b/>
          <w:sz w:val="24"/>
          <w:szCs w:val="24"/>
        </w:rPr>
      </w:pPr>
      <w:r w:rsidRPr="000B7E27">
        <w:rPr>
          <w:rFonts w:ascii="Arial" w:hAnsi="Arial" w:cs="Arial"/>
          <w:b/>
          <w:sz w:val="24"/>
          <w:szCs w:val="24"/>
        </w:rPr>
        <w:t>DATOS INFORMATIVOS:</w:t>
      </w:r>
    </w:p>
    <w:p w:rsidR="00797B9A" w:rsidRPr="000B7E27" w:rsidRDefault="00797B9A" w:rsidP="00797B9A">
      <w:pPr>
        <w:pStyle w:val="Prrafodelista"/>
        <w:spacing w:line="240" w:lineRule="auto"/>
        <w:ind w:left="1080"/>
        <w:rPr>
          <w:rFonts w:ascii="Arial" w:hAnsi="Arial" w:cs="Arial"/>
          <w:b/>
          <w:sz w:val="24"/>
          <w:szCs w:val="24"/>
        </w:rPr>
      </w:pPr>
    </w:p>
    <w:p w:rsidR="000B7E27" w:rsidRDefault="000B7E27" w:rsidP="00797B9A">
      <w:pPr>
        <w:pStyle w:val="Prrafodelista"/>
        <w:numPr>
          <w:ilvl w:val="1"/>
          <w:numId w:val="89"/>
        </w:numPr>
        <w:spacing w:before="240" w:after="0" w:line="240" w:lineRule="auto"/>
        <w:ind w:left="1843"/>
        <w:rPr>
          <w:rFonts w:ascii="Arial" w:hAnsi="Arial" w:cs="Arial"/>
          <w:b/>
          <w:sz w:val="24"/>
          <w:szCs w:val="24"/>
        </w:rPr>
      </w:pPr>
      <w:r>
        <w:rPr>
          <w:rFonts w:ascii="Arial" w:hAnsi="Arial" w:cs="Arial"/>
          <w:b/>
          <w:sz w:val="24"/>
          <w:szCs w:val="24"/>
          <w:lang w:val="es-ES_tradnl"/>
        </w:rPr>
        <w:t>Institución Educativa:</w:t>
      </w:r>
      <w:r>
        <w:rPr>
          <w:rFonts w:ascii="Arial" w:hAnsi="Arial" w:cs="Arial"/>
          <w:b/>
          <w:sz w:val="24"/>
          <w:szCs w:val="24"/>
        </w:rPr>
        <w:t xml:space="preserve">   </w:t>
      </w:r>
      <w:r>
        <w:rPr>
          <w:rFonts w:ascii="Arial" w:hAnsi="Arial" w:cs="Arial"/>
          <w:sz w:val="24"/>
          <w:szCs w:val="24"/>
        </w:rPr>
        <w:t>I.E.I. Nº 047 Capullitos de María.</w:t>
      </w:r>
    </w:p>
    <w:p w:rsidR="000B7E27" w:rsidRDefault="000B7E27" w:rsidP="00301CCC">
      <w:pPr>
        <w:numPr>
          <w:ilvl w:val="1"/>
          <w:numId w:val="89"/>
        </w:numPr>
        <w:spacing w:after="0" w:line="240" w:lineRule="auto"/>
        <w:ind w:left="1843"/>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0B7E27" w:rsidRDefault="000B7E27" w:rsidP="00301CCC">
      <w:pPr>
        <w:numPr>
          <w:ilvl w:val="1"/>
          <w:numId w:val="89"/>
        </w:numPr>
        <w:spacing w:after="0" w:line="240" w:lineRule="auto"/>
        <w:ind w:left="1843"/>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0B7E27" w:rsidRDefault="000B7E27" w:rsidP="00301CCC">
      <w:pPr>
        <w:pStyle w:val="Prrafodelista"/>
        <w:numPr>
          <w:ilvl w:val="1"/>
          <w:numId w:val="89"/>
        </w:numPr>
        <w:spacing w:after="0" w:line="240" w:lineRule="auto"/>
        <w:ind w:left="1843"/>
        <w:rPr>
          <w:rFonts w:ascii="Arial" w:hAnsi="Arial" w:cs="Arial"/>
          <w:b/>
          <w:sz w:val="24"/>
          <w:szCs w:val="24"/>
        </w:rPr>
      </w:pPr>
      <w:r>
        <w:rPr>
          <w:rFonts w:ascii="Arial" w:hAnsi="Arial" w:cs="Arial"/>
          <w:b/>
          <w:sz w:val="24"/>
          <w:szCs w:val="24"/>
        </w:rPr>
        <w:t>Área</w:t>
      </w:r>
      <w:r>
        <w:rPr>
          <w:rFonts w:ascii="Arial" w:hAnsi="Arial" w:cs="Arial"/>
          <w:sz w:val="24"/>
          <w:szCs w:val="24"/>
        </w:rPr>
        <w:t>:</w:t>
      </w:r>
      <w:r>
        <w:rPr>
          <w:rFonts w:ascii="Arial" w:hAnsi="Arial" w:cs="Arial"/>
          <w:b/>
          <w:sz w:val="24"/>
          <w:szCs w:val="24"/>
        </w:rPr>
        <w:t xml:space="preserve"> </w:t>
      </w:r>
      <w:r>
        <w:rPr>
          <w:rFonts w:ascii="Arial" w:hAnsi="Arial" w:cs="Arial"/>
          <w:sz w:val="24"/>
          <w:szCs w:val="24"/>
        </w:rPr>
        <w:t xml:space="preserve">Comunicación </w:t>
      </w:r>
    </w:p>
    <w:p w:rsidR="000B7E27" w:rsidRDefault="000B7E27" w:rsidP="00301CCC">
      <w:pPr>
        <w:pStyle w:val="Prrafodelista"/>
        <w:numPr>
          <w:ilvl w:val="1"/>
          <w:numId w:val="89"/>
        </w:numPr>
        <w:spacing w:after="0" w:line="240" w:lineRule="auto"/>
        <w:ind w:left="1843"/>
        <w:rPr>
          <w:rFonts w:ascii="Arial" w:hAnsi="Arial" w:cs="Arial"/>
          <w:b/>
          <w:sz w:val="24"/>
          <w:szCs w:val="24"/>
          <w:u w:val="single"/>
        </w:rPr>
      </w:pPr>
      <w:r>
        <w:rPr>
          <w:rFonts w:ascii="Arial" w:hAnsi="Arial" w:cs="Arial"/>
          <w:b/>
          <w:sz w:val="24"/>
          <w:szCs w:val="24"/>
        </w:rPr>
        <w:t>Tema: “</w:t>
      </w:r>
      <w:r w:rsidR="00DA6D14">
        <w:rPr>
          <w:rFonts w:ascii="Arial" w:hAnsi="Arial" w:cs="Arial"/>
          <w:sz w:val="24"/>
          <w:szCs w:val="24"/>
        </w:rPr>
        <w:t xml:space="preserve">Juego </w:t>
      </w:r>
      <w:r w:rsidR="00B51BF1">
        <w:rPr>
          <w:rFonts w:ascii="Arial" w:hAnsi="Arial" w:cs="Arial"/>
          <w:sz w:val="24"/>
          <w:szCs w:val="24"/>
        </w:rPr>
        <w:t>D</w:t>
      </w:r>
      <w:r w:rsidR="00DA6D14">
        <w:rPr>
          <w:rFonts w:ascii="Arial" w:hAnsi="Arial" w:cs="Arial"/>
          <w:sz w:val="24"/>
          <w:szCs w:val="24"/>
        </w:rPr>
        <w:t>ramático</w:t>
      </w:r>
      <w:r>
        <w:rPr>
          <w:rFonts w:ascii="Arial" w:hAnsi="Arial" w:cs="Arial"/>
          <w:b/>
          <w:sz w:val="24"/>
          <w:szCs w:val="24"/>
        </w:rPr>
        <w:t>”</w:t>
      </w:r>
    </w:p>
    <w:p w:rsidR="000B7E27" w:rsidRDefault="000B7E27" w:rsidP="00301CCC">
      <w:pPr>
        <w:pStyle w:val="Prrafodelista"/>
        <w:numPr>
          <w:ilvl w:val="1"/>
          <w:numId w:val="89"/>
        </w:numPr>
        <w:spacing w:after="0" w:line="240" w:lineRule="auto"/>
        <w:ind w:left="1843"/>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15 junio del 2016</w:t>
      </w:r>
      <w:r>
        <w:rPr>
          <w:rFonts w:ascii="Arial" w:hAnsi="Arial" w:cs="Arial"/>
          <w:b/>
          <w:sz w:val="24"/>
          <w:szCs w:val="24"/>
        </w:rPr>
        <w:t xml:space="preserve">                                        </w:t>
      </w:r>
    </w:p>
    <w:p w:rsidR="000B7E27" w:rsidRDefault="000B7E27" w:rsidP="00301CCC">
      <w:pPr>
        <w:pStyle w:val="Prrafodelista"/>
        <w:numPr>
          <w:ilvl w:val="1"/>
          <w:numId w:val="89"/>
        </w:numPr>
        <w:spacing w:after="0" w:line="240" w:lineRule="auto"/>
        <w:ind w:left="1843"/>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sz w:val="24"/>
          <w:szCs w:val="24"/>
          <w:lang w:val="es-ES_tradnl"/>
        </w:rPr>
        <w:t xml:space="preserve">                    </w:t>
      </w:r>
      <w:r>
        <w:rPr>
          <w:rFonts w:ascii="Arial" w:hAnsi="Arial" w:cs="Arial"/>
          <w:b/>
          <w:sz w:val="24"/>
          <w:szCs w:val="24"/>
        </w:rPr>
        <w:t xml:space="preserve">                     </w:t>
      </w:r>
    </w:p>
    <w:p w:rsidR="000B7E27" w:rsidRDefault="00B51BF1" w:rsidP="00301CCC">
      <w:pPr>
        <w:pStyle w:val="Prrafodelista"/>
        <w:numPr>
          <w:ilvl w:val="1"/>
          <w:numId w:val="89"/>
        </w:numPr>
        <w:spacing w:after="0" w:line="240" w:lineRule="auto"/>
        <w:ind w:left="1843"/>
        <w:rPr>
          <w:rFonts w:ascii="Arial" w:hAnsi="Arial" w:cs="Arial"/>
          <w:b/>
          <w:sz w:val="24"/>
          <w:szCs w:val="24"/>
        </w:rPr>
      </w:pPr>
      <w:r>
        <w:rPr>
          <w:rFonts w:ascii="Arial" w:hAnsi="Arial" w:cs="Arial"/>
          <w:b/>
          <w:color w:val="000000" w:themeColor="text1"/>
          <w:sz w:val="24"/>
          <w:szCs w:val="24"/>
        </w:rPr>
        <w:t>Investigadoras</w:t>
      </w:r>
      <w:r w:rsidR="000B7E27">
        <w:rPr>
          <w:rFonts w:ascii="Arial" w:hAnsi="Arial" w:cs="Arial"/>
          <w:b/>
          <w:sz w:val="24"/>
          <w:szCs w:val="24"/>
        </w:rPr>
        <w:t xml:space="preserve">:       </w:t>
      </w:r>
      <w:r w:rsidR="000B7E27">
        <w:rPr>
          <w:rFonts w:ascii="Arial" w:hAnsi="Arial" w:cs="Arial"/>
          <w:sz w:val="24"/>
          <w:szCs w:val="24"/>
        </w:rPr>
        <w:t xml:space="preserve">       Chacón Araujo, Silvia Tatiana</w:t>
      </w:r>
    </w:p>
    <w:p w:rsidR="000B7E27" w:rsidRPr="00B51BF1" w:rsidRDefault="00B51BF1" w:rsidP="00B51BF1">
      <w:pPr>
        <w:spacing w:after="0" w:line="240" w:lineRule="auto"/>
        <w:rPr>
          <w:rFonts w:ascii="Arial" w:hAnsi="Arial" w:cs="Arial"/>
          <w:sz w:val="24"/>
          <w:szCs w:val="24"/>
        </w:rPr>
      </w:pPr>
      <w:r>
        <w:rPr>
          <w:rFonts w:ascii="Arial" w:hAnsi="Arial" w:cs="Arial"/>
          <w:sz w:val="24"/>
          <w:szCs w:val="24"/>
        </w:rPr>
        <w:t xml:space="preserve">  </w:t>
      </w:r>
      <w:r>
        <w:rPr>
          <w:rFonts w:ascii="Arial" w:hAnsi="Arial" w:cs="Arial"/>
          <w:sz w:val="24"/>
          <w:szCs w:val="24"/>
        </w:rPr>
        <w:tab/>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0B7E27" w:rsidRPr="00B51BF1">
        <w:rPr>
          <w:rFonts w:ascii="Arial" w:hAnsi="Arial" w:cs="Arial"/>
          <w:sz w:val="24"/>
          <w:szCs w:val="24"/>
        </w:rPr>
        <w:t>Pissani Fupuy Liliana Patricia</w:t>
      </w:r>
    </w:p>
    <w:p w:rsidR="000B7E27" w:rsidRDefault="000B7E27" w:rsidP="000B7E27">
      <w:pPr>
        <w:pStyle w:val="Prrafodelista"/>
        <w:spacing w:line="360" w:lineRule="auto"/>
        <w:ind w:left="1500"/>
        <w:rPr>
          <w:rFonts w:ascii="Arial" w:hAnsi="Arial" w:cs="Arial"/>
          <w:sz w:val="24"/>
          <w:szCs w:val="24"/>
        </w:rPr>
      </w:pPr>
    </w:p>
    <w:p w:rsidR="000B7E27" w:rsidRPr="000B7E27" w:rsidRDefault="000B7E27" w:rsidP="00301CCC">
      <w:pPr>
        <w:numPr>
          <w:ilvl w:val="0"/>
          <w:numId w:val="88"/>
        </w:numPr>
        <w:spacing w:after="0" w:line="240" w:lineRule="auto"/>
        <w:contextualSpacing/>
        <w:rPr>
          <w:rFonts w:ascii="Arial" w:hAnsi="Arial" w:cs="Arial"/>
          <w:b/>
          <w:sz w:val="24"/>
          <w:szCs w:val="24"/>
        </w:rPr>
      </w:pPr>
      <w:r w:rsidRPr="000B7E27">
        <w:rPr>
          <w:rFonts w:ascii="Arial" w:hAnsi="Arial" w:cs="Arial"/>
          <w:b/>
          <w:sz w:val="24"/>
          <w:szCs w:val="24"/>
        </w:rPr>
        <w:t>DATOS INFORMATIVOS DE LA SESIÓN:</w:t>
      </w:r>
    </w:p>
    <w:p w:rsidR="000B7E27" w:rsidRDefault="000B7E27" w:rsidP="000B7E27">
      <w:pPr>
        <w:spacing w:after="0" w:line="240" w:lineRule="auto"/>
        <w:ind w:left="1080"/>
        <w:contextualSpacing/>
        <w:rPr>
          <w:rFonts w:ascii="Arial" w:hAnsi="Arial" w:cs="Arial"/>
          <w:sz w:val="24"/>
          <w:szCs w:val="24"/>
        </w:rPr>
      </w:pPr>
    </w:p>
    <w:p w:rsidR="000B7E27" w:rsidRPr="000B7E27" w:rsidRDefault="000B7E27" w:rsidP="00301CCC">
      <w:pPr>
        <w:pStyle w:val="Prrafodelista"/>
        <w:numPr>
          <w:ilvl w:val="1"/>
          <w:numId w:val="36"/>
        </w:numPr>
        <w:spacing w:after="0" w:line="240" w:lineRule="auto"/>
        <w:ind w:left="1843"/>
        <w:rPr>
          <w:rFonts w:ascii="Arial" w:hAnsi="Arial" w:cs="Arial"/>
          <w:sz w:val="24"/>
          <w:szCs w:val="24"/>
          <w:lang w:val="es-ES_tradnl"/>
        </w:rPr>
      </w:pPr>
      <w:r w:rsidRPr="000B7E27">
        <w:rPr>
          <w:rFonts w:ascii="Arial" w:hAnsi="Arial" w:cs="Arial"/>
          <w:sz w:val="24"/>
          <w:szCs w:val="24"/>
          <w:lang w:val="es-ES_tradnl"/>
        </w:rPr>
        <w:t>Denominación de la Actividad:</w:t>
      </w:r>
    </w:p>
    <w:p w:rsidR="000B7E27" w:rsidRDefault="000B7E27" w:rsidP="000B7E27">
      <w:pPr>
        <w:spacing w:after="0" w:line="240" w:lineRule="auto"/>
        <w:ind w:left="4253"/>
        <w:rPr>
          <w:rFonts w:ascii="Arial" w:hAnsi="Arial" w:cs="Arial"/>
          <w:b/>
          <w:sz w:val="24"/>
          <w:szCs w:val="24"/>
        </w:rPr>
      </w:pPr>
      <w:r>
        <w:rPr>
          <w:rFonts w:ascii="Arial" w:hAnsi="Arial" w:cs="Arial"/>
          <w:b/>
          <w:sz w:val="24"/>
          <w:szCs w:val="24"/>
        </w:rPr>
        <w:t>“Adivina la palabra”</w:t>
      </w:r>
    </w:p>
    <w:p w:rsidR="000B7E27" w:rsidRDefault="000B7E27" w:rsidP="000B7E27">
      <w:pPr>
        <w:spacing w:after="0" w:line="240" w:lineRule="auto"/>
        <w:ind w:left="4253"/>
        <w:rPr>
          <w:rFonts w:ascii="Arial" w:hAnsi="Arial" w:cs="Arial"/>
          <w:b/>
          <w:sz w:val="24"/>
          <w:szCs w:val="24"/>
          <w:u w:val="single"/>
        </w:rPr>
      </w:pPr>
    </w:p>
    <w:p w:rsidR="000B7E27" w:rsidRDefault="000B7E27" w:rsidP="00301CCC">
      <w:pPr>
        <w:pStyle w:val="Prrafodelista"/>
        <w:numPr>
          <w:ilvl w:val="1"/>
          <w:numId w:val="36"/>
        </w:numPr>
        <w:spacing w:after="0" w:line="240" w:lineRule="auto"/>
        <w:ind w:left="1843"/>
        <w:rPr>
          <w:rFonts w:ascii="Arial" w:hAnsi="Arial" w:cs="Arial"/>
          <w:sz w:val="24"/>
          <w:szCs w:val="24"/>
          <w:lang w:val="es-ES_tradnl"/>
        </w:rPr>
      </w:pPr>
      <w:r>
        <w:rPr>
          <w:rFonts w:ascii="Arial" w:hAnsi="Arial" w:cs="Arial"/>
          <w:sz w:val="24"/>
          <w:szCs w:val="24"/>
          <w:lang w:val="es-ES_tradnl"/>
        </w:rPr>
        <w:t>Justificación</w:t>
      </w:r>
    </w:p>
    <w:p w:rsidR="000B7E27" w:rsidRDefault="000B7E27" w:rsidP="000B7E27">
      <w:pPr>
        <w:spacing w:line="360" w:lineRule="auto"/>
        <w:ind w:left="1276"/>
        <w:rPr>
          <w:rFonts w:ascii="Arial" w:hAnsi="Arial" w:cs="Arial"/>
          <w:sz w:val="24"/>
          <w:szCs w:val="24"/>
        </w:rPr>
      </w:pPr>
    </w:p>
    <w:p w:rsidR="000B7E27" w:rsidRDefault="000B7E27" w:rsidP="000B7E27">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dramático, ellos pondrán su imaginación y dramatizarán diversos personajes, objetos o movimientos.</w:t>
      </w:r>
    </w:p>
    <w:p w:rsidR="000B7E27" w:rsidRDefault="000B7E27" w:rsidP="000B7E27">
      <w:pPr>
        <w:spacing w:line="360" w:lineRule="auto"/>
        <w:ind w:left="1276"/>
        <w:jc w:val="both"/>
        <w:rPr>
          <w:rFonts w:ascii="Arial" w:hAnsi="Arial" w:cs="Arial"/>
          <w:sz w:val="24"/>
          <w:szCs w:val="24"/>
        </w:rPr>
      </w:pPr>
    </w:p>
    <w:p w:rsidR="000B7E27" w:rsidRDefault="000B7E27" w:rsidP="00301CCC">
      <w:pPr>
        <w:numPr>
          <w:ilvl w:val="1"/>
          <w:numId w:val="36"/>
        </w:numPr>
        <w:spacing w:after="0" w:line="240" w:lineRule="auto"/>
        <w:ind w:left="1843"/>
        <w:rPr>
          <w:rFonts w:ascii="Arial" w:hAnsi="Arial" w:cs="Arial"/>
          <w:sz w:val="24"/>
          <w:szCs w:val="24"/>
          <w:lang w:val="es-ES_tradnl"/>
        </w:rPr>
      </w:pPr>
      <w:r>
        <w:rPr>
          <w:rFonts w:ascii="Arial" w:hAnsi="Arial" w:cs="Arial"/>
          <w:sz w:val="24"/>
          <w:szCs w:val="24"/>
          <w:lang w:val="es-ES_tradnl"/>
        </w:rPr>
        <w:t>Duración:</w:t>
      </w:r>
    </w:p>
    <w:p w:rsidR="000B7E27" w:rsidRDefault="000B7E27" w:rsidP="00301CCC">
      <w:pPr>
        <w:pStyle w:val="Prrafodelista"/>
        <w:numPr>
          <w:ilvl w:val="0"/>
          <w:numId w:val="91"/>
        </w:numPr>
        <w:spacing w:before="240"/>
        <w:rPr>
          <w:rFonts w:ascii="Arial" w:hAnsi="Arial" w:cs="Arial"/>
          <w:sz w:val="24"/>
          <w:szCs w:val="24"/>
        </w:rPr>
      </w:pPr>
      <w:r>
        <w:rPr>
          <w:rFonts w:ascii="Arial" w:hAnsi="Arial" w:cs="Arial"/>
          <w:sz w:val="24"/>
          <w:szCs w:val="24"/>
        </w:rPr>
        <w:t>minutos</w:t>
      </w:r>
    </w:p>
    <w:p w:rsidR="000B7E27" w:rsidRDefault="000B7E27" w:rsidP="000B7E27">
      <w:pPr>
        <w:pStyle w:val="Prrafodelista"/>
        <w:spacing w:before="240"/>
        <w:ind w:left="2832"/>
        <w:rPr>
          <w:rFonts w:ascii="Arial" w:hAnsi="Arial" w:cs="Arial"/>
          <w:sz w:val="24"/>
          <w:szCs w:val="24"/>
        </w:rPr>
      </w:pPr>
    </w:p>
    <w:p w:rsidR="000B7E27" w:rsidRPr="000B7E27" w:rsidRDefault="000B7E27" w:rsidP="00301CCC">
      <w:pPr>
        <w:pStyle w:val="Prrafodelista"/>
        <w:numPr>
          <w:ilvl w:val="0"/>
          <w:numId w:val="88"/>
        </w:numPr>
        <w:spacing w:before="240" w:after="160" w:line="256" w:lineRule="auto"/>
        <w:rPr>
          <w:rFonts w:ascii="Arial" w:hAnsi="Arial" w:cs="Arial"/>
          <w:b/>
          <w:sz w:val="24"/>
          <w:szCs w:val="24"/>
        </w:rPr>
      </w:pPr>
      <w:r w:rsidRPr="000B7E27">
        <w:rPr>
          <w:rFonts w:ascii="Arial" w:hAnsi="Arial" w:cs="Arial"/>
          <w:b/>
          <w:sz w:val="24"/>
          <w:szCs w:val="24"/>
        </w:rPr>
        <w:t>INDICADOR DE EVALUACIÓN:</w:t>
      </w:r>
    </w:p>
    <w:p w:rsidR="000B7E27" w:rsidRDefault="000B7E27" w:rsidP="000B7E27">
      <w:pPr>
        <w:pStyle w:val="Prrafodelista"/>
        <w:spacing w:before="240"/>
        <w:ind w:left="1843"/>
        <w:rPr>
          <w:rFonts w:ascii="Arial" w:hAnsi="Arial" w:cs="Arial"/>
          <w:sz w:val="24"/>
          <w:szCs w:val="24"/>
        </w:rPr>
      </w:pPr>
    </w:p>
    <w:p w:rsidR="000B7E27" w:rsidRDefault="000B7E27" w:rsidP="000B7E27">
      <w:pPr>
        <w:pStyle w:val="Prrafodelista"/>
        <w:spacing w:after="0" w:line="480" w:lineRule="auto"/>
        <w:ind w:left="2835"/>
        <w:rPr>
          <w:rFonts w:ascii="Arial" w:hAnsi="Arial" w:cs="Arial"/>
          <w:sz w:val="24"/>
          <w:szCs w:val="24"/>
        </w:rPr>
      </w:pPr>
      <w:r>
        <w:rPr>
          <w:rFonts w:ascii="Arial" w:hAnsi="Arial" w:cs="Arial"/>
          <w:sz w:val="24"/>
          <w:szCs w:val="24"/>
        </w:rPr>
        <w:t>Participa en juegos dramáticos aportando ideas y representando objetos o personajes.</w:t>
      </w:r>
    </w:p>
    <w:p w:rsidR="000B7E27" w:rsidRDefault="000B7E27" w:rsidP="000B7E27">
      <w:pPr>
        <w:pStyle w:val="Prrafodelista"/>
        <w:spacing w:after="0" w:line="480" w:lineRule="auto"/>
        <w:ind w:left="2835"/>
        <w:rPr>
          <w:rFonts w:ascii="Arial" w:hAnsi="Arial" w:cs="Arial"/>
          <w:sz w:val="24"/>
          <w:szCs w:val="24"/>
        </w:rPr>
      </w:pPr>
    </w:p>
    <w:p w:rsidR="000B7E27" w:rsidRDefault="000B7E27" w:rsidP="000B7E27">
      <w:pPr>
        <w:pStyle w:val="Prrafodelista"/>
        <w:spacing w:after="0" w:line="480" w:lineRule="auto"/>
        <w:ind w:left="2835"/>
        <w:rPr>
          <w:rFonts w:ascii="Arial" w:hAnsi="Arial" w:cs="Arial"/>
          <w:sz w:val="24"/>
          <w:szCs w:val="24"/>
        </w:rPr>
      </w:pPr>
    </w:p>
    <w:p w:rsidR="000B7E27" w:rsidRDefault="000B7E27" w:rsidP="00301CCC">
      <w:pPr>
        <w:pStyle w:val="Prrafodelista"/>
        <w:numPr>
          <w:ilvl w:val="0"/>
          <w:numId w:val="88"/>
        </w:numPr>
        <w:spacing w:after="0" w:line="240" w:lineRule="auto"/>
        <w:rPr>
          <w:rFonts w:ascii="Arial" w:hAnsi="Arial" w:cs="Arial"/>
          <w:sz w:val="24"/>
          <w:szCs w:val="24"/>
        </w:rPr>
      </w:pPr>
      <w:r w:rsidRPr="000B7E27">
        <w:rPr>
          <w:rFonts w:ascii="Arial" w:hAnsi="Arial" w:cs="Arial"/>
          <w:b/>
          <w:sz w:val="24"/>
          <w:szCs w:val="24"/>
        </w:rPr>
        <w:lastRenderedPageBreak/>
        <w:t>DESARROLLO DE LA SESIÓN</w:t>
      </w:r>
      <w:r>
        <w:rPr>
          <w:rFonts w:ascii="Arial" w:hAnsi="Arial" w:cs="Arial"/>
          <w:sz w:val="24"/>
          <w:szCs w:val="24"/>
        </w:rPr>
        <w:t>:</w:t>
      </w:r>
    </w:p>
    <w:p w:rsidR="000B7E27" w:rsidRDefault="000B7E27" w:rsidP="000B7E27">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0B7E27" w:rsidTr="000B7E27">
        <w:tc>
          <w:tcPr>
            <w:tcW w:w="1710"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Recursos</w:t>
            </w:r>
          </w:p>
        </w:tc>
      </w:tr>
      <w:tr w:rsidR="000B7E27" w:rsidTr="000B7E27">
        <w:tc>
          <w:tcPr>
            <w:tcW w:w="1710"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rPr>
                <w:rFonts w:ascii="Arial" w:hAnsi="Arial" w:cs="Arial"/>
                <w:sz w:val="24"/>
                <w:szCs w:val="24"/>
              </w:rPr>
            </w:pPr>
            <w:r>
              <w:rPr>
                <w:rFonts w:ascii="Arial" w:hAnsi="Arial" w:cs="Arial"/>
                <w:sz w:val="24"/>
                <w:szCs w:val="24"/>
              </w:rPr>
              <w:t>Introducción</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Desarrollo</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B51BF1" w:rsidRDefault="00B51BF1">
            <w:pPr>
              <w:spacing w:line="360" w:lineRule="auto"/>
              <w:rPr>
                <w:rFonts w:ascii="Arial" w:hAnsi="Arial" w:cs="Arial"/>
                <w:sz w:val="24"/>
                <w:szCs w:val="24"/>
              </w:rPr>
            </w:pPr>
          </w:p>
          <w:p w:rsidR="00B51BF1" w:rsidRDefault="00B51BF1">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 de entrada</w:t>
            </w:r>
          </w:p>
          <w:p w:rsidR="000B7E27" w:rsidRDefault="000B7E27">
            <w:pPr>
              <w:spacing w:line="360" w:lineRule="auto"/>
              <w:jc w:val="both"/>
              <w:rPr>
                <w:rFonts w:ascii="Arial" w:hAnsi="Arial" w:cs="Arial"/>
                <w:sz w:val="24"/>
                <w:szCs w:val="24"/>
              </w:rPr>
            </w:pPr>
            <w:r>
              <w:rPr>
                <w:rFonts w:ascii="Arial" w:hAnsi="Arial" w:cs="Arial"/>
                <w:sz w:val="24"/>
                <w:szCs w:val="24"/>
              </w:rPr>
              <w:t xml:space="preserve">Se inicia la sesión, haciendo una pequeña dramatización con mímica, de algún objeto o persona, sin hablar, pidiéndoles antes que traten de adivinar qué es lo que se está dramatizando. </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fue lo que hice?</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cosa dramaticé?</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¿Les gustó?</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Pero no dije nada. ¿Cómo lograron adivinar el objeto que estaba dramatizando?</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otras cosas podríamos dramatizar?</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¿Les gustaría dramatizar algunas cosas?</w:t>
            </w:r>
          </w:p>
          <w:p w:rsidR="000B7E27" w:rsidRDefault="000B7E27">
            <w:pPr>
              <w:spacing w:line="360" w:lineRule="auto"/>
              <w:jc w:val="both"/>
              <w:rPr>
                <w:rFonts w:ascii="Arial" w:hAnsi="Arial" w:cs="Arial"/>
                <w:sz w:val="24"/>
                <w:szCs w:val="24"/>
              </w:rPr>
            </w:pPr>
          </w:p>
          <w:p w:rsidR="000B7E27" w:rsidRDefault="000B7E27">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0B7E27" w:rsidRDefault="000B7E27">
            <w:pPr>
              <w:spacing w:line="360" w:lineRule="auto"/>
              <w:jc w:val="both"/>
              <w:rPr>
                <w:rFonts w:ascii="Arial" w:hAnsi="Arial" w:cs="Arial"/>
                <w:sz w:val="24"/>
                <w:szCs w:val="24"/>
              </w:rPr>
            </w:pPr>
            <w:r>
              <w:rPr>
                <w:rFonts w:ascii="Arial" w:hAnsi="Arial" w:cs="Arial"/>
                <w:sz w:val="24"/>
                <w:szCs w:val="24"/>
              </w:rPr>
              <w:t>¿Qué jugaremos hoy?</w:t>
            </w:r>
          </w:p>
          <w:p w:rsidR="000B7E27" w:rsidRDefault="000B7E27">
            <w:pPr>
              <w:spacing w:line="360" w:lineRule="auto"/>
              <w:jc w:val="center"/>
              <w:rPr>
                <w:rFonts w:ascii="Arial" w:hAnsi="Arial" w:cs="Arial"/>
                <w:b/>
                <w:sz w:val="24"/>
                <w:szCs w:val="24"/>
              </w:rPr>
            </w:pPr>
            <w:r>
              <w:rPr>
                <w:rFonts w:ascii="Arial" w:hAnsi="Arial" w:cs="Arial"/>
                <w:b/>
                <w:sz w:val="24"/>
                <w:szCs w:val="24"/>
              </w:rPr>
              <w:t>“Adivina la palabra”</w:t>
            </w:r>
          </w:p>
          <w:p w:rsidR="000B7E27" w:rsidRDefault="000B7E27">
            <w:pPr>
              <w:spacing w:line="360" w:lineRule="auto"/>
              <w:jc w:val="center"/>
              <w:rPr>
                <w:rFonts w:ascii="Arial" w:hAnsi="Arial" w:cs="Arial"/>
                <w:b/>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Antes de comenzar, explicamos que el juego trata de que uno de ustedes debe pensar en alguna palabra o cosa al azar y que debe tratar de expresar mediante lenguaje mímico y corporal la palabra, sin decir ni una sola palabra, y los demás trataran de adivinarla.</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Nos formamos en un semicírculo, y respetando los turnos, cada uno saldrá al frente y </w:t>
            </w:r>
            <w:r w:rsidR="00B51BF1">
              <w:rPr>
                <w:rFonts w:ascii="Arial" w:hAnsi="Arial" w:cs="Arial"/>
                <w:sz w:val="24"/>
                <w:szCs w:val="24"/>
              </w:rPr>
              <w:t xml:space="preserve">dramatizara su </w:t>
            </w:r>
            <w:r w:rsidR="00B51BF1">
              <w:rPr>
                <w:rFonts w:ascii="Arial" w:hAnsi="Arial" w:cs="Arial"/>
                <w:sz w:val="24"/>
                <w:szCs w:val="24"/>
              </w:rPr>
              <w:lastRenderedPageBreak/>
              <w:t>palabra u objeto, desarrollando se esa forma un juego dramático.</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Sin hacer desorden, trataremos de adivinar la palabra.</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Finalizamos con las preguntas</w:t>
            </w:r>
          </w:p>
          <w:p w:rsidR="000B7E27" w:rsidRDefault="000B7E27">
            <w:pPr>
              <w:spacing w:line="360" w:lineRule="auto"/>
              <w:rPr>
                <w:rFonts w:ascii="Arial" w:hAnsi="Arial" w:cs="Arial"/>
                <w:sz w:val="24"/>
                <w:szCs w:val="24"/>
              </w:rPr>
            </w:pPr>
            <w:r>
              <w:rPr>
                <w:rFonts w:ascii="Arial" w:hAnsi="Arial" w:cs="Arial"/>
                <w:sz w:val="24"/>
                <w:szCs w:val="24"/>
              </w:rPr>
              <w:t>Meta cognición:</w:t>
            </w:r>
          </w:p>
          <w:p w:rsidR="000B7E27" w:rsidRDefault="000B7E27">
            <w:pPr>
              <w:spacing w:line="360" w:lineRule="auto"/>
              <w:rPr>
                <w:rFonts w:ascii="Arial" w:hAnsi="Arial" w:cs="Arial"/>
                <w:sz w:val="24"/>
                <w:szCs w:val="24"/>
              </w:rPr>
            </w:pPr>
            <w:r>
              <w:rPr>
                <w:rFonts w:ascii="Arial" w:hAnsi="Arial" w:cs="Arial"/>
                <w:sz w:val="24"/>
                <w:szCs w:val="24"/>
              </w:rPr>
              <w:t>¿Qué hicieron?</w:t>
            </w:r>
          </w:p>
          <w:p w:rsidR="000B7E27" w:rsidRDefault="000B7E27">
            <w:pPr>
              <w:spacing w:line="360" w:lineRule="auto"/>
              <w:rPr>
                <w:rFonts w:ascii="Arial" w:hAnsi="Arial" w:cs="Arial"/>
                <w:sz w:val="24"/>
                <w:szCs w:val="24"/>
              </w:rPr>
            </w:pPr>
            <w:r>
              <w:rPr>
                <w:rFonts w:ascii="Arial" w:hAnsi="Arial" w:cs="Arial"/>
                <w:sz w:val="24"/>
                <w:szCs w:val="24"/>
              </w:rPr>
              <w:t>¿Cómo se sintieron?</w:t>
            </w:r>
          </w:p>
          <w:p w:rsidR="000B7E27" w:rsidRDefault="000B7E27">
            <w:pPr>
              <w:spacing w:line="360" w:lineRule="auto"/>
              <w:rPr>
                <w:rFonts w:ascii="Arial" w:hAnsi="Arial" w:cs="Arial"/>
                <w:sz w:val="24"/>
                <w:szCs w:val="24"/>
              </w:rPr>
            </w:pPr>
            <w:r>
              <w:rPr>
                <w:rFonts w:ascii="Arial" w:hAnsi="Arial" w:cs="Arial"/>
                <w:sz w:val="24"/>
                <w:szCs w:val="24"/>
              </w:rPr>
              <w:t xml:space="preserve">¿Les gusto? </w:t>
            </w:r>
          </w:p>
          <w:p w:rsidR="000B7E27" w:rsidRDefault="000B7E27">
            <w:pPr>
              <w:spacing w:line="360" w:lineRule="auto"/>
              <w:rPr>
                <w:rFonts w:ascii="Arial" w:hAnsi="Arial" w:cs="Arial"/>
                <w:sz w:val="24"/>
                <w:szCs w:val="24"/>
              </w:rPr>
            </w:pPr>
          </w:p>
          <w:p w:rsidR="000B7E27" w:rsidRDefault="000B7E27">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ind w:left="176"/>
              <w:rPr>
                <w:rFonts w:ascii="Arial" w:hAnsi="Arial" w:cs="Arial"/>
                <w:sz w:val="24"/>
                <w:szCs w:val="24"/>
              </w:rPr>
            </w:pPr>
            <w:r>
              <w:rPr>
                <w:rFonts w:ascii="Arial" w:hAnsi="Arial" w:cs="Arial"/>
                <w:sz w:val="24"/>
                <w:szCs w:val="24"/>
              </w:rPr>
              <w:lastRenderedPageBreak/>
              <w:t>Voz humana</w:t>
            </w: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ind w:left="175"/>
              <w:rPr>
                <w:rFonts w:ascii="Arial" w:hAnsi="Arial" w:cs="Arial"/>
                <w:sz w:val="24"/>
                <w:szCs w:val="24"/>
              </w:rPr>
            </w:pPr>
            <w:r>
              <w:rPr>
                <w:rFonts w:ascii="Arial" w:hAnsi="Arial" w:cs="Arial"/>
                <w:sz w:val="24"/>
                <w:szCs w:val="24"/>
              </w:rPr>
              <w:t>Patio</w:t>
            </w:r>
          </w:p>
          <w:p w:rsidR="000B7E27" w:rsidRDefault="000B7E27">
            <w:pPr>
              <w:spacing w:line="360" w:lineRule="auto"/>
              <w:ind w:left="175"/>
              <w:rPr>
                <w:rFonts w:ascii="Arial" w:hAnsi="Arial" w:cs="Arial"/>
                <w:sz w:val="24"/>
                <w:szCs w:val="24"/>
              </w:rPr>
            </w:pPr>
            <w:r>
              <w:rPr>
                <w:rFonts w:ascii="Arial" w:hAnsi="Arial" w:cs="Arial"/>
                <w:sz w:val="24"/>
                <w:szCs w:val="24"/>
              </w:rPr>
              <w:t>Mimos (lenguaje mímico y corporal)</w:t>
            </w:r>
          </w:p>
        </w:tc>
      </w:tr>
    </w:tbl>
    <w:p w:rsidR="000B7E27" w:rsidRDefault="000B7E27" w:rsidP="004B050C">
      <w:pPr>
        <w:spacing w:after="160" w:line="259" w:lineRule="auto"/>
        <w:jc w:val="center"/>
        <w:rPr>
          <w:rFonts w:ascii="Arial" w:hAnsi="Arial" w:cs="Arial"/>
          <w:b/>
          <w:sz w:val="24"/>
          <w:szCs w:val="24"/>
          <w:u w:val="single"/>
        </w:rPr>
      </w:pPr>
    </w:p>
    <w:p w:rsidR="00B51BF1" w:rsidRDefault="00B51BF1" w:rsidP="004B050C">
      <w:pPr>
        <w:spacing w:after="160" w:line="259" w:lineRule="auto"/>
        <w:jc w:val="center"/>
        <w:rPr>
          <w:rFonts w:ascii="Arial" w:hAnsi="Arial" w:cs="Arial"/>
          <w:b/>
          <w:sz w:val="24"/>
          <w:szCs w:val="24"/>
          <w:u w:val="single"/>
        </w:rPr>
      </w:pPr>
    </w:p>
    <w:p w:rsidR="00645AAE" w:rsidRDefault="00F45510" w:rsidP="00301CCC">
      <w:pPr>
        <w:pStyle w:val="Prrafodelista"/>
        <w:numPr>
          <w:ilvl w:val="0"/>
          <w:numId w:val="88"/>
        </w:numPr>
        <w:rPr>
          <w:rFonts w:ascii="Arial" w:hAnsi="Arial" w:cs="Arial"/>
          <w:b/>
          <w:sz w:val="24"/>
          <w:szCs w:val="24"/>
          <w:u w:val="single"/>
        </w:rPr>
      </w:pPr>
      <w:r>
        <w:rPr>
          <w:rFonts w:ascii="Arial" w:hAnsi="Arial" w:cs="Arial"/>
          <w:b/>
          <w:sz w:val="24"/>
          <w:szCs w:val="24"/>
          <w:u w:val="single"/>
        </w:rPr>
        <w:t xml:space="preserve">ANEXOS </w:t>
      </w:r>
    </w:p>
    <w:p w:rsidR="008D7895" w:rsidRPr="008D7895" w:rsidRDefault="008D7895" w:rsidP="008D7895">
      <w:pPr>
        <w:jc w:val="center"/>
        <w:rPr>
          <w:rFonts w:ascii="Arial" w:hAnsi="Arial" w:cs="Arial"/>
          <w:b/>
          <w:sz w:val="24"/>
          <w:szCs w:val="24"/>
          <w:u w:val="single"/>
        </w:rPr>
      </w:pPr>
      <w:r>
        <w:rPr>
          <w:rFonts w:ascii="Arial" w:hAnsi="Arial" w:cs="Arial"/>
          <w:b/>
          <w:sz w:val="24"/>
          <w:szCs w:val="24"/>
          <w:u w:val="single"/>
        </w:rPr>
        <w:t>Mímicas con el cuerpo</w:t>
      </w:r>
    </w:p>
    <w:p w:rsidR="00645AAE" w:rsidRPr="00645AAE" w:rsidRDefault="008D7895" w:rsidP="008D7895">
      <w:pPr>
        <w:jc w:val="center"/>
        <w:rPr>
          <w:rFonts w:ascii="Arial" w:hAnsi="Arial" w:cs="Arial"/>
          <w:sz w:val="24"/>
          <w:szCs w:val="24"/>
        </w:rPr>
      </w:pPr>
      <w:r>
        <w:rPr>
          <w:noProof/>
          <w:color w:val="0000FF"/>
          <w:lang w:eastAsia="es-PE"/>
        </w:rPr>
        <w:drawing>
          <wp:inline distT="0" distB="0" distL="0" distR="0">
            <wp:extent cx="3905250" cy="3504493"/>
            <wp:effectExtent l="0" t="0" r="0" b="1270"/>
            <wp:docPr id="920" name="Imagen 920" descr="Resultado de imagen para mimicas y gestos animado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mimicas y gestos animado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7181" cy="3506226"/>
                    </a:xfrm>
                    <a:prstGeom prst="rect">
                      <a:avLst/>
                    </a:prstGeom>
                    <a:noFill/>
                    <a:ln>
                      <a:noFill/>
                    </a:ln>
                  </pic:spPr>
                </pic:pic>
              </a:graphicData>
            </a:graphic>
          </wp:inline>
        </w:drawing>
      </w:r>
    </w:p>
    <w:p w:rsidR="00905269" w:rsidRPr="004B050C" w:rsidRDefault="00905269" w:rsidP="004B050C">
      <w:pPr>
        <w:spacing w:after="160" w:line="259" w:lineRule="auto"/>
        <w:jc w:val="center"/>
        <w:rPr>
          <w:rFonts w:ascii="Arial" w:hAnsi="Arial" w:cs="Arial"/>
          <w:b/>
          <w:sz w:val="24"/>
          <w:szCs w:val="24"/>
          <w:u w:val="single"/>
        </w:rPr>
      </w:pPr>
      <w:r>
        <w:rPr>
          <w:rFonts w:ascii="Arial" w:hAnsi="Arial" w:cs="Arial"/>
          <w:b/>
          <w:sz w:val="24"/>
          <w:szCs w:val="24"/>
          <w:u w:val="single"/>
        </w:rPr>
        <w:lastRenderedPageBreak/>
        <w:t>SESIÓN N°3</w:t>
      </w:r>
      <w:r w:rsidRPr="00DA03B3">
        <w:rPr>
          <w:rFonts w:ascii="Arial" w:hAnsi="Arial" w:cs="Arial"/>
          <w:b/>
          <w:sz w:val="24"/>
          <w:szCs w:val="24"/>
          <w:u w:val="single"/>
        </w:rPr>
        <w:t>:</w:t>
      </w:r>
    </w:p>
    <w:p w:rsidR="00905269" w:rsidRPr="00DA03B3" w:rsidRDefault="00905269" w:rsidP="00905269">
      <w:pPr>
        <w:rPr>
          <w:rFonts w:ascii="Arial" w:hAnsi="Arial" w:cs="Arial"/>
          <w:sz w:val="24"/>
          <w:szCs w:val="24"/>
          <w:u w:val="single"/>
        </w:rPr>
      </w:pPr>
    </w:p>
    <w:p w:rsidR="00905269" w:rsidRDefault="00905269" w:rsidP="00301CCC">
      <w:pPr>
        <w:pStyle w:val="Prrafodelista"/>
        <w:numPr>
          <w:ilvl w:val="0"/>
          <w:numId w:val="87"/>
        </w:numPr>
        <w:spacing w:line="240" w:lineRule="auto"/>
        <w:ind w:left="426"/>
        <w:rPr>
          <w:rFonts w:ascii="Arial" w:hAnsi="Arial" w:cs="Arial"/>
          <w:b/>
          <w:sz w:val="24"/>
          <w:szCs w:val="24"/>
        </w:rPr>
      </w:pPr>
      <w:r w:rsidRPr="00905269">
        <w:rPr>
          <w:rFonts w:ascii="Arial" w:hAnsi="Arial" w:cs="Arial"/>
          <w:b/>
          <w:sz w:val="24"/>
          <w:szCs w:val="24"/>
        </w:rPr>
        <w:t>DATOS INFORMATIVOS:</w:t>
      </w:r>
    </w:p>
    <w:p w:rsidR="00797B9A" w:rsidRPr="00905269" w:rsidRDefault="00797B9A" w:rsidP="00797B9A">
      <w:pPr>
        <w:pStyle w:val="Prrafodelista"/>
        <w:spacing w:line="240" w:lineRule="auto"/>
        <w:ind w:left="426"/>
        <w:rPr>
          <w:rFonts w:ascii="Arial" w:hAnsi="Arial" w:cs="Arial"/>
          <w:b/>
          <w:sz w:val="24"/>
          <w:szCs w:val="24"/>
        </w:rPr>
      </w:pPr>
    </w:p>
    <w:p w:rsidR="00905269" w:rsidRPr="004B050C" w:rsidRDefault="00905269" w:rsidP="00301CCC">
      <w:pPr>
        <w:pStyle w:val="Prrafodelista"/>
        <w:numPr>
          <w:ilvl w:val="1"/>
          <w:numId w:val="87"/>
        </w:numPr>
        <w:spacing w:after="0" w:line="240" w:lineRule="auto"/>
        <w:ind w:left="1418" w:hanging="502"/>
        <w:rPr>
          <w:rFonts w:ascii="Arial" w:hAnsi="Arial" w:cs="Arial"/>
          <w:b/>
          <w:sz w:val="24"/>
          <w:szCs w:val="24"/>
        </w:rPr>
      </w:pPr>
      <w:r w:rsidRPr="004B050C">
        <w:rPr>
          <w:rFonts w:ascii="Arial" w:hAnsi="Arial" w:cs="Arial"/>
          <w:b/>
          <w:sz w:val="24"/>
          <w:szCs w:val="24"/>
          <w:lang w:val="es-ES_tradnl"/>
        </w:rPr>
        <w:t>Institución Educativa:</w:t>
      </w:r>
      <w:r w:rsidRPr="004B050C">
        <w:rPr>
          <w:rFonts w:ascii="Arial" w:hAnsi="Arial" w:cs="Arial"/>
          <w:b/>
          <w:sz w:val="24"/>
          <w:szCs w:val="24"/>
        </w:rPr>
        <w:t xml:space="preserve">   </w:t>
      </w:r>
      <w:r w:rsidRPr="004B050C">
        <w:rPr>
          <w:rFonts w:ascii="Arial" w:hAnsi="Arial" w:cs="Arial"/>
          <w:sz w:val="24"/>
          <w:szCs w:val="24"/>
        </w:rPr>
        <w:t>I.E.I. Nº 047 Capullitos de María.</w:t>
      </w:r>
    </w:p>
    <w:p w:rsidR="00905269" w:rsidRPr="00A40E2B" w:rsidRDefault="00905269" w:rsidP="00301CCC">
      <w:pPr>
        <w:pStyle w:val="Prrafodelista"/>
        <w:numPr>
          <w:ilvl w:val="1"/>
          <w:numId w:val="87"/>
        </w:numPr>
        <w:spacing w:after="0" w:line="240" w:lineRule="auto"/>
        <w:ind w:left="1418" w:hanging="502"/>
        <w:rPr>
          <w:rFonts w:ascii="Arial" w:hAnsi="Arial" w:cs="Arial"/>
          <w:b/>
          <w:sz w:val="24"/>
          <w:szCs w:val="24"/>
        </w:rPr>
      </w:pPr>
      <w:r w:rsidRPr="00A40E2B">
        <w:rPr>
          <w:rFonts w:ascii="Arial" w:hAnsi="Arial" w:cs="Arial"/>
          <w:b/>
          <w:sz w:val="24"/>
          <w:szCs w:val="24"/>
        </w:rPr>
        <w:t xml:space="preserve">Edad: </w:t>
      </w:r>
      <w:r w:rsidRPr="00A40E2B">
        <w:rPr>
          <w:rFonts w:ascii="Arial" w:hAnsi="Arial" w:cs="Arial"/>
          <w:sz w:val="24"/>
          <w:szCs w:val="24"/>
        </w:rPr>
        <w:t>5 años</w:t>
      </w:r>
    </w:p>
    <w:p w:rsidR="00905269" w:rsidRPr="00DA03B3" w:rsidRDefault="00905269" w:rsidP="00301CCC">
      <w:pPr>
        <w:numPr>
          <w:ilvl w:val="1"/>
          <w:numId w:val="87"/>
        </w:numPr>
        <w:spacing w:after="0" w:line="240" w:lineRule="auto"/>
        <w:ind w:left="1418" w:hanging="502"/>
        <w:rPr>
          <w:rFonts w:ascii="Arial" w:hAnsi="Arial" w:cs="Arial"/>
          <w:sz w:val="24"/>
          <w:szCs w:val="24"/>
        </w:rPr>
      </w:pPr>
      <w:r w:rsidRPr="00DA03B3">
        <w:rPr>
          <w:rFonts w:ascii="Arial" w:hAnsi="Arial" w:cs="Arial"/>
          <w:b/>
          <w:sz w:val="24"/>
          <w:szCs w:val="24"/>
        </w:rPr>
        <w:t xml:space="preserve">Turno: </w:t>
      </w:r>
      <w:r w:rsidRPr="00DA03B3">
        <w:rPr>
          <w:rFonts w:ascii="Arial" w:hAnsi="Arial" w:cs="Arial"/>
          <w:sz w:val="24"/>
          <w:szCs w:val="24"/>
        </w:rPr>
        <w:t>TARDE</w:t>
      </w:r>
    </w:p>
    <w:p w:rsidR="00905269" w:rsidRPr="00DA03B3" w:rsidRDefault="00905269" w:rsidP="00301CCC">
      <w:pPr>
        <w:pStyle w:val="Prrafodelista"/>
        <w:numPr>
          <w:ilvl w:val="1"/>
          <w:numId w:val="87"/>
        </w:numPr>
        <w:spacing w:after="0" w:line="240" w:lineRule="auto"/>
        <w:ind w:left="1418" w:hanging="502"/>
        <w:rPr>
          <w:rFonts w:ascii="Arial" w:hAnsi="Arial" w:cs="Arial"/>
          <w:b/>
          <w:sz w:val="24"/>
          <w:szCs w:val="24"/>
        </w:rPr>
      </w:pPr>
      <w:r w:rsidRPr="00DA03B3">
        <w:rPr>
          <w:rFonts w:ascii="Arial" w:hAnsi="Arial" w:cs="Arial"/>
          <w:b/>
          <w:sz w:val="24"/>
          <w:szCs w:val="24"/>
        </w:rPr>
        <w:t xml:space="preserve">Área: </w:t>
      </w:r>
      <w:r w:rsidRPr="00DA03B3">
        <w:rPr>
          <w:rFonts w:ascii="Arial" w:hAnsi="Arial" w:cs="Arial"/>
          <w:sz w:val="24"/>
          <w:szCs w:val="24"/>
        </w:rPr>
        <w:t xml:space="preserve">Comunicación </w:t>
      </w:r>
    </w:p>
    <w:p w:rsidR="00905269" w:rsidRPr="00DA03B3" w:rsidRDefault="00905269" w:rsidP="00301CCC">
      <w:pPr>
        <w:pStyle w:val="Prrafodelista"/>
        <w:numPr>
          <w:ilvl w:val="1"/>
          <w:numId w:val="87"/>
        </w:numPr>
        <w:spacing w:after="0" w:line="240" w:lineRule="auto"/>
        <w:ind w:left="1418" w:hanging="502"/>
        <w:rPr>
          <w:rFonts w:ascii="Arial" w:hAnsi="Arial" w:cs="Arial"/>
          <w:b/>
          <w:sz w:val="24"/>
          <w:szCs w:val="24"/>
          <w:u w:val="single"/>
        </w:rPr>
      </w:pPr>
      <w:r w:rsidRPr="00DA03B3">
        <w:rPr>
          <w:rFonts w:ascii="Arial" w:hAnsi="Arial" w:cs="Arial"/>
          <w:b/>
          <w:sz w:val="24"/>
          <w:szCs w:val="24"/>
        </w:rPr>
        <w:t>Tema: “</w:t>
      </w:r>
      <w:r w:rsidR="00F45510" w:rsidRPr="00F45510">
        <w:rPr>
          <w:rFonts w:ascii="Arial" w:hAnsi="Arial" w:cs="Arial"/>
          <w:sz w:val="24"/>
          <w:szCs w:val="24"/>
        </w:rPr>
        <w:t>Juego reglado</w:t>
      </w:r>
      <w:r w:rsidRPr="00F45510">
        <w:rPr>
          <w:rFonts w:ascii="Arial" w:hAnsi="Arial" w:cs="Arial"/>
          <w:sz w:val="24"/>
          <w:szCs w:val="24"/>
        </w:rPr>
        <w:t>”</w:t>
      </w:r>
    </w:p>
    <w:p w:rsidR="00905269" w:rsidRPr="00695CB3" w:rsidRDefault="00695CB3" w:rsidP="00301CCC">
      <w:pPr>
        <w:pStyle w:val="Prrafodelista"/>
        <w:numPr>
          <w:ilvl w:val="1"/>
          <w:numId w:val="87"/>
        </w:numPr>
        <w:spacing w:after="0" w:line="240" w:lineRule="auto"/>
        <w:ind w:left="1418" w:hanging="502"/>
        <w:rPr>
          <w:rFonts w:ascii="Arial" w:hAnsi="Arial" w:cs="Arial"/>
          <w:sz w:val="24"/>
          <w:szCs w:val="24"/>
        </w:rPr>
      </w:pPr>
      <w:r>
        <w:rPr>
          <w:rFonts w:ascii="Arial" w:hAnsi="Arial" w:cs="Arial"/>
          <w:b/>
          <w:sz w:val="24"/>
          <w:szCs w:val="24"/>
        </w:rPr>
        <w:t xml:space="preserve">Fecha:  </w:t>
      </w:r>
      <w:r w:rsidR="00905269" w:rsidRPr="00695CB3">
        <w:rPr>
          <w:rFonts w:ascii="Arial" w:hAnsi="Arial" w:cs="Arial"/>
          <w:sz w:val="24"/>
          <w:szCs w:val="24"/>
        </w:rPr>
        <w:t>17 de junio</w:t>
      </w:r>
      <w:r w:rsidRPr="00695CB3">
        <w:rPr>
          <w:rFonts w:ascii="Arial" w:hAnsi="Arial" w:cs="Arial"/>
          <w:sz w:val="24"/>
          <w:szCs w:val="24"/>
        </w:rPr>
        <w:t xml:space="preserve"> </w:t>
      </w:r>
      <w:r w:rsidR="00905269" w:rsidRPr="00695CB3">
        <w:rPr>
          <w:rFonts w:ascii="Arial" w:hAnsi="Arial" w:cs="Arial"/>
          <w:sz w:val="24"/>
          <w:szCs w:val="24"/>
        </w:rPr>
        <w:t xml:space="preserve">del 2016                                 </w:t>
      </w:r>
    </w:p>
    <w:p w:rsidR="00905269" w:rsidRPr="00DA03B3" w:rsidRDefault="00905269" w:rsidP="00301CCC">
      <w:pPr>
        <w:pStyle w:val="Prrafodelista"/>
        <w:numPr>
          <w:ilvl w:val="1"/>
          <w:numId w:val="87"/>
        </w:numPr>
        <w:spacing w:after="0" w:line="240" w:lineRule="auto"/>
        <w:ind w:left="1418" w:hanging="502"/>
        <w:rPr>
          <w:rFonts w:ascii="Arial" w:hAnsi="Arial" w:cs="Arial"/>
          <w:b/>
          <w:sz w:val="24"/>
          <w:szCs w:val="24"/>
        </w:rPr>
      </w:pPr>
      <w:r w:rsidRPr="00DA03B3">
        <w:rPr>
          <w:rFonts w:ascii="Arial" w:hAnsi="Arial" w:cs="Arial"/>
          <w:b/>
          <w:sz w:val="24"/>
          <w:szCs w:val="24"/>
        </w:rPr>
        <w:t xml:space="preserve">Profesora de aula:    Stany Heredia Rivas                  </w:t>
      </w:r>
    </w:p>
    <w:p w:rsidR="00905269" w:rsidRPr="00DA03B3" w:rsidRDefault="00B51BF1" w:rsidP="00301CCC">
      <w:pPr>
        <w:pStyle w:val="Prrafodelista"/>
        <w:numPr>
          <w:ilvl w:val="1"/>
          <w:numId w:val="87"/>
        </w:numPr>
        <w:spacing w:after="0" w:line="240" w:lineRule="auto"/>
        <w:ind w:left="1418" w:hanging="502"/>
        <w:rPr>
          <w:rFonts w:ascii="Arial" w:hAnsi="Arial" w:cs="Arial"/>
          <w:b/>
          <w:sz w:val="24"/>
          <w:szCs w:val="24"/>
        </w:rPr>
      </w:pPr>
      <w:r>
        <w:rPr>
          <w:rFonts w:ascii="Arial" w:hAnsi="Arial" w:cs="Arial"/>
          <w:b/>
          <w:color w:val="000000" w:themeColor="text1"/>
          <w:sz w:val="24"/>
          <w:szCs w:val="24"/>
        </w:rPr>
        <w:t>Investigadoras</w:t>
      </w:r>
      <w:r w:rsidR="00905269" w:rsidRPr="00DA03B3">
        <w:rPr>
          <w:rFonts w:ascii="Arial" w:hAnsi="Arial" w:cs="Arial"/>
          <w:b/>
          <w:sz w:val="24"/>
          <w:szCs w:val="24"/>
        </w:rPr>
        <w:t xml:space="preserve">:       </w:t>
      </w:r>
      <w:r w:rsidR="00905269" w:rsidRPr="00DA03B3">
        <w:rPr>
          <w:rFonts w:ascii="Arial" w:hAnsi="Arial" w:cs="Arial"/>
          <w:sz w:val="24"/>
          <w:szCs w:val="24"/>
        </w:rPr>
        <w:t xml:space="preserve">       Chacón Araujo, Silvia Tatiana</w:t>
      </w:r>
    </w:p>
    <w:p w:rsidR="00905269" w:rsidRPr="00DA03B3" w:rsidRDefault="00B51BF1" w:rsidP="000B7E27">
      <w:pPr>
        <w:pStyle w:val="Prrafodelista"/>
        <w:spacing w:after="0" w:line="240" w:lineRule="auto"/>
        <w:ind w:left="1276"/>
        <w:rPr>
          <w:rFonts w:ascii="Arial" w:hAnsi="Arial" w:cs="Arial"/>
          <w:sz w:val="24"/>
          <w:szCs w:val="24"/>
        </w:rPr>
      </w:pPr>
      <w:r>
        <w:rPr>
          <w:rFonts w:ascii="Arial" w:hAnsi="Arial" w:cs="Arial"/>
          <w:sz w:val="24"/>
          <w:szCs w:val="24"/>
        </w:rPr>
        <w:t xml:space="preserve">                                           </w:t>
      </w:r>
      <w:r w:rsidR="00905269" w:rsidRPr="00DA03B3">
        <w:rPr>
          <w:rFonts w:ascii="Arial" w:hAnsi="Arial" w:cs="Arial"/>
          <w:sz w:val="24"/>
          <w:szCs w:val="24"/>
        </w:rPr>
        <w:t>Pissani Fupuy Liliana Patricia</w:t>
      </w:r>
    </w:p>
    <w:p w:rsidR="00905269" w:rsidRPr="00DA03B3" w:rsidRDefault="00905269" w:rsidP="00905269">
      <w:pPr>
        <w:pStyle w:val="Prrafodelista"/>
        <w:spacing w:line="360" w:lineRule="auto"/>
        <w:ind w:left="1500"/>
        <w:rPr>
          <w:rFonts w:ascii="Arial" w:hAnsi="Arial" w:cs="Arial"/>
          <w:b/>
          <w:sz w:val="24"/>
          <w:szCs w:val="24"/>
        </w:rPr>
      </w:pPr>
    </w:p>
    <w:p w:rsidR="00905269" w:rsidRPr="00905269" w:rsidRDefault="00905269" w:rsidP="00301CCC">
      <w:pPr>
        <w:pStyle w:val="Prrafodelista"/>
        <w:numPr>
          <w:ilvl w:val="0"/>
          <w:numId w:val="87"/>
        </w:numPr>
        <w:spacing w:after="0" w:line="240" w:lineRule="auto"/>
        <w:ind w:left="284"/>
        <w:rPr>
          <w:rFonts w:ascii="Arial" w:hAnsi="Arial" w:cs="Arial"/>
          <w:sz w:val="24"/>
          <w:szCs w:val="24"/>
        </w:rPr>
      </w:pPr>
      <w:r w:rsidRPr="00905269">
        <w:rPr>
          <w:rFonts w:ascii="Arial" w:hAnsi="Arial" w:cs="Arial"/>
          <w:b/>
          <w:sz w:val="24"/>
          <w:szCs w:val="24"/>
        </w:rPr>
        <w:t>DATOS INFORMATIVOS DE LA SESIÓN:</w:t>
      </w:r>
    </w:p>
    <w:p w:rsidR="00905269" w:rsidRPr="00DA03B3" w:rsidRDefault="00905269" w:rsidP="00905269">
      <w:pPr>
        <w:spacing w:after="0" w:line="240" w:lineRule="auto"/>
        <w:ind w:left="1080"/>
        <w:contextualSpacing/>
        <w:rPr>
          <w:rFonts w:ascii="Arial" w:hAnsi="Arial" w:cs="Arial"/>
          <w:sz w:val="24"/>
          <w:szCs w:val="24"/>
        </w:rPr>
      </w:pPr>
    </w:p>
    <w:p w:rsidR="00905269" w:rsidRPr="00DA03B3" w:rsidRDefault="00905269" w:rsidP="00301CCC">
      <w:pPr>
        <w:numPr>
          <w:ilvl w:val="1"/>
          <w:numId w:val="87"/>
        </w:numPr>
        <w:spacing w:after="0" w:line="240" w:lineRule="auto"/>
        <w:ind w:left="1276"/>
        <w:rPr>
          <w:rFonts w:ascii="Arial" w:hAnsi="Arial" w:cs="Arial"/>
          <w:sz w:val="24"/>
          <w:szCs w:val="24"/>
          <w:lang w:val="es-ES_tradnl"/>
        </w:rPr>
      </w:pPr>
      <w:r w:rsidRPr="00DA03B3">
        <w:rPr>
          <w:rFonts w:ascii="Arial" w:hAnsi="Arial" w:cs="Arial"/>
          <w:sz w:val="24"/>
          <w:szCs w:val="24"/>
          <w:lang w:val="es-ES_tradnl"/>
        </w:rPr>
        <w:t>Denominación de la Actividad:</w:t>
      </w:r>
    </w:p>
    <w:p w:rsidR="00905269" w:rsidRDefault="00905269" w:rsidP="00D238EF">
      <w:pPr>
        <w:spacing w:after="0" w:line="240" w:lineRule="auto"/>
        <w:ind w:left="4111"/>
        <w:rPr>
          <w:rFonts w:ascii="Arial" w:hAnsi="Arial" w:cs="Arial"/>
          <w:b/>
          <w:sz w:val="24"/>
          <w:szCs w:val="24"/>
        </w:rPr>
      </w:pPr>
      <w:r w:rsidRPr="00DA03B3">
        <w:rPr>
          <w:rFonts w:ascii="Arial" w:hAnsi="Arial" w:cs="Arial"/>
          <w:b/>
          <w:sz w:val="24"/>
          <w:szCs w:val="24"/>
        </w:rPr>
        <w:t>“</w:t>
      </w:r>
      <w:r w:rsidR="00D238EF">
        <w:rPr>
          <w:rFonts w:ascii="Arial" w:hAnsi="Arial" w:cs="Arial"/>
          <w:b/>
          <w:sz w:val="24"/>
          <w:szCs w:val="24"/>
        </w:rPr>
        <w:t>Nos volvemos estatuas</w:t>
      </w:r>
      <w:r w:rsidRPr="00DA03B3">
        <w:rPr>
          <w:rFonts w:ascii="Arial" w:hAnsi="Arial" w:cs="Arial"/>
          <w:b/>
          <w:sz w:val="24"/>
          <w:szCs w:val="24"/>
        </w:rPr>
        <w:t>”</w:t>
      </w:r>
    </w:p>
    <w:p w:rsidR="000B7E27" w:rsidRPr="00DA03B3" w:rsidRDefault="000B7E27" w:rsidP="000B7E27">
      <w:pPr>
        <w:spacing w:after="0" w:line="240" w:lineRule="auto"/>
        <w:ind w:left="1276"/>
        <w:rPr>
          <w:rFonts w:ascii="Arial" w:hAnsi="Arial" w:cs="Arial"/>
          <w:sz w:val="24"/>
          <w:szCs w:val="24"/>
          <w:lang w:val="es-ES_tradnl"/>
        </w:rPr>
      </w:pPr>
    </w:p>
    <w:p w:rsidR="00905269" w:rsidRPr="00DA03B3" w:rsidRDefault="00905269" w:rsidP="00301CCC">
      <w:pPr>
        <w:numPr>
          <w:ilvl w:val="1"/>
          <w:numId w:val="87"/>
        </w:numPr>
        <w:spacing w:after="0" w:line="240" w:lineRule="auto"/>
        <w:ind w:left="1276"/>
        <w:rPr>
          <w:rFonts w:ascii="Arial" w:hAnsi="Arial" w:cs="Arial"/>
          <w:sz w:val="24"/>
          <w:szCs w:val="24"/>
          <w:lang w:val="es-ES_tradnl"/>
        </w:rPr>
      </w:pPr>
      <w:r w:rsidRPr="00DA03B3">
        <w:rPr>
          <w:rFonts w:ascii="Arial" w:hAnsi="Arial" w:cs="Arial"/>
          <w:sz w:val="24"/>
          <w:szCs w:val="24"/>
          <w:lang w:val="es-ES_tradnl"/>
        </w:rPr>
        <w:t>Justificación</w:t>
      </w:r>
    </w:p>
    <w:p w:rsidR="00905269" w:rsidRPr="00DA03B3" w:rsidRDefault="00905269" w:rsidP="000B7E27">
      <w:pPr>
        <w:spacing w:line="360" w:lineRule="auto"/>
        <w:ind w:left="1276"/>
        <w:rPr>
          <w:rFonts w:ascii="Arial" w:hAnsi="Arial" w:cs="Arial"/>
          <w:sz w:val="24"/>
          <w:szCs w:val="24"/>
        </w:rPr>
      </w:pPr>
    </w:p>
    <w:p w:rsidR="00905269" w:rsidRDefault="00905269" w:rsidP="00905269">
      <w:pPr>
        <w:spacing w:line="360" w:lineRule="auto"/>
        <w:ind w:left="1276"/>
        <w:jc w:val="both"/>
        <w:rPr>
          <w:rFonts w:ascii="Arial" w:hAnsi="Arial" w:cs="Arial"/>
          <w:sz w:val="24"/>
          <w:szCs w:val="24"/>
        </w:rPr>
      </w:pPr>
      <w:r w:rsidRPr="00DA03B3">
        <w:rPr>
          <w:rFonts w:ascii="Arial" w:hAnsi="Arial" w:cs="Arial"/>
          <w:sz w:val="24"/>
          <w:szCs w:val="24"/>
        </w:rPr>
        <w:t>Se sabe que, en la actualidad, el nivel de creatividad en los niños y niñas está bajando de manera significativa por lo que la siguiente sesión tiene como objetivo que el niño desarrolle su cre</w:t>
      </w:r>
      <w:r>
        <w:rPr>
          <w:rFonts w:ascii="Arial" w:hAnsi="Arial" w:cs="Arial"/>
          <w:sz w:val="24"/>
          <w:szCs w:val="24"/>
        </w:rPr>
        <w:t>atividad a través del juego de reglado.</w:t>
      </w:r>
    </w:p>
    <w:p w:rsidR="00905269" w:rsidRPr="00DA03B3" w:rsidRDefault="00905269" w:rsidP="000B7E27">
      <w:pPr>
        <w:spacing w:line="360" w:lineRule="auto"/>
        <w:ind w:left="1276" w:hanging="283"/>
        <w:jc w:val="both"/>
        <w:rPr>
          <w:rFonts w:ascii="Arial" w:hAnsi="Arial" w:cs="Arial"/>
          <w:sz w:val="24"/>
          <w:szCs w:val="24"/>
          <w:lang w:val="es-ES_tradnl"/>
        </w:rPr>
      </w:pPr>
      <w:r w:rsidRPr="006B6719">
        <w:rPr>
          <w:rFonts w:ascii="Arial" w:hAnsi="Arial" w:cs="Arial"/>
          <w:b/>
          <w:sz w:val="24"/>
          <w:szCs w:val="24"/>
        </w:rPr>
        <w:t>2.3</w:t>
      </w:r>
      <w:r>
        <w:rPr>
          <w:rFonts w:ascii="Arial" w:hAnsi="Arial" w:cs="Arial"/>
          <w:sz w:val="24"/>
          <w:szCs w:val="24"/>
        </w:rPr>
        <w:t xml:space="preserve"> </w:t>
      </w:r>
      <w:r w:rsidRPr="00DA03B3">
        <w:rPr>
          <w:rFonts w:ascii="Arial" w:hAnsi="Arial" w:cs="Arial"/>
          <w:sz w:val="24"/>
          <w:szCs w:val="24"/>
          <w:lang w:val="es-ES_tradnl"/>
        </w:rPr>
        <w:t>Duración:</w:t>
      </w:r>
    </w:p>
    <w:p w:rsidR="00905269" w:rsidRPr="00DA03B3" w:rsidRDefault="00905269" w:rsidP="00905269">
      <w:pPr>
        <w:pStyle w:val="Prrafodelista"/>
        <w:spacing w:before="240"/>
        <w:ind w:left="2832"/>
        <w:rPr>
          <w:rFonts w:ascii="Arial" w:hAnsi="Arial" w:cs="Arial"/>
          <w:sz w:val="24"/>
          <w:szCs w:val="24"/>
        </w:rPr>
      </w:pPr>
      <w:r w:rsidRPr="00DA03B3">
        <w:rPr>
          <w:rFonts w:ascii="Arial" w:hAnsi="Arial" w:cs="Arial"/>
          <w:sz w:val="24"/>
          <w:szCs w:val="24"/>
        </w:rPr>
        <w:t>45 minutos</w:t>
      </w:r>
    </w:p>
    <w:p w:rsidR="00905269" w:rsidRPr="00DA03B3" w:rsidRDefault="00905269" w:rsidP="00905269">
      <w:pPr>
        <w:rPr>
          <w:rFonts w:ascii="Arial" w:hAnsi="Arial" w:cs="Arial"/>
          <w:sz w:val="24"/>
          <w:szCs w:val="24"/>
          <w:u w:val="single"/>
        </w:rPr>
      </w:pPr>
    </w:p>
    <w:p w:rsidR="00905269" w:rsidRPr="00905269" w:rsidRDefault="00905269" w:rsidP="00301CCC">
      <w:pPr>
        <w:pStyle w:val="Prrafodelista"/>
        <w:numPr>
          <w:ilvl w:val="0"/>
          <w:numId w:val="87"/>
        </w:numPr>
        <w:ind w:left="426"/>
        <w:rPr>
          <w:rFonts w:ascii="Arial" w:hAnsi="Arial" w:cs="Arial"/>
          <w:sz w:val="24"/>
          <w:szCs w:val="24"/>
          <w:u w:val="single"/>
        </w:rPr>
      </w:pPr>
      <w:r w:rsidRPr="00905269">
        <w:rPr>
          <w:rFonts w:ascii="Arial" w:hAnsi="Arial" w:cs="Arial"/>
          <w:b/>
          <w:sz w:val="24"/>
          <w:szCs w:val="24"/>
        </w:rPr>
        <w:t>INDICADOR DE EVALUACIÓN</w:t>
      </w:r>
    </w:p>
    <w:p w:rsidR="00905269" w:rsidRPr="00DA03B3" w:rsidRDefault="00905269" w:rsidP="00905269">
      <w:pPr>
        <w:rPr>
          <w:rFonts w:ascii="Arial" w:hAnsi="Arial" w:cs="Arial"/>
          <w:sz w:val="24"/>
          <w:szCs w:val="24"/>
          <w:u w:val="single"/>
        </w:rPr>
      </w:pPr>
    </w:p>
    <w:p w:rsidR="00905269" w:rsidRDefault="00905269" w:rsidP="00905269">
      <w:pPr>
        <w:pStyle w:val="Prrafodelista"/>
        <w:spacing w:after="0" w:line="480" w:lineRule="auto"/>
        <w:ind w:left="1429"/>
        <w:rPr>
          <w:rFonts w:ascii="Arial" w:hAnsi="Arial" w:cs="Arial"/>
          <w:sz w:val="24"/>
          <w:szCs w:val="24"/>
        </w:rPr>
      </w:pPr>
      <w:r>
        <w:rPr>
          <w:rFonts w:ascii="Arial" w:hAnsi="Arial" w:cs="Arial"/>
          <w:sz w:val="24"/>
          <w:szCs w:val="24"/>
        </w:rPr>
        <w:t xml:space="preserve">Adopta posturas estáticas adaptándose a situaciones diferentes. </w:t>
      </w:r>
    </w:p>
    <w:p w:rsidR="00905269" w:rsidRDefault="00905269" w:rsidP="00905269">
      <w:pPr>
        <w:pStyle w:val="Prrafodelista"/>
        <w:spacing w:after="0" w:line="480" w:lineRule="auto"/>
        <w:ind w:left="1429"/>
        <w:rPr>
          <w:rFonts w:ascii="Arial" w:hAnsi="Arial" w:cs="Arial"/>
          <w:sz w:val="24"/>
          <w:szCs w:val="24"/>
        </w:rPr>
      </w:pPr>
    </w:p>
    <w:p w:rsidR="00905269" w:rsidRDefault="00905269" w:rsidP="00905269">
      <w:pPr>
        <w:pStyle w:val="Prrafodelista"/>
        <w:spacing w:after="0" w:line="480" w:lineRule="auto"/>
        <w:ind w:left="1429"/>
        <w:rPr>
          <w:rFonts w:ascii="Arial" w:hAnsi="Arial" w:cs="Arial"/>
          <w:sz w:val="24"/>
          <w:szCs w:val="24"/>
        </w:rPr>
      </w:pPr>
    </w:p>
    <w:p w:rsidR="00905269" w:rsidRDefault="00905269" w:rsidP="00905269">
      <w:pPr>
        <w:pStyle w:val="Prrafodelista"/>
        <w:spacing w:after="0" w:line="480" w:lineRule="auto"/>
        <w:ind w:left="1429"/>
        <w:rPr>
          <w:rFonts w:ascii="Arial" w:hAnsi="Arial" w:cs="Arial"/>
          <w:sz w:val="24"/>
          <w:szCs w:val="24"/>
        </w:rPr>
      </w:pPr>
    </w:p>
    <w:p w:rsidR="00797B9A" w:rsidRPr="00DA03B3" w:rsidRDefault="00797B9A" w:rsidP="00905269">
      <w:pPr>
        <w:pStyle w:val="Prrafodelista"/>
        <w:spacing w:after="0" w:line="480" w:lineRule="auto"/>
        <w:ind w:left="1429"/>
        <w:rPr>
          <w:rFonts w:ascii="Arial" w:hAnsi="Arial" w:cs="Arial"/>
          <w:sz w:val="24"/>
          <w:szCs w:val="24"/>
        </w:rPr>
      </w:pPr>
    </w:p>
    <w:p w:rsidR="00905269" w:rsidRPr="00C717CA" w:rsidRDefault="00905269" w:rsidP="00301CCC">
      <w:pPr>
        <w:pStyle w:val="Prrafodelista"/>
        <w:numPr>
          <w:ilvl w:val="0"/>
          <w:numId w:val="52"/>
        </w:numPr>
        <w:spacing w:after="0" w:line="240" w:lineRule="auto"/>
        <w:rPr>
          <w:rFonts w:ascii="Arial" w:hAnsi="Arial" w:cs="Arial"/>
          <w:b/>
          <w:sz w:val="24"/>
          <w:szCs w:val="24"/>
        </w:rPr>
      </w:pPr>
      <w:r w:rsidRPr="00C717CA">
        <w:rPr>
          <w:rFonts w:ascii="Arial" w:hAnsi="Arial" w:cs="Arial"/>
          <w:b/>
          <w:sz w:val="24"/>
          <w:szCs w:val="24"/>
        </w:rPr>
        <w:lastRenderedPageBreak/>
        <w:t>DESARROLLO DE LA SESIÓN:</w:t>
      </w:r>
    </w:p>
    <w:p w:rsidR="00905269" w:rsidRPr="00DA03B3" w:rsidRDefault="00905269" w:rsidP="00905269">
      <w:pPr>
        <w:spacing w:after="0" w:line="240" w:lineRule="auto"/>
        <w:ind w:left="720"/>
        <w:contextualSpacing/>
        <w:rPr>
          <w:rFonts w:ascii="Arial" w:hAnsi="Arial" w:cs="Arial"/>
          <w:b/>
          <w:sz w:val="24"/>
          <w:szCs w:val="24"/>
        </w:rPr>
      </w:pPr>
    </w:p>
    <w:p w:rsidR="00905269" w:rsidRPr="00DA03B3" w:rsidRDefault="00905269" w:rsidP="00905269">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905269" w:rsidRPr="00DA03B3" w:rsidTr="00A100A2">
        <w:tc>
          <w:tcPr>
            <w:tcW w:w="1710" w:type="dxa"/>
            <w:vAlign w:val="center"/>
          </w:tcPr>
          <w:p w:rsidR="00905269" w:rsidRPr="00DA03B3" w:rsidRDefault="00905269" w:rsidP="00A100A2">
            <w:pPr>
              <w:spacing w:line="360" w:lineRule="auto"/>
              <w:jc w:val="center"/>
              <w:rPr>
                <w:rFonts w:ascii="Arial" w:hAnsi="Arial" w:cs="Arial"/>
                <w:b/>
                <w:sz w:val="24"/>
                <w:szCs w:val="24"/>
              </w:rPr>
            </w:pPr>
            <w:r w:rsidRPr="00DA03B3">
              <w:rPr>
                <w:rFonts w:ascii="Arial" w:hAnsi="Arial" w:cs="Arial"/>
                <w:b/>
                <w:sz w:val="24"/>
                <w:szCs w:val="24"/>
              </w:rPr>
              <w:t>Procesos Pedagógicos</w:t>
            </w:r>
          </w:p>
        </w:tc>
        <w:tc>
          <w:tcPr>
            <w:tcW w:w="5844" w:type="dxa"/>
            <w:vAlign w:val="center"/>
          </w:tcPr>
          <w:p w:rsidR="00905269" w:rsidRPr="00DA03B3" w:rsidRDefault="00905269" w:rsidP="00A100A2">
            <w:pPr>
              <w:spacing w:line="360" w:lineRule="auto"/>
              <w:jc w:val="center"/>
              <w:rPr>
                <w:rFonts w:ascii="Arial" w:hAnsi="Arial" w:cs="Arial"/>
                <w:b/>
                <w:sz w:val="24"/>
                <w:szCs w:val="24"/>
              </w:rPr>
            </w:pPr>
            <w:r w:rsidRPr="00DA03B3">
              <w:rPr>
                <w:rFonts w:ascii="Arial" w:hAnsi="Arial" w:cs="Arial"/>
                <w:b/>
                <w:sz w:val="24"/>
                <w:szCs w:val="24"/>
              </w:rPr>
              <w:t>Estrategias/Actividades</w:t>
            </w:r>
          </w:p>
        </w:tc>
        <w:tc>
          <w:tcPr>
            <w:tcW w:w="2268" w:type="dxa"/>
            <w:vAlign w:val="center"/>
          </w:tcPr>
          <w:p w:rsidR="00905269" w:rsidRPr="00DA03B3" w:rsidRDefault="00905269" w:rsidP="00A100A2">
            <w:pPr>
              <w:spacing w:line="360" w:lineRule="auto"/>
              <w:jc w:val="center"/>
              <w:rPr>
                <w:rFonts w:ascii="Arial" w:hAnsi="Arial" w:cs="Arial"/>
                <w:b/>
                <w:sz w:val="24"/>
                <w:szCs w:val="24"/>
              </w:rPr>
            </w:pPr>
            <w:r w:rsidRPr="00DA03B3">
              <w:rPr>
                <w:rFonts w:ascii="Arial" w:hAnsi="Arial" w:cs="Arial"/>
                <w:b/>
                <w:sz w:val="24"/>
                <w:szCs w:val="24"/>
              </w:rPr>
              <w:t>Recursos</w:t>
            </w:r>
          </w:p>
        </w:tc>
      </w:tr>
      <w:tr w:rsidR="00905269" w:rsidRPr="00DA03B3" w:rsidTr="00A100A2">
        <w:tc>
          <w:tcPr>
            <w:tcW w:w="1710" w:type="dxa"/>
          </w:tcPr>
          <w:p w:rsidR="00905269" w:rsidRPr="00DA03B3" w:rsidRDefault="00905269" w:rsidP="00A100A2">
            <w:pPr>
              <w:spacing w:line="360" w:lineRule="auto"/>
              <w:rPr>
                <w:rFonts w:ascii="Arial" w:hAnsi="Arial" w:cs="Arial"/>
                <w:sz w:val="24"/>
                <w:szCs w:val="24"/>
              </w:rPr>
            </w:pPr>
            <w:r w:rsidRPr="00DA03B3">
              <w:rPr>
                <w:rFonts w:ascii="Arial" w:hAnsi="Arial" w:cs="Arial"/>
                <w:sz w:val="24"/>
                <w:szCs w:val="24"/>
              </w:rPr>
              <w:t>Introducción</w:t>
            </w:r>
          </w:p>
          <w:p w:rsidR="00905269" w:rsidRPr="00DA03B3" w:rsidRDefault="00905269" w:rsidP="00A100A2">
            <w:pPr>
              <w:spacing w:line="360" w:lineRule="auto"/>
              <w:rPr>
                <w:rFonts w:ascii="Arial" w:hAnsi="Arial" w:cs="Arial"/>
                <w:sz w:val="24"/>
                <w:szCs w:val="24"/>
              </w:rPr>
            </w:pPr>
          </w:p>
          <w:p w:rsidR="00905269" w:rsidRDefault="00905269" w:rsidP="00A100A2">
            <w:pPr>
              <w:spacing w:line="360" w:lineRule="auto"/>
              <w:rPr>
                <w:rFonts w:ascii="Arial" w:hAnsi="Arial" w:cs="Arial"/>
                <w:sz w:val="24"/>
                <w:szCs w:val="24"/>
              </w:rPr>
            </w:pPr>
          </w:p>
          <w:p w:rsidR="00905269" w:rsidRDefault="00905269" w:rsidP="00A100A2">
            <w:pPr>
              <w:spacing w:line="360" w:lineRule="auto"/>
              <w:rPr>
                <w:rFonts w:ascii="Arial" w:hAnsi="Arial" w:cs="Arial"/>
                <w:sz w:val="24"/>
                <w:szCs w:val="24"/>
              </w:rPr>
            </w:pPr>
          </w:p>
          <w:p w:rsidR="00905269"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r w:rsidRPr="00DA03B3">
              <w:rPr>
                <w:rFonts w:ascii="Arial" w:hAnsi="Arial" w:cs="Arial"/>
                <w:sz w:val="24"/>
                <w:szCs w:val="24"/>
              </w:rPr>
              <w:t>Desarrollo</w:t>
            </w: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Default="00905269" w:rsidP="00A100A2">
            <w:pPr>
              <w:spacing w:line="360" w:lineRule="auto"/>
              <w:rPr>
                <w:rFonts w:ascii="Arial" w:hAnsi="Arial" w:cs="Arial"/>
                <w:sz w:val="24"/>
                <w:szCs w:val="24"/>
              </w:rPr>
            </w:pPr>
          </w:p>
          <w:p w:rsidR="00D238EF" w:rsidRDefault="00D238EF" w:rsidP="00A100A2">
            <w:pPr>
              <w:spacing w:line="360" w:lineRule="auto"/>
              <w:rPr>
                <w:rFonts w:ascii="Arial" w:hAnsi="Arial" w:cs="Arial"/>
                <w:sz w:val="24"/>
                <w:szCs w:val="24"/>
              </w:rPr>
            </w:pPr>
          </w:p>
          <w:p w:rsidR="00D238EF" w:rsidRDefault="00D238EF" w:rsidP="00A100A2">
            <w:pPr>
              <w:spacing w:line="360" w:lineRule="auto"/>
              <w:rPr>
                <w:rFonts w:ascii="Arial" w:hAnsi="Arial" w:cs="Arial"/>
                <w:sz w:val="24"/>
                <w:szCs w:val="24"/>
              </w:rPr>
            </w:pPr>
          </w:p>
          <w:p w:rsidR="00D238EF" w:rsidRDefault="00D238EF" w:rsidP="00A100A2">
            <w:pPr>
              <w:spacing w:line="360" w:lineRule="auto"/>
              <w:rPr>
                <w:rFonts w:ascii="Arial" w:hAnsi="Arial" w:cs="Arial"/>
                <w:sz w:val="24"/>
                <w:szCs w:val="24"/>
              </w:rPr>
            </w:pPr>
          </w:p>
          <w:p w:rsidR="00D238EF" w:rsidRDefault="00D238EF" w:rsidP="00A100A2">
            <w:pPr>
              <w:spacing w:line="360" w:lineRule="auto"/>
              <w:rPr>
                <w:rFonts w:ascii="Arial" w:hAnsi="Arial" w:cs="Arial"/>
                <w:sz w:val="24"/>
                <w:szCs w:val="24"/>
              </w:rPr>
            </w:pPr>
          </w:p>
          <w:p w:rsidR="00D238EF" w:rsidRDefault="00D238EF" w:rsidP="00A100A2">
            <w:pPr>
              <w:spacing w:line="360" w:lineRule="auto"/>
              <w:rPr>
                <w:rFonts w:ascii="Arial" w:hAnsi="Arial" w:cs="Arial"/>
                <w:sz w:val="24"/>
                <w:szCs w:val="24"/>
              </w:rPr>
            </w:pPr>
          </w:p>
          <w:p w:rsidR="00D238EF" w:rsidRPr="00DA03B3" w:rsidRDefault="00D238EF"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r w:rsidRPr="00DA03B3">
              <w:rPr>
                <w:rFonts w:ascii="Arial" w:hAnsi="Arial" w:cs="Arial"/>
                <w:sz w:val="24"/>
                <w:szCs w:val="24"/>
              </w:rPr>
              <w:t>Culminación</w:t>
            </w:r>
          </w:p>
        </w:tc>
        <w:tc>
          <w:tcPr>
            <w:tcW w:w="5844" w:type="dxa"/>
          </w:tcPr>
          <w:p w:rsidR="00905269" w:rsidRPr="00D238EF" w:rsidRDefault="00905269" w:rsidP="00D238EF">
            <w:pPr>
              <w:spacing w:line="360" w:lineRule="auto"/>
              <w:jc w:val="both"/>
              <w:rPr>
                <w:rFonts w:ascii="Arial" w:hAnsi="Arial" w:cs="Arial"/>
                <w:sz w:val="24"/>
              </w:rPr>
            </w:pPr>
            <w:r w:rsidRPr="00D238EF">
              <w:rPr>
                <w:rFonts w:ascii="Arial" w:hAnsi="Arial" w:cs="Arial"/>
                <w:sz w:val="24"/>
              </w:rPr>
              <w:t xml:space="preserve">Se inicia la sesión con unos ejercicios de calentamiento y reuniendo a los niños en una ASAMBLEA: </w:t>
            </w:r>
          </w:p>
          <w:p w:rsidR="00905269" w:rsidRDefault="00905269" w:rsidP="00301CCC">
            <w:pPr>
              <w:pStyle w:val="Prrafodelista"/>
              <w:numPr>
                <w:ilvl w:val="0"/>
                <w:numId w:val="53"/>
              </w:numPr>
              <w:spacing w:line="360" w:lineRule="auto"/>
              <w:ind w:left="491" w:hanging="283"/>
              <w:jc w:val="both"/>
              <w:rPr>
                <w:rFonts w:ascii="Arial" w:hAnsi="Arial" w:cs="Arial"/>
                <w:sz w:val="24"/>
              </w:rPr>
            </w:pPr>
            <w:r>
              <w:rPr>
                <w:rFonts w:ascii="Arial" w:hAnsi="Arial" w:cs="Arial"/>
                <w:sz w:val="24"/>
              </w:rPr>
              <w:t>¿A alguno de ustedes les gustaría jugar a las “Estatuas”?</w:t>
            </w:r>
          </w:p>
          <w:p w:rsidR="00905269" w:rsidRDefault="00905269" w:rsidP="00301CCC">
            <w:pPr>
              <w:pStyle w:val="Prrafodelista"/>
              <w:numPr>
                <w:ilvl w:val="0"/>
                <w:numId w:val="53"/>
              </w:numPr>
              <w:spacing w:line="360" w:lineRule="auto"/>
              <w:ind w:left="491" w:hanging="283"/>
              <w:jc w:val="both"/>
              <w:rPr>
                <w:rFonts w:ascii="Arial" w:hAnsi="Arial" w:cs="Arial"/>
                <w:sz w:val="24"/>
              </w:rPr>
            </w:pPr>
            <w:r>
              <w:rPr>
                <w:rFonts w:ascii="Arial" w:hAnsi="Arial" w:cs="Arial"/>
                <w:sz w:val="24"/>
              </w:rPr>
              <w:t>¿Saben de qué trata el juego?</w:t>
            </w:r>
          </w:p>
          <w:p w:rsidR="00905269" w:rsidRDefault="00905269" w:rsidP="00301CCC">
            <w:pPr>
              <w:pStyle w:val="Prrafodelista"/>
              <w:numPr>
                <w:ilvl w:val="0"/>
                <w:numId w:val="53"/>
              </w:numPr>
              <w:spacing w:line="360" w:lineRule="auto"/>
              <w:ind w:left="491" w:hanging="283"/>
              <w:jc w:val="both"/>
              <w:rPr>
                <w:rFonts w:ascii="Arial" w:hAnsi="Arial" w:cs="Arial"/>
                <w:sz w:val="24"/>
              </w:rPr>
            </w:pPr>
            <w:r>
              <w:rPr>
                <w:rFonts w:ascii="Arial" w:hAnsi="Arial" w:cs="Arial"/>
                <w:sz w:val="24"/>
              </w:rPr>
              <w:t>¿Qué debemos hacer?</w:t>
            </w:r>
          </w:p>
          <w:p w:rsidR="00905269" w:rsidRDefault="00905269" w:rsidP="00301CCC">
            <w:pPr>
              <w:pStyle w:val="Prrafodelista"/>
              <w:numPr>
                <w:ilvl w:val="0"/>
                <w:numId w:val="53"/>
              </w:numPr>
              <w:spacing w:line="360" w:lineRule="auto"/>
              <w:ind w:left="491" w:hanging="283"/>
              <w:jc w:val="both"/>
              <w:rPr>
                <w:rFonts w:ascii="Arial" w:hAnsi="Arial" w:cs="Arial"/>
                <w:sz w:val="24"/>
              </w:rPr>
            </w:pPr>
            <w:r>
              <w:rPr>
                <w:rFonts w:ascii="Arial" w:hAnsi="Arial" w:cs="Arial"/>
                <w:sz w:val="24"/>
              </w:rPr>
              <w:t>¿Pero antes de comenzar a jugar que deberíamos hacer?</w:t>
            </w:r>
          </w:p>
          <w:p w:rsidR="00905269" w:rsidRDefault="00905269" w:rsidP="00A100A2">
            <w:pPr>
              <w:pStyle w:val="Prrafodelista"/>
              <w:spacing w:line="360" w:lineRule="auto"/>
              <w:ind w:left="303"/>
              <w:jc w:val="both"/>
              <w:rPr>
                <w:rFonts w:ascii="Arial" w:hAnsi="Arial" w:cs="Arial"/>
                <w:sz w:val="24"/>
              </w:rPr>
            </w:pPr>
            <w:r>
              <w:rPr>
                <w:rFonts w:ascii="Arial" w:hAnsi="Arial" w:cs="Arial"/>
                <w:sz w:val="24"/>
              </w:rPr>
              <w:t>Pregunta conflicto</w:t>
            </w:r>
          </w:p>
          <w:p w:rsidR="00905269" w:rsidRDefault="00905269" w:rsidP="00A100A2">
            <w:pPr>
              <w:pStyle w:val="Prrafodelista"/>
              <w:spacing w:line="360" w:lineRule="auto"/>
              <w:ind w:left="303"/>
              <w:jc w:val="both"/>
              <w:rPr>
                <w:rFonts w:ascii="Arial" w:hAnsi="Arial" w:cs="Arial"/>
                <w:sz w:val="24"/>
              </w:rPr>
            </w:pPr>
            <w:r>
              <w:rPr>
                <w:rFonts w:ascii="Arial" w:hAnsi="Arial" w:cs="Arial"/>
                <w:sz w:val="24"/>
              </w:rPr>
              <w:t>¿Qué reglas podríamos crear para este juego?</w:t>
            </w:r>
          </w:p>
          <w:p w:rsidR="00D238EF" w:rsidRDefault="00D238EF" w:rsidP="00A100A2">
            <w:pPr>
              <w:pStyle w:val="Prrafodelista"/>
              <w:spacing w:line="360" w:lineRule="auto"/>
              <w:ind w:left="303"/>
              <w:jc w:val="both"/>
              <w:rPr>
                <w:rFonts w:ascii="Arial" w:hAnsi="Arial" w:cs="Arial"/>
                <w:sz w:val="24"/>
              </w:rPr>
            </w:pPr>
          </w:p>
          <w:p w:rsidR="00905269" w:rsidRDefault="00905269" w:rsidP="00A100A2">
            <w:pPr>
              <w:spacing w:line="360" w:lineRule="auto"/>
              <w:rPr>
                <w:rFonts w:ascii="Arial" w:hAnsi="Arial" w:cs="Arial"/>
                <w:sz w:val="24"/>
              </w:rPr>
            </w:pPr>
            <w:r>
              <w:rPr>
                <w:rFonts w:ascii="Arial" w:hAnsi="Arial" w:cs="Arial"/>
                <w:sz w:val="24"/>
              </w:rPr>
              <w:t>Explicamos que el juego de las “Estatuas” consiste en caminar mientras suene la música, y cuando esta se pare, deben quedarse como estatuas pero creando diferentes poses.</w:t>
            </w:r>
          </w:p>
          <w:p w:rsidR="00905269" w:rsidRDefault="00905269" w:rsidP="00A100A2">
            <w:pPr>
              <w:spacing w:line="360" w:lineRule="auto"/>
              <w:rPr>
                <w:rFonts w:ascii="Arial" w:hAnsi="Arial" w:cs="Arial"/>
                <w:sz w:val="24"/>
              </w:rPr>
            </w:pPr>
            <w:r>
              <w:rPr>
                <w:rFonts w:ascii="Arial" w:hAnsi="Arial" w:cs="Arial"/>
                <w:sz w:val="24"/>
              </w:rPr>
              <w:t>En un papelote, anotamos las reglas creadas por nosotros y las repasamos para recordarlas.</w:t>
            </w:r>
          </w:p>
          <w:p w:rsidR="00905269" w:rsidRDefault="00905269" w:rsidP="00A100A2">
            <w:pPr>
              <w:spacing w:line="360" w:lineRule="auto"/>
              <w:rPr>
                <w:rFonts w:ascii="Arial" w:hAnsi="Arial" w:cs="Arial"/>
                <w:sz w:val="24"/>
              </w:rPr>
            </w:pPr>
            <w:r>
              <w:rPr>
                <w:rFonts w:ascii="Arial" w:hAnsi="Arial" w:cs="Arial"/>
                <w:sz w:val="24"/>
              </w:rPr>
              <w:t xml:space="preserve">Damos paso al juego y realizamos </w:t>
            </w:r>
            <w:r w:rsidR="00D238EF">
              <w:rPr>
                <w:rFonts w:ascii="Arial" w:hAnsi="Arial" w:cs="Arial"/>
                <w:sz w:val="24"/>
              </w:rPr>
              <w:t>todo lo explicado anteriormente, desarrollando así un juego reglado.</w:t>
            </w:r>
          </w:p>
          <w:p w:rsidR="00905269" w:rsidRDefault="00905269" w:rsidP="00A100A2">
            <w:pPr>
              <w:spacing w:line="360" w:lineRule="auto"/>
              <w:rPr>
                <w:rFonts w:ascii="Arial" w:hAnsi="Arial" w:cs="Arial"/>
                <w:sz w:val="24"/>
              </w:rPr>
            </w:pPr>
            <w:r>
              <w:rPr>
                <w:rFonts w:ascii="Arial" w:hAnsi="Arial" w:cs="Arial"/>
                <w:sz w:val="24"/>
              </w:rPr>
              <w:t>Finalizado el juego, nos acostamos en una sábana para el momento de la RELAJACIÓN</w:t>
            </w:r>
          </w:p>
          <w:p w:rsidR="00905269" w:rsidRDefault="00905269" w:rsidP="00A100A2">
            <w:pPr>
              <w:spacing w:line="360" w:lineRule="auto"/>
              <w:rPr>
                <w:rFonts w:ascii="Arial" w:hAnsi="Arial" w:cs="Arial"/>
                <w:sz w:val="24"/>
              </w:rPr>
            </w:pPr>
          </w:p>
          <w:p w:rsidR="00905269" w:rsidRDefault="00905269" w:rsidP="00A100A2">
            <w:pPr>
              <w:spacing w:line="360" w:lineRule="auto"/>
              <w:rPr>
                <w:rFonts w:ascii="Arial" w:hAnsi="Arial" w:cs="Arial"/>
                <w:sz w:val="24"/>
              </w:rPr>
            </w:pPr>
            <w:r>
              <w:rPr>
                <w:rFonts w:ascii="Arial" w:hAnsi="Arial" w:cs="Arial"/>
                <w:sz w:val="24"/>
              </w:rPr>
              <w:t>Realizamos una ASAMBLEA nuevamente y  finalizamos con las preguntas</w:t>
            </w:r>
          </w:p>
          <w:p w:rsidR="00905269" w:rsidRDefault="00905269" w:rsidP="00A100A2">
            <w:pPr>
              <w:spacing w:line="360" w:lineRule="auto"/>
              <w:rPr>
                <w:rFonts w:ascii="Arial" w:hAnsi="Arial" w:cs="Arial"/>
                <w:sz w:val="24"/>
              </w:rPr>
            </w:pPr>
            <w:r>
              <w:rPr>
                <w:rFonts w:ascii="Arial" w:hAnsi="Arial" w:cs="Arial"/>
                <w:sz w:val="24"/>
              </w:rPr>
              <w:t>Meta cognición:</w:t>
            </w:r>
          </w:p>
          <w:p w:rsidR="00905269" w:rsidRDefault="00905269" w:rsidP="00A100A2">
            <w:pPr>
              <w:spacing w:line="360" w:lineRule="auto"/>
              <w:rPr>
                <w:rFonts w:ascii="Arial" w:hAnsi="Arial" w:cs="Arial"/>
                <w:sz w:val="24"/>
              </w:rPr>
            </w:pPr>
            <w:r>
              <w:rPr>
                <w:rFonts w:ascii="Arial" w:hAnsi="Arial" w:cs="Arial"/>
                <w:sz w:val="24"/>
              </w:rPr>
              <w:t>¿Qué hicieron?</w:t>
            </w:r>
          </w:p>
          <w:p w:rsidR="00905269" w:rsidRDefault="00905269" w:rsidP="00A100A2">
            <w:pPr>
              <w:spacing w:line="360" w:lineRule="auto"/>
              <w:rPr>
                <w:rFonts w:ascii="Arial" w:hAnsi="Arial" w:cs="Arial"/>
                <w:sz w:val="24"/>
              </w:rPr>
            </w:pPr>
            <w:r>
              <w:rPr>
                <w:rFonts w:ascii="Arial" w:hAnsi="Arial" w:cs="Arial"/>
                <w:sz w:val="24"/>
              </w:rPr>
              <w:t>¿Cómo se sintieron?</w:t>
            </w:r>
          </w:p>
          <w:p w:rsidR="00905269" w:rsidRPr="00D238EF" w:rsidRDefault="00D238EF" w:rsidP="00D238EF">
            <w:pPr>
              <w:spacing w:line="360" w:lineRule="auto"/>
              <w:rPr>
                <w:rFonts w:ascii="Arial" w:hAnsi="Arial" w:cs="Arial"/>
                <w:sz w:val="24"/>
              </w:rPr>
            </w:pPr>
            <w:r>
              <w:rPr>
                <w:rFonts w:ascii="Arial" w:hAnsi="Arial" w:cs="Arial"/>
                <w:sz w:val="24"/>
              </w:rPr>
              <w:t>¿Les gusto?</w:t>
            </w:r>
          </w:p>
        </w:tc>
        <w:tc>
          <w:tcPr>
            <w:tcW w:w="2268" w:type="dxa"/>
          </w:tcPr>
          <w:p w:rsidR="00905269" w:rsidRDefault="00905269" w:rsidP="00A100A2">
            <w:pPr>
              <w:spacing w:line="360" w:lineRule="auto"/>
              <w:ind w:left="176"/>
              <w:rPr>
                <w:rFonts w:ascii="Arial" w:hAnsi="Arial" w:cs="Arial"/>
                <w:sz w:val="24"/>
              </w:rPr>
            </w:pPr>
            <w:r>
              <w:rPr>
                <w:rFonts w:ascii="Arial" w:hAnsi="Arial" w:cs="Arial"/>
                <w:sz w:val="24"/>
              </w:rPr>
              <w:t xml:space="preserve">Voz humana </w:t>
            </w:r>
          </w:p>
          <w:p w:rsidR="00905269" w:rsidRDefault="00905269" w:rsidP="00A100A2">
            <w:pPr>
              <w:spacing w:line="360" w:lineRule="auto"/>
              <w:ind w:left="176"/>
              <w:rPr>
                <w:rFonts w:ascii="Arial" w:hAnsi="Arial" w:cs="Arial"/>
                <w:sz w:val="24"/>
              </w:rPr>
            </w:pPr>
          </w:p>
          <w:p w:rsidR="00905269" w:rsidRDefault="00905269" w:rsidP="00A100A2">
            <w:pPr>
              <w:spacing w:line="360" w:lineRule="auto"/>
              <w:ind w:left="176"/>
              <w:rPr>
                <w:rFonts w:ascii="Arial" w:hAnsi="Arial" w:cs="Arial"/>
                <w:sz w:val="24"/>
              </w:rPr>
            </w:pPr>
          </w:p>
          <w:p w:rsidR="00905269" w:rsidRDefault="00905269" w:rsidP="00A100A2">
            <w:pPr>
              <w:spacing w:line="360" w:lineRule="auto"/>
              <w:ind w:left="176"/>
              <w:rPr>
                <w:rFonts w:ascii="Arial" w:hAnsi="Arial" w:cs="Arial"/>
                <w:sz w:val="24"/>
              </w:rPr>
            </w:pPr>
          </w:p>
          <w:p w:rsidR="00905269" w:rsidRDefault="00905269" w:rsidP="00A100A2">
            <w:pPr>
              <w:spacing w:line="360" w:lineRule="auto"/>
              <w:ind w:left="176"/>
              <w:rPr>
                <w:rFonts w:ascii="Arial" w:hAnsi="Arial" w:cs="Arial"/>
                <w:sz w:val="24"/>
              </w:rPr>
            </w:pPr>
          </w:p>
          <w:p w:rsidR="00905269" w:rsidRDefault="00905269" w:rsidP="00A100A2">
            <w:pPr>
              <w:spacing w:line="360" w:lineRule="auto"/>
              <w:ind w:left="176"/>
              <w:rPr>
                <w:rFonts w:ascii="Arial" w:hAnsi="Arial" w:cs="Arial"/>
                <w:sz w:val="24"/>
              </w:rPr>
            </w:pPr>
          </w:p>
          <w:p w:rsidR="00905269" w:rsidRDefault="00905269" w:rsidP="00A100A2">
            <w:pPr>
              <w:spacing w:line="360" w:lineRule="auto"/>
              <w:rPr>
                <w:rFonts w:ascii="Arial" w:hAnsi="Arial" w:cs="Arial"/>
                <w:sz w:val="24"/>
              </w:rPr>
            </w:pPr>
          </w:p>
          <w:p w:rsidR="00D238EF" w:rsidRDefault="00D238EF" w:rsidP="00A100A2">
            <w:pPr>
              <w:spacing w:line="360" w:lineRule="auto"/>
              <w:rPr>
                <w:rFonts w:ascii="Arial" w:hAnsi="Arial" w:cs="Arial"/>
                <w:sz w:val="24"/>
              </w:rPr>
            </w:pPr>
          </w:p>
          <w:p w:rsidR="00D238EF" w:rsidRDefault="00D238EF" w:rsidP="00A100A2">
            <w:pPr>
              <w:spacing w:line="360" w:lineRule="auto"/>
              <w:rPr>
                <w:rFonts w:ascii="Arial" w:hAnsi="Arial" w:cs="Arial"/>
                <w:sz w:val="24"/>
              </w:rPr>
            </w:pPr>
          </w:p>
          <w:p w:rsidR="00D238EF" w:rsidRDefault="00D238EF" w:rsidP="00A100A2">
            <w:pPr>
              <w:spacing w:line="360" w:lineRule="auto"/>
              <w:rPr>
                <w:rFonts w:ascii="Arial" w:hAnsi="Arial" w:cs="Arial"/>
                <w:sz w:val="24"/>
              </w:rPr>
            </w:pPr>
          </w:p>
          <w:p w:rsidR="00D238EF" w:rsidRDefault="00D238EF" w:rsidP="00A100A2">
            <w:pPr>
              <w:spacing w:line="360" w:lineRule="auto"/>
              <w:rPr>
                <w:rFonts w:ascii="Arial" w:hAnsi="Arial" w:cs="Arial"/>
                <w:sz w:val="24"/>
              </w:rPr>
            </w:pPr>
          </w:p>
          <w:p w:rsidR="00D238EF" w:rsidRDefault="00D238EF" w:rsidP="00A100A2">
            <w:pPr>
              <w:spacing w:line="360" w:lineRule="auto"/>
              <w:rPr>
                <w:rFonts w:ascii="Arial" w:hAnsi="Arial" w:cs="Arial"/>
                <w:sz w:val="24"/>
              </w:rPr>
            </w:pPr>
          </w:p>
          <w:p w:rsidR="00905269" w:rsidRDefault="00905269" w:rsidP="00A100A2">
            <w:pPr>
              <w:spacing w:line="360" w:lineRule="auto"/>
              <w:rPr>
                <w:rFonts w:ascii="Arial" w:hAnsi="Arial" w:cs="Arial"/>
                <w:sz w:val="24"/>
              </w:rPr>
            </w:pPr>
            <w:r>
              <w:rPr>
                <w:rFonts w:ascii="Arial" w:hAnsi="Arial" w:cs="Arial"/>
                <w:sz w:val="24"/>
              </w:rPr>
              <w:t>Música</w:t>
            </w:r>
          </w:p>
          <w:p w:rsidR="00905269" w:rsidRDefault="00905269" w:rsidP="00A100A2">
            <w:pPr>
              <w:spacing w:line="360" w:lineRule="auto"/>
              <w:rPr>
                <w:rFonts w:ascii="Arial" w:hAnsi="Arial" w:cs="Arial"/>
                <w:sz w:val="24"/>
              </w:rPr>
            </w:pPr>
            <w:r>
              <w:rPr>
                <w:rFonts w:ascii="Arial" w:hAnsi="Arial" w:cs="Arial"/>
                <w:sz w:val="24"/>
              </w:rPr>
              <w:t>Grabadora</w:t>
            </w:r>
          </w:p>
          <w:p w:rsidR="00905269" w:rsidRDefault="00905269" w:rsidP="00A100A2">
            <w:pPr>
              <w:spacing w:line="360" w:lineRule="auto"/>
              <w:rPr>
                <w:rFonts w:ascii="Arial" w:hAnsi="Arial" w:cs="Arial"/>
                <w:sz w:val="24"/>
              </w:rPr>
            </w:pPr>
            <w:r>
              <w:rPr>
                <w:rFonts w:ascii="Arial" w:hAnsi="Arial" w:cs="Arial"/>
                <w:sz w:val="24"/>
              </w:rPr>
              <w:t>Sabanas</w:t>
            </w:r>
          </w:p>
          <w:p w:rsidR="00905269" w:rsidRDefault="00905269" w:rsidP="00A100A2">
            <w:pPr>
              <w:spacing w:line="360" w:lineRule="auto"/>
              <w:rPr>
                <w:rFonts w:ascii="Arial" w:hAnsi="Arial" w:cs="Arial"/>
                <w:sz w:val="24"/>
              </w:rPr>
            </w:pPr>
            <w:r>
              <w:rPr>
                <w:rFonts w:ascii="Arial" w:hAnsi="Arial" w:cs="Arial"/>
                <w:sz w:val="24"/>
              </w:rPr>
              <w:t>Voz humana</w:t>
            </w: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ind w:left="176"/>
              <w:rPr>
                <w:rFonts w:ascii="Arial" w:hAnsi="Arial" w:cs="Arial"/>
                <w:sz w:val="24"/>
                <w:szCs w:val="24"/>
              </w:rPr>
            </w:pPr>
          </w:p>
          <w:p w:rsidR="00905269" w:rsidRPr="00DA03B3" w:rsidRDefault="00905269" w:rsidP="00A100A2">
            <w:pPr>
              <w:spacing w:line="360" w:lineRule="auto"/>
              <w:rPr>
                <w:rFonts w:ascii="Arial" w:hAnsi="Arial" w:cs="Arial"/>
                <w:sz w:val="24"/>
                <w:szCs w:val="24"/>
              </w:rPr>
            </w:pPr>
            <w:r w:rsidRPr="00DA03B3">
              <w:rPr>
                <w:rFonts w:ascii="Arial" w:hAnsi="Arial" w:cs="Arial"/>
                <w:sz w:val="24"/>
                <w:szCs w:val="24"/>
              </w:rPr>
              <w:t xml:space="preserve">   </w:t>
            </w:r>
          </w:p>
          <w:p w:rsidR="00905269" w:rsidRPr="00DA03B3" w:rsidRDefault="00905269" w:rsidP="00A100A2">
            <w:pPr>
              <w:spacing w:line="360" w:lineRule="auto"/>
              <w:rPr>
                <w:rFonts w:ascii="Arial" w:hAnsi="Arial" w:cs="Arial"/>
                <w:sz w:val="24"/>
                <w:szCs w:val="24"/>
              </w:rPr>
            </w:pPr>
            <w:r w:rsidRPr="00DA03B3">
              <w:rPr>
                <w:rFonts w:ascii="Arial" w:hAnsi="Arial" w:cs="Arial"/>
                <w:sz w:val="24"/>
                <w:szCs w:val="24"/>
              </w:rPr>
              <w:t xml:space="preserve">   </w:t>
            </w: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A100A2">
            <w:pPr>
              <w:spacing w:line="360" w:lineRule="auto"/>
              <w:rPr>
                <w:rFonts w:ascii="Arial" w:hAnsi="Arial" w:cs="Arial"/>
                <w:sz w:val="24"/>
                <w:szCs w:val="24"/>
              </w:rPr>
            </w:pPr>
          </w:p>
          <w:p w:rsidR="00905269" w:rsidRPr="00DA03B3" w:rsidRDefault="00905269" w:rsidP="00D238EF">
            <w:pPr>
              <w:spacing w:line="360" w:lineRule="auto"/>
              <w:rPr>
                <w:rFonts w:ascii="Arial" w:hAnsi="Arial" w:cs="Arial"/>
                <w:sz w:val="24"/>
                <w:szCs w:val="24"/>
              </w:rPr>
            </w:pPr>
          </w:p>
        </w:tc>
      </w:tr>
    </w:tbl>
    <w:p w:rsidR="00905269" w:rsidRPr="00EB4720" w:rsidRDefault="00905269" w:rsidP="00301CCC">
      <w:pPr>
        <w:pStyle w:val="Prrafodelista"/>
        <w:numPr>
          <w:ilvl w:val="0"/>
          <w:numId w:val="52"/>
        </w:numPr>
        <w:rPr>
          <w:rFonts w:ascii="Arial" w:hAnsi="Arial" w:cs="Arial"/>
          <w:color w:val="FF0000"/>
          <w:sz w:val="24"/>
          <w:szCs w:val="24"/>
        </w:rPr>
      </w:pPr>
      <w:r w:rsidRPr="00DA03B3">
        <w:rPr>
          <w:rFonts w:ascii="Arial" w:hAnsi="Arial" w:cs="Arial"/>
          <w:sz w:val="24"/>
          <w:szCs w:val="24"/>
        </w:rPr>
        <w:lastRenderedPageBreak/>
        <w:t xml:space="preserve">ANEXOS </w:t>
      </w:r>
    </w:p>
    <w:p w:rsidR="00EB4720" w:rsidRDefault="00D238EF" w:rsidP="00EB4720">
      <w:pPr>
        <w:rPr>
          <w:rFonts w:ascii="Arial" w:hAnsi="Arial" w:cs="Arial"/>
          <w:color w:val="FF0000"/>
          <w:sz w:val="24"/>
          <w:szCs w:val="24"/>
        </w:rPr>
      </w:pPr>
      <w:r w:rsidRPr="005F2967">
        <w:rPr>
          <w:rFonts w:ascii="Arial" w:hAnsi="Arial" w:cs="Arial"/>
          <w:noProof/>
          <w:color w:val="FF0000"/>
          <w:sz w:val="24"/>
          <w:szCs w:val="24"/>
          <w:lang w:eastAsia="es-PE"/>
        </w:rPr>
        <mc:AlternateContent>
          <mc:Choice Requires="wps">
            <w:drawing>
              <wp:anchor distT="0" distB="0" distL="114300" distR="114300" simplePos="0" relativeHeight="251922432" behindDoc="0" locked="0" layoutInCell="1" allowOverlap="1" wp14:anchorId="60EA845F" wp14:editId="1FE509C1">
                <wp:simplePos x="0" y="0"/>
                <wp:positionH relativeFrom="column">
                  <wp:posOffset>1949450</wp:posOffset>
                </wp:positionH>
                <wp:positionV relativeFrom="paragraph">
                  <wp:posOffset>21590</wp:posOffset>
                </wp:positionV>
                <wp:extent cx="1123950" cy="485775"/>
                <wp:effectExtent l="0" t="0" r="19050" b="28575"/>
                <wp:wrapNone/>
                <wp:docPr id="1002" name="Rectángulo 1002"/>
                <wp:cNvGraphicFramePr/>
                <a:graphic xmlns:a="http://schemas.openxmlformats.org/drawingml/2006/main">
                  <a:graphicData uri="http://schemas.microsoft.com/office/word/2010/wordprocessingShape">
                    <wps:wsp>
                      <wps:cNvSpPr/>
                      <wps:spPr>
                        <a:xfrm>
                          <a:off x="0" y="0"/>
                          <a:ext cx="11239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5F2967">
                            <w:pPr>
                              <w:jc w:val="center"/>
                            </w:pPr>
                            <w:r>
                              <w:t xml:space="preserve">Papelote con plumones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A845F" id="Rectángulo 1002" o:spid="_x0000_s1073" style="position:absolute;margin-left:153.5pt;margin-top:1.7pt;width:88.5pt;height:38.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" fillcolor="white [3201]" strokecolor="#f79646 [3209]" strokeweight="2pt">
                <v:textbox>
                  <w:txbxContent>
                    <w:p w:rsidR="00797B9A" w:rsidRDefault="00797B9A" w:rsidP="005F2967">
                      <w:pPr>
                        <w:jc w:val="center"/>
                      </w:pPr>
                      <w:r>
                        <w:t xml:space="preserve">Papelote con plumones </w:t>
                      </w:r>
                    </w:p>
                  </w:txbxContent>
                </v:textbox>
              </v:rect>
            </w:pict>
          </mc:Fallback>
        </mc:AlternateContent>
      </w: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797B9A" w:rsidP="00EB4720">
      <w:pPr>
        <w:rPr>
          <w:rFonts w:ascii="Arial" w:hAnsi="Arial" w:cs="Arial"/>
          <w:color w:val="FF0000"/>
          <w:sz w:val="24"/>
          <w:szCs w:val="24"/>
        </w:rPr>
      </w:pPr>
      <w:r w:rsidRPr="005F2967">
        <w:rPr>
          <w:rFonts w:ascii="Arial" w:hAnsi="Arial" w:cs="Arial"/>
          <w:noProof/>
          <w:color w:val="FF0000"/>
          <w:sz w:val="24"/>
          <w:szCs w:val="24"/>
          <w:lang w:eastAsia="es-PE"/>
        </w:rPr>
        <mc:AlternateContent>
          <mc:Choice Requires="wps">
            <w:drawing>
              <wp:anchor distT="0" distB="0" distL="114300" distR="114300" simplePos="0" relativeHeight="251921408" behindDoc="0" locked="0" layoutInCell="1" allowOverlap="1" wp14:anchorId="6373EC35" wp14:editId="7139AB81">
                <wp:simplePos x="0" y="0"/>
                <wp:positionH relativeFrom="margin">
                  <wp:posOffset>919348</wp:posOffset>
                </wp:positionH>
                <wp:positionV relativeFrom="paragraph">
                  <wp:posOffset>18167</wp:posOffset>
                </wp:positionV>
                <wp:extent cx="1714500" cy="2095500"/>
                <wp:effectExtent l="0" t="0" r="19050" b="19050"/>
                <wp:wrapNone/>
                <wp:docPr id="1001" name="Rectángulo 1001"/>
                <wp:cNvGraphicFramePr/>
                <a:graphic xmlns:a="http://schemas.openxmlformats.org/drawingml/2006/main">
                  <a:graphicData uri="http://schemas.microsoft.com/office/word/2010/wordprocessingShape">
                    <wps:wsp>
                      <wps:cNvSpPr/>
                      <wps:spPr>
                        <a:xfrm>
                          <a:off x="0" y="0"/>
                          <a:ext cx="1714500" cy="2095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A305B" id="Rectángulo 1001" o:spid="_x0000_s1026" style="position:absolute;margin-left:72.4pt;margin-top:1.45pt;width:135pt;height:1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" fillcolor="white [3201]" strokecolor="#f79646 [3209]" strokeweight="2pt">
                <w10:wrap anchorx="margin"/>
              </v:rect>
            </w:pict>
          </mc:Fallback>
        </mc:AlternateContent>
      </w:r>
    </w:p>
    <w:p w:rsidR="00EB4720" w:rsidRDefault="00797B9A" w:rsidP="00EB4720">
      <w:pPr>
        <w:rPr>
          <w:rFonts w:ascii="Arial" w:hAnsi="Arial" w:cs="Arial"/>
          <w:color w:val="FF0000"/>
          <w:sz w:val="24"/>
          <w:szCs w:val="24"/>
        </w:rPr>
      </w:pPr>
      <w:r w:rsidRPr="005F2967">
        <w:rPr>
          <w:rFonts w:ascii="Arial" w:hAnsi="Arial" w:cs="Arial"/>
          <w:noProof/>
          <w:color w:val="FF0000"/>
          <w:sz w:val="24"/>
          <w:szCs w:val="24"/>
          <w:lang w:eastAsia="es-PE"/>
        </w:rPr>
        <w:drawing>
          <wp:anchor distT="0" distB="0" distL="114300" distR="114300" simplePos="0" relativeHeight="251920384" behindDoc="1" locked="0" layoutInCell="1" allowOverlap="1" wp14:anchorId="45B88B13" wp14:editId="53BC2B5F">
            <wp:simplePos x="0" y="0"/>
            <wp:positionH relativeFrom="margin">
              <wp:posOffset>3260313</wp:posOffset>
            </wp:positionH>
            <wp:positionV relativeFrom="paragraph">
              <wp:posOffset>95003</wp:posOffset>
            </wp:positionV>
            <wp:extent cx="1155700" cy="1477645"/>
            <wp:effectExtent l="0" t="0" r="6350" b="8255"/>
            <wp:wrapNone/>
            <wp:docPr id="1003" name="Imagen 10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570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D238EF" w:rsidP="00EB4720">
      <w:pPr>
        <w:rPr>
          <w:rFonts w:ascii="Arial" w:hAnsi="Arial" w:cs="Arial"/>
          <w:color w:val="FF0000"/>
          <w:sz w:val="24"/>
          <w:szCs w:val="24"/>
        </w:rPr>
      </w:pPr>
      <w:r>
        <w:rPr>
          <w:rFonts w:ascii="Arial" w:hAnsi="Arial" w:cs="Arial"/>
          <w:noProof/>
          <w:color w:val="FF0000"/>
          <w:sz w:val="24"/>
          <w:szCs w:val="24"/>
          <w:lang w:eastAsia="es-PE"/>
        </w:rPr>
        <mc:AlternateContent>
          <mc:Choice Requires="wps">
            <w:drawing>
              <wp:anchor distT="0" distB="0" distL="114300" distR="114300" simplePos="0" relativeHeight="251924480" behindDoc="0" locked="0" layoutInCell="1" allowOverlap="1" wp14:anchorId="275D0B02" wp14:editId="377C11A3">
                <wp:simplePos x="0" y="0"/>
                <wp:positionH relativeFrom="column">
                  <wp:posOffset>1843405</wp:posOffset>
                </wp:positionH>
                <wp:positionV relativeFrom="paragraph">
                  <wp:posOffset>21590</wp:posOffset>
                </wp:positionV>
                <wp:extent cx="1949380" cy="442127"/>
                <wp:effectExtent l="0" t="0" r="13335" b="15240"/>
                <wp:wrapNone/>
                <wp:docPr id="1005" name="Rectángulo 1005"/>
                <wp:cNvGraphicFramePr/>
                <a:graphic xmlns:a="http://schemas.openxmlformats.org/drawingml/2006/main">
                  <a:graphicData uri="http://schemas.microsoft.com/office/word/2010/wordprocessingShape">
                    <wps:wsp>
                      <wps:cNvSpPr/>
                      <wps:spPr>
                        <a:xfrm>
                          <a:off x="0" y="0"/>
                          <a:ext cx="1949380" cy="442127"/>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5F2967">
                            <w:pPr>
                              <w:jc w:val="center"/>
                            </w:pPr>
                            <w:r>
                              <w:t xml:space="preserve">Sábanas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D0B02" id="Rectángulo 1005" o:spid="_x0000_s1074" style="position:absolute;margin-left:145.15pt;margin-top:1.7pt;width:153.5pt;height:34.8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" fillcolor="white [3201]" strokecolor="#f79646 [3209]" strokeweight="2pt">
                <v:textbox>
                  <w:txbxContent>
                    <w:p w:rsidR="00797B9A" w:rsidRDefault="00797B9A" w:rsidP="005F2967">
                      <w:pPr>
                        <w:jc w:val="center"/>
                      </w:pPr>
                      <w:r>
                        <w:t xml:space="preserve">Sábanas </w:t>
                      </w:r>
                    </w:p>
                  </w:txbxContent>
                </v:textbox>
              </v:rect>
            </w:pict>
          </mc:Fallback>
        </mc:AlternateContent>
      </w:r>
    </w:p>
    <w:p w:rsidR="00EB4720" w:rsidRDefault="00EB4720" w:rsidP="00EB4720">
      <w:pPr>
        <w:rPr>
          <w:rFonts w:ascii="Arial" w:hAnsi="Arial" w:cs="Arial"/>
          <w:color w:val="FF0000"/>
          <w:sz w:val="24"/>
          <w:szCs w:val="24"/>
        </w:rPr>
      </w:pPr>
    </w:p>
    <w:p w:rsidR="00EB4720" w:rsidRDefault="00D238EF" w:rsidP="00EB4720">
      <w:pPr>
        <w:rPr>
          <w:rFonts w:ascii="Arial" w:hAnsi="Arial" w:cs="Arial"/>
          <w:color w:val="FF0000"/>
          <w:sz w:val="24"/>
          <w:szCs w:val="24"/>
        </w:rPr>
      </w:pPr>
      <w:r>
        <w:rPr>
          <w:rFonts w:ascii="Arial" w:hAnsi="Arial" w:cs="Arial"/>
          <w:noProof/>
          <w:color w:val="FF0000"/>
          <w:sz w:val="24"/>
          <w:szCs w:val="24"/>
          <w:lang w:eastAsia="es-PE"/>
        </w:rPr>
        <mc:AlternateContent>
          <mc:Choice Requires="wps">
            <w:drawing>
              <wp:anchor distT="0" distB="0" distL="114300" distR="114300" simplePos="0" relativeHeight="251923456" behindDoc="0" locked="0" layoutInCell="1" allowOverlap="1" wp14:anchorId="77D56871" wp14:editId="5114B681">
                <wp:simplePos x="0" y="0"/>
                <wp:positionH relativeFrom="margin">
                  <wp:posOffset>1138555</wp:posOffset>
                </wp:positionH>
                <wp:positionV relativeFrom="paragraph">
                  <wp:posOffset>80645</wp:posOffset>
                </wp:positionV>
                <wp:extent cx="3195376" cy="1386673"/>
                <wp:effectExtent l="76200" t="57150" r="81280" b="99695"/>
                <wp:wrapNone/>
                <wp:docPr id="1004" name="Rectángulo 1004"/>
                <wp:cNvGraphicFramePr/>
                <a:graphic xmlns:a="http://schemas.openxmlformats.org/drawingml/2006/main">
                  <a:graphicData uri="http://schemas.microsoft.com/office/word/2010/wordprocessingShape">
                    <wps:wsp>
                      <wps:cNvSpPr/>
                      <wps:spPr>
                        <a:xfrm>
                          <a:off x="0" y="0"/>
                          <a:ext cx="3195376" cy="1386673"/>
                        </a:xfrm>
                        <a:prstGeom prst="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3C863" id="Rectángulo 1004" o:spid="_x0000_s1026" style="position:absolute;margin-left:89.65pt;margin-top:6.35pt;width:251.6pt;height:109.2pt;z-index:251923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" fillcolor="#8064a2 [3207]" strokecolor="white [3201]" strokeweight="3pt">
                <v:shadow on="t" color="black" opacity="24903f" origin=",.5" offset="0,.55556mm"/>
                <w10:wrap anchorx="margin"/>
              </v:rect>
            </w:pict>
          </mc:Fallback>
        </mc:AlternateContent>
      </w: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EB4720" w:rsidRDefault="00EB4720" w:rsidP="00EB4720">
      <w:pPr>
        <w:rPr>
          <w:rFonts w:ascii="Arial" w:hAnsi="Arial" w:cs="Arial"/>
          <w:color w:val="FF0000"/>
          <w:sz w:val="24"/>
          <w:szCs w:val="24"/>
        </w:rPr>
      </w:pPr>
    </w:p>
    <w:p w:rsidR="00645AAE" w:rsidRDefault="00645AAE" w:rsidP="00EB4720">
      <w:pPr>
        <w:rPr>
          <w:rFonts w:ascii="Arial" w:hAnsi="Arial" w:cs="Arial"/>
          <w:color w:val="FF0000"/>
          <w:sz w:val="24"/>
          <w:szCs w:val="24"/>
        </w:rPr>
      </w:pPr>
    </w:p>
    <w:p w:rsidR="00645AAE" w:rsidRPr="00EB4720" w:rsidRDefault="00645AAE" w:rsidP="00EB4720">
      <w:pPr>
        <w:rPr>
          <w:rFonts w:ascii="Arial" w:hAnsi="Arial" w:cs="Arial"/>
          <w:color w:val="FF0000"/>
          <w:sz w:val="24"/>
          <w:szCs w:val="24"/>
        </w:rPr>
      </w:pPr>
    </w:p>
    <w:p w:rsidR="00EB71C2" w:rsidRPr="007935AA" w:rsidRDefault="00EB71C2" w:rsidP="00EB71C2">
      <w:pPr>
        <w:spacing w:after="160" w:line="259" w:lineRule="auto"/>
        <w:rPr>
          <w:rFonts w:ascii="Arial" w:hAnsi="Arial" w:cs="Arial"/>
          <w:b/>
          <w:sz w:val="24"/>
          <w:szCs w:val="24"/>
          <w:u w:val="single"/>
        </w:rPr>
      </w:pPr>
    </w:p>
    <w:p w:rsidR="000B7E27" w:rsidRDefault="000B7E27" w:rsidP="00EB71C2">
      <w:pPr>
        <w:jc w:val="center"/>
        <w:rPr>
          <w:rFonts w:ascii="Arial" w:hAnsi="Arial" w:cs="Arial"/>
          <w:b/>
          <w:sz w:val="24"/>
          <w:szCs w:val="24"/>
          <w:u w:val="single"/>
        </w:rPr>
      </w:pPr>
    </w:p>
    <w:p w:rsidR="00D238EF" w:rsidRDefault="00D238EF"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N°4:</w:t>
      </w:r>
    </w:p>
    <w:p w:rsidR="000B7E27" w:rsidRDefault="000B7E27" w:rsidP="000B7E27">
      <w:pPr>
        <w:jc w:val="center"/>
        <w:rPr>
          <w:rFonts w:ascii="Arial" w:hAnsi="Arial" w:cs="Arial"/>
          <w:sz w:val="24"/>
          <w:szCs w:val="24"/>
          <w:u w:val="single"/>
        </w:rPr>
      </w:pPr>
    </w:p>
    <w:p w:rsidR="000B7E27" w:rsidRDefault="000B7E27" w:rsidP="00301CCC">
      <w:pPr>
        <w:numPr>
          <w:ilvl w:val="0"/>
          <w:numId w:val="63"/>
        </w:numPr>
        <w:spacing w:line="240" w:lineRule="auto"/>
        <w:ind w:left="1080"/>
        <w:contextualSpacing/>
        <w:rPr>
          <w:rFonts w:ascii="Arial" w:hAnsi="Arial" w:cs="Arial"/>
          <w:b/>
          <w:sz w:val="24"/>
          <w:szCs w:val="24"/>
        </w:rPr>
      </w:pPr>
      <w:r>
        <w:rPr>
          <w:rFonts w:ascii="Arial" w:hAnsi="Arial" w:cs="Arial"/>
          <w:b/>
          <w:sz w:val="24"/>
          <w:szCs w:val="24"/>
        </w:rPr>
        <w:t>DATOS INFORMATIVOS:</w:t>
      </w:r>
    </w:p>
    <w:p w:rsidR="000B7E27" w:rsidRDefault="000B7E27" w:rsidP="000B7E27">
      <w:pPr>
        <w:spacing w:line="240" w:lineRule="auto"/>
        <w:ind w:left="1080"/>
        <w:contextualSpacing/>
        <w:rPr>
          <w:rFonts w:ascii="Arial" w:hAnsi="Arial" w:cs="Arial"/>
          <w:sz w:val="24"/>
          <w:szCs w:val="24"/>
        </w:rPr>
      </w:pPr>
    </w:p>
    <w:p w:rsidR="000B7E27" w:rsidRDefault="000B7E27" w:rsidP="00301CCC">
      <w:pPr>
        <w:numPr>
          <w:ilvl w:val="1"/>
          <w:numId w:val="63"/>
        </w:numPr>
        <w:spacing w:after="0" w:line="240" w:lineRule="auto"/>
        <w:rPr>
          <w:rFonts w:ascii="Arial" w:hAnsi="Arial" w:cs="Arial"/>
          <w:b/>
          <w:sz w:val="24"/>
          <w:szCs w:val="24"/>
        </w:rPr>
      </w:pPr>
      <w:r w:rsidRPr="00D238EF">
        <w:rPr>
          <w:rFonts w:ascii="Arial" w:hAnsi="Arial" w:cs="Arial"/>
          <w:b/>
          <w:sz w:val="24"/>
          <w:szCs w:val="24"/>
          <w:lang w:val="es-ES_tradnl"/>
        </w:rPr>
        <w:t>Institución Educativa</w:t>
      </w:r>
      <w:r>
        <w:rPr>
          <w:rFonts w:ascii="Arial" w:hAnsi="Arial" w:cs="Arial"/>
          <w:sz w:val="24"/>
          <w:szCs w:val="24"/>
          <w:lang w:val="es-ES_tradnl"/>
        </w:rPr>
        <w:t>:</w:t>
      </w:r>
      <w:r>
        <w:rPr>
          <w:rFonts w:ascii="Arial" w:hAnsi="Arial" w:cs="Arial"/>
          <w:b/>
          <w:sz w:val="24"/>
          <w:szCs w:val="24"/>
        </w:rPr>
        <w:t xml:space="preserve">   </w:t>
      </w:r>
      <w:r>
        <w:rPr>
          <w:rFonts w:ascii="Arial" w:hAnsi="Arial" w:cs="Arial"/>
          <w:sz w:val="24"/>
          <w:szCs w:val="24"/>
        </w:rPr>
        <w:t>I.E.I. Nº 047 Capullitos de María.</w:t>
      </w:r>
    </w:p>
    <w:p w:rsidR="000B7E27" w:rsidRDefault="000B7E27" w:rsidP="00301CCC">
      <w:pPr>
        <w:numPr>
          <w:ilvl w:val="1"/>
          <w:numId w:val="63"/>
        </w:numPr>
        <w:spacing w:after="0" w:line="240" w:lineRule="auto"/>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0B7E27" w:rsidRDefault="000B7E27" w:rsidP="00301CCC">
      <w:pPr>
        <w:numPr>
          <w:ilvl w:val="1"/>
          <w:numId w:val="63"/>
        </w:numPr>
        <w:spacing w:after="0" w:line="240" w:lineRule="auto"/>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0B7E27" w:rsidRDefault="000B7E27" w:rsidP="00301CCC">
      <w:pPr>
        <w:pStyle w:val="Prrafodelista"/>
        <w:numPr>
          <w:ilvl w:val="1"/>
          <w:numId w:val="63"/>
        </w:numPr>
        <w:spacing w:after="0" w:line="240" w:lineRule="auto"/>
        <w:rPr>
          <w:rFonts w:ascii="Arial" w:hAnsi="Arial" w:cs="Arial"/>
          <w:b/>
          <w:sz w:val="24"/>
          <w:szCs w:val="24"/>
        </w:rPr>
      </w:pPr>
      <w:r>
        <w:rPr>
          <w:rFonts w:ascii="Arial" w:hAnsi="Arial" w:cs="Arial"/>
          <w:sz w:val="24"/>
          <w:szCs w:val="24"/>
        </w:rPr>
        <w:t>Área:</w:t>
      </w:r>
      <w:r>
        <w:rPr>
          <w:rFonts w:ascii="Arial" w:hAnsi="Arial" w:cs="Arial"/>
          <w:b/>
          <w:sz w:val="24"/>
          <w:szCs w:val="24"/>
        </w:rPr>
        <w:t xml:space="preserve"> </w:t>
      </w:r>
      <w:r>
        <w:rPr>
          <w:rFonts w:ascii="Arial" w:hAnsi="Arial" w:cs="Arial"/>
          <w:sz w:val="24"/>
          <w:szCs w:val="24"/>
        </w:rPr>
        <w:t xml:space="preserve">Comunicación </w:t>
      </w:r>
    </w:p>
    <w:p w:rsidR="000B7E27" w:rsidRDefault="000B7E27" w:rsidP="00301CCC">
      <w:pPr>
        <w:pStyle w:val="Prrafodelista"/>
        <w:numPr>
          <w:ilvl w:val="1"/>
          <w:numId w:val="63"/>
        </w:numPr>
        <w:spacing w:after="0" w:line="240" w:lineRule="auto"/>
        <w:rPr>
          <w:rFonts w:ascii="Arial" w:hAnsi="Arial" w:cs="Arial"/>
          <w:b/>
          <w:sz w:val="24"/>
          <w:szCs w:val="24"/>
          <w:u w:val="single"/>
        </w:rPr>
      </w:pPr>
      <w:r>
        <w:rPr>
          <w:rFonts w:ascii="Arial" w:hAnsi="Arial" w:cs="Arial"/>
          <w:b/>
          <w:sz w:val="24"/>
          <w:szCs w:val="24"/>
        </w:rPr>
        <w:t xml:space="preserve">Tema: </w:t>
      </w:r>
      <w:r w:rsidRPr="00F45510">
        <w:rPr>
          <w:rFonts w:ascii="Arial" w:hAnsi="Arial" w:cs="Arial"/>
          <w:sz w:val="24"/>
          <w:szCs w:val="24"/>
        </w:rPr>
        <w:t>“</w:t>
      </w:r>
      <w:r w:rsidR="00F45510" w:rsidRPr="00F45510">
        <w:rPr>
          <w:rFonts w:ascii="Arial" w:hAnsi="Arial" w:cs="Arial"/>
          <w:sz w:val="24"/>
          <w:szCs w:val="24"/>
        </w:rPr>
        <w:t>Juego simbólico</w:t>
      </w:r>
      <w:r w:rsidRPr="00F45510">
        <w:rPr>
          <w:rFonts w:ascii="Arial" w:hAnsi="Arial" w:cs="Arial"/>
          <w:sz w:val="24"/>
          <w:szCs w:val="24"/>
        </w:rPr>
        <w:t>”</w:t>
      </w:r>
    </w:p>
    <w:p w:rsidR="000B7E27" w:rsidRDefault="000B7E27" w:rsidP="00301CCC">
      <w:pPr>
        <w:pStyle w:val="Prrafodelista"/>
        <w:numPr>
          <w:ilvl w:val="1"/>
          <w:numId w:val="63"/>
        </w:numPr>
        <w:spacing w:after="0" w:line="240" w:lineRule="auto"/>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20 junio del 2016</w:t>
      </w:r>
      <w:r>
        <w:rPr>
          <w:rFonts w:ascii="Arial" w:hAnsi="Arial" w:cs="Arial"/>
          <w:b/>
          <w:sz w:val="24"/>
          <w:szCs w:val="24"/>
        </w:rPr>
        <w:t xml:space="preserve">                                          </w:t>
      </w:r>
    </w:p>
    <w:p w:rsidR="000B7E27" w:rsidRDefault="000B7E27" w:rsidP="00301CCC">
      <w:pPr>
        <w:pStyle w:val="Prrafodelista"/>
        <w:numPr>
          <w:ilvl w:val="1"/>
          <w:numId w:val="63"/>
        </w:numPr>
        <w:spacing w:after="0" w:line="240" w:lineRule="auto"/>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b/>
          <w:sz w:val="24"/>
          <w:szCs w:val="24"/>
        </w:rPr>
        <w:t xml:space="preserve">                    </w:t>
      </w:r>
    </w:p>
    <w:p w:rsidR="000B7E27" w:rsidRDefault="000B7E27" w:rsidP="00301CCC">
      <w:pPr>
        <w:pStyle w:val="Prrafodelista"/>
        <w:numPr>
          <w:ilvl w:val="1"/>
          <w:numId w:val="63"/>
        </w:numPr>
        <w:spacing w:after="0" w:line="240" w:lineRule="auto"/>
        <w:rPr>
          <w:rFonts w:ascii="Arial" w:hAnsi="Arial" w:cs="Arial"/>
          <w:b/>
          <w:sz w:val="24"/>
          <w:szCs w:val="24"/>
        </w:rPr>
      </w:pPr>
      <w:del w:id="68" w:author="Pissani Fupuy" w:date="2017-02-14T23:39:00Z">
        <w:r w:rsidDel="00D238EF">
          <w:rPr>
            <w:rFonts w:ascii="Arial" w:hAnsi="Arial" w:cs="Arial"/>
            <w:b/>
            <w:sz w:val="24"/>
            <w:szCs w:val="24"/>
          </w:rPr>
          <w:delText>Alumna practicante</w:delText>
        </w:r>
      </w:del>
      <w:ins w:id="69"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0B7E27" w:rsidRPr="00D238EF" w:rsidRDefault="00D238EF">
      <w:pPr>
        <w:spacing w:after="0" w:line="240" w:lineRule="auto"/>
        <w:ind w:left="3545" w:firstLine="709"/>
        <w:rPr>
          <w:rFonts w:ascii="Arial" w:hAnsi="Arial" w:cs="Arial"/>
          <w:sz w:val="24"/>
          <w:szCs w:val="24"/>
        </w:rPr>
        <w:pPrChange w:id="70" w:author="Pissani Fupuy" w:date="2017-02-14T23:40:00Z">
          <w:pPr>
            <w:spacing w:after="0" w:line="240" w:lineRule="auto"/>
            <w:ind w:left="4254" w:firstLine="709"/>
          </w:pPr>
        </w:pPrChange>
      </w:pPr>
      <w:ins w:id="71" w:author="Pissani Fupuy" w:date="2017-02-14T23:40:00Z">
        <w:r>
          <w:rPr>
            <w:rFonts w:ascii="Arial" w:hAnsi="Arial" w:cs="Arial"/>
            <w:sz w:val="24"/>
            <w:szCs w:val="24"/>
          </w:rPr>
          <w:t xml:space="preserve">  </w:t>
        </w:r>
      </w:ins>
      <w:r w:rsidR="000B7E27" w:rsidRPr="00D238EF">
        <w:rPr>
          <w:rFonts w:ascii="Arial" w:hAnsi="Arial" w:cs="Arial"/>
          <w:sz w:val="24"/>
          <w:szCs w:val="24"/>
        </w:rPr>
        <w:t>Pissani Fupuy Liliana Patricia</w:t>
      </w:r>
    </w:p>
    <w:p w:rsidR="000B7E27" w:rsidRDefault="000B7E27" w:rsidP="000B7E27">
      <w:pPr>
        <w:pStyle w:val="Prrafodelista"/>
        <w:spacing w:line="360" w:lineRule="auto"/>
        <w:ind w:left="1500"/>
        <w:rPr>
          <w:rFonts w:ascii="Arial" w:hAnsi="Arial" w:cs="Arial"/>
          <w:sz w:val="24"/>
          <w:szCs w:val="24"/>
        </w:rPr>
      </w:pPr>
    </w:p>
    <w:p w:rsidR="000B7E27" w:rsidRDefault="000B7E27" w:rsidP="00301CCC">
      <w:pPr>
        <w:numPr>
          <w:ilvl w:val="0"/>
          <w:numId w:val="63"/>
        </w:numPr>
        <w:spacing w:after="0" w:line="240" w:lineRule="auto"/>
        <w:ind w:left="1080"/>
        <w:contextualSpacing/>
        <w:rPr>
          <w:rFonts w:ascii="Arial" w:hAnsi="Arial" w:cs="Arial"/>
          <w:b/>
          <w:sz w:val="24"/>
          <w:szCs w:val="24"/>
        </w:rPr>
      </w:pPr>
      <w:r>
        <w:rPr>
          <w:rFonts w:ascii="Arial" w:hAnsi="Arial" w:cs="Arial"/>
          <w:b/>
          <w:sz w:val="24"/>
          <w:szCs w:val="24"/>
        </w:rPr>
        <w:t>DATOS INFORMATIVOS DE LA SESIÓN:</w:t>
      </w:r>
    </w:p>
    <w:p w:rsidR="000B7E27" w:rsidRDefault="000B7E27" w:rsidP="000B7E27">
      <w:pPr>
        <w:spacing w:after="0" w:line="240" w:lineRule="auto"/>
        <w:ind w:left="1080"/>
        <w:contextualSpacing/>
        <w:rPr>
          <w:rFonts w:ascii="Arial" w:hAnsi="Arial" w:cs="Arial"/>
          <w:sz w:val="24"/>
          <w:szCs w:val="24"/>
        </w:rPr>
      </w:pPr>
    </w:p>
    <w:p w:rsidR="000B7E27" w:rsidRDefault="000B7E27" w:rsidP="00301CCC">
      <w:pPr>
        <w:numPr>
          <w:ilvl w:val="1"/>
          <w:numId w:val="63"/>
        </w:numPr>
        <w:spacing w:after="0" w:line="240" w:lineRule="auto"/>
        <w:rPr>
          <w:rFonts w:ascii="Arial" w:hAnsi="Arial" w:cs="Arial"/>
          <w:sz w:val="24"/>
          <w:szCs w:val="24"/>
          <w:lang w:val="es-ES_tradnl"/>
        </w:rPr>
      </w:pPr>
      <w:r>
        <w:rPr>
          <w:rFonts w:ascii="Arial" w:hAnsi="Arial" w:cs="Arial"/>
          <w:sz w:val="24"/>
          <w:szCs w:val="24"/>
          <w:lang w:val="es-ES_tradnl"/>
        </w:rPr>
        <w:t>Denominación de la Actividad:</w:t>
      </w:r>
    </w:p>
    <w:p w:rsidR="000B7E27" w:rsidRDefault="000B7E27" w:rsidP="000B7E27">
      <w:pPr>
        <w:spacing w:after="0" w:line="240" w:lineRule="auto"/>
        <w:ind w:left="3686"/>
        <w:rPr>
          <w:rFonts w:ascii="Arial" w:hAnsi="Arial" w:cs="Arial"/>
          <w:b/>
          <w:sz w:val="24"/>
          <w:szCs w:val="24"/>
        </w:rPr>
      </w:pPr>
      <w:r>
        <w:rPr>
          <w:rFonts w:ascii="Arial" w:hAnsi="Arial" w:cs="Arial"/>
          <w:b/>
          <w:sz w:val="24"/>
          <w:szCs w:val="24"/>
        </w:rPr>
        <w:t>“Jugamos con máscaras de animales”</w:t>
      </w:r>
    </w:p>
    <w:p w:rsidR="00D238EF" w:rsidRDefault="00D238EF" w:rsidP="000B7E27">
      <w:pPr>
        <w:spacing w:after="0" w:line="240" w:lineRule="auto"/>
        <w:ind w:left="3686"/>
        <w:rPr>
          <w:rFonts w:ascii="Arial" w:hAnsi="Arial" w:cs="Arial"/>
          <w:b/>
          <w:sz w:val="24"/>
          <w:szCs w:val="24"/>
        </w:rPr>
      </w:pPr>
    </w:p>
    <w:p w:rsidR="00D238EF" w:rsidRDefault="00D238EF" w:rsidP="000B7E27">
      <w:pPr>
        <w:spacing w:after="0" w:line="240" w:lineRule="auto"/>
        <w:ind w:left="3686"/>
        <w:rPr>
          <w:rFonts w:ascii="Arial" w:hAnsi="Arial" w:cs="Arial"/>
          <w:sz w:val="24"/>
          <w:szCs w:val="24"/>
          <w:lang w:val="es-ES_tradnl"/>
        </w:rPr>
      </w:pPr>
    </w:p>
    <w:p w:rsidR="000B7E27" w:rsidRDefault="000B7E27" w:rsidP="00301CCC">
      <w:pPr>
        <w:numPr>
          <w:ilvl w:val="1"/>
          <w:numId w:val="63"/>
        </w:numPr>
        <w:spacing w:after="0" w:line="240" w:lineRule="auto"/>
        <w:rPr>
          <w:rFonts w:ascii="Arial" w:hAnsi="Arial" w:cs="Arial"/>
          <w:sz w:val="24"/>
          <w:szCs w:val="24"/>
          <w:lang w:val="es-ES_tradnl"/>
        </w:rPr>
      </w:pPr>
      <w:r>
        <w:rPr>
          <w:rFonts w:ascii="Arial" w:hAnsi="Arial" w:cs="Arial"/>
          <w:sz w:val="24"/>
          <w:szCs w:val="24"/>
          <w:lang w:val="es-ES_tradnl"/>
        </w:rPr>
        <w:t>Justificación</w:t>
      </w:r>
    </w:p>
    <w:p w:rsidR="000B7E27" w:rsidRDefault="000B7E27" w:rsidP="000B7E27">
      <w:pPr>
        <w:spacing w:line="360" w:lineRule="auto"/>
        <w:ind w:left="1276"/>
        <w:rPr>
          <w:rFonts w:ascii="Arial" w:hAnsi="Arial" w:cs="Arial"/>
          <w:sz w:val="24"/>
          <w:szCs w:val="24"/>
        </w:rPr>
      </w:pPr>
    </w:p>
    <w:p w:rsidR="000B7E27" w:rsidRDefault="000B7E27" w:rsidP="000B7E27">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simbólico, ellos pondrán su imaginación y le darán vida a objetos de vida cotidiana.</w:t>
      </w:r>
    </w:p>
    <w:p w:rsidR="00D238EF" w:rsidRDefault="00D238EF" w:rsidP="000B7E27">
      <w:pPr>
        <w:spacing w:line="360" w:lineRule="auto"/>
        <w:ind w:left="1276"/>
        <w:jc w:val="both"/>
        <w:rPr>
          <w:rFonts w:ascii="Arial" w:hAnsi="Arial" w:cs="Arial"/>
          <w:sz w:val="24"/>
          <w:szCs w:val="24"/>
        </w:rPr>
      </w:pPr>
    </w:p>
    <w:p w:rsidR="000B7E27" w:rsidRDefault="000B7E27" w:rsidP="00301CCC">
      <w:pPr>
        <w:numPr>
          <w:ilvl w:val="1"/>
          <w:numId w:val="63"/>
        </w:numPr>
        <w:spacing w:after="0" w:line="240" w:lineRule="auto"/>
        <w:rPr>
          <w:rFonts w:ascii="Arial" w:hAnsi="Arial" w:cs="Arial"/>
          <w:sz w:val="24"/>
          <w:szCs w:val="24"/>
          <w:lang w:val="es-ES_tradnl"/>
        </w:rPr>
      </w:pPr>
      <w:r>
        <w:rPr>
          <w:rFonts w:ascii="Arial" w:hAnsi="Arial" w:cs="Arial"/>
          <w:sz w:val="24"/>
          <w:szCs w:val="24"/>
          <w:lang w:val="es-ES_tradnl"/>
        </w:rPr>
        <w:t>Duración:</w:t>
      </w:r>
    </w:p>
    <w:p w:rsidR="000B7E27" w:rsidRDefault="000B7E27" w:rsidP="000B7E27">
      <w:pPr>
        <w:spacing w:after="0" w:line="240" w:lineRule="auto"/>
        <w:rPr>
          <w:rFonts w:ascii="Arial" w:hAnsi="Arial" w:cs="Arial"/>
          <w:sz w:val="24"/>
          <w:szCs w:val="24"/>
          <w:lang w:val="es-ES_tradnl"/>
        </w:rPr>
      </w:pPr>
    </w:p>
    <w:p w:rsidR="000B7E27" w:rsidRPr="00D238EF" w:rsidRDefault="00D238EF" w:rsidP="00301CCC">
      <w:pPr>
        <w:pStyle w:val="Prrafodelista"/>
        <w:numPr>
          <w:ilvl w:val="0"/>
          <w:numId w:val="92"/>
        </w:numPr>
        <w:spacing w:after="0" w:line="240" w:lineRule="auto"/>
        <w:rPr>
          <w:rFonts w:ascii="Arial" w:hAnsi="Arial" w:cs="Arial"/>
          <w:sz w:val="24"/>
          <w:szCs w:val="24"/>
          <w:lang w:val="es-ES_tradnl"/>
        </w:rPr>
      </w:pPr>
      <w:r w:rsidRPr="000B7E27">
        <w:rPr>
          <w:rFonts w:ascii="Arial" w:hAnsi="Arial" w:cs="Arial"/>
          <w:sz w:val="24"/>
          <w:szCs w:val="24"/>
        </w:rPr>
        <w:t>M</w:t>
      </w:r>
      <w:r w:rsidR="00645AAE" w:rsidRPr="000B7E27">
        <w:rPr>
          <w:rFonts w:ascii="Arial" w:hAnsi="Arial" w:cs="Arial"/>
          <w:sz w:val="24"/>
          <w:szCs w:val="24"/>
        </w:rPr>
        <w:t>inutos</w:t>
      </w:r>
    </w:p>
    <w:p w:rsidR="00D238EF" w:rsidRPr="000B7E27" w:rsidRDefault="00D238EF" w:rsidP="00D238EF">
      <w:pPr>
        <w:pStyle w:val="Prrafodelista"/>
        <w:spacing w:after="0" w:line="240" w:lineRule="auto"/>
        <w:ind w:left="3054"/>
        <w:rPr>
          <w:rFonts w:ascii="Arial" w:hAnsi="Arial" w:cs="Arial"/>
          <w:sz w:val="24"/>
          <w:szCs w:val="24"/>
          <w:lang w:val="es-ES_tradnl"/>
        </w:rPr>
      </w:pPr>
    </w:p>
    <w:p w:rsidR="000B7E27" w:rsidRDefault="000B7E27" w:rsidP="000B7E27">
      <w:pPr>
        <w:spacing w:after="0" w:line="240" w:lineRule="auto"/>
        <w:rPr>
          <w:rFonts w:ascii="Arial" w:hAnsi="Arial" w:cs="Arial"/>
          <w:sz w:val="24"/>
          <w:szCs w:val="24"/>
          <w:lang w:val="es-ES_tradnl"/>
        </w:rPr>
      </w:pPr>
    </w:p>
    <w:p w:rsidR="000B7E27" w:rsidRPr="000B7E27" w:rsidRDefault="000B7E27" w:rsidP="00301CCC">
      <w:pPr>
        <w:pStyle w:val="Prrafodelista"/>
        <w:numPr>
          <w:ilvl w:val="0"/>
          <w:numId w:val="63"/>
        </w:numPr>
        <w:spacing w:after="0" w:line="240" w:lineRule="auto"/>
        <w:rPr>
          <w:rFonts w:ascii="Arial" w:hAnsi="Arial" w:cs="Arial"/>
          <w:b/>
          <w:sz w:val="24"/>
          <w:szCs w:val="24"/>
          <w:lang w:val="es-ES_tradnl"/>
        </w:rPr>
      </w:pPr>
      <w:r w:rsidRPr="000B7E27">
        <w:rPr>
          <w:rFonts w:ascii="Arial" w:hAnsi="Arial" w:cs="Arial"/>
          <w:b/>
          <w:sz w:val="24"/>
          <w:szCs w:val="24"/>
          <w:lang w:val="es-ES_tradnl"/>
        </w:rPr>
        <w:t>INDICADOR DE EVALUACIÓN:</w:t>
      </w:r>
    </w:p>
    <w:p w:rsidR="000B7E27" w:rsidRDefault="000B7E27" w:rsidP="000B7E27">
      <w:pPr>
        <w:spacing w:after="0" w:line="240" w:lineRule="auto"/>
        <w:rPr>
          <w:rFonts w:ascii="Arial" w:hAnsi="Arial" w:cs="Arial"/>
          <w:sz w:val="24"/>
          <w:szCs w:val="24"/>
          <w:lang w:val="es-ES_tradnl"/>
        </w:rPr>
      </w:pPr>
    </w:p>
    <w:p w:rsidR="000B7E27" w:rsidRDefault="000B7E27" w:rsidP="000B7E27">
      <w:pPr>
        <w:pStyle w:val="Prrafodelista"/>
        <w:ind w:left="2694"/>
        <w:rPr>
          <w:rFonts w:ascii="Arial" w:hAnsi="Arial" w:cs="Arial"/>
          <w:sz w:val="24"/>
          <w:szCs w:val="24"/>
        </w:rPr>
      </w:pPr>
      <w:r>
        <w:rPr>
          <w:rFonts w:ascii="Arial" w:hAnsi="Arial" w:cs="Arial"/>
          <w:sz w:val="24"/>
          <w:szCs w:val="24"/>
        </w:rPr>
        <w:t>Participa  al momento de jugar a ser otros personajes o animales de su vida cotidiana</w:t>
      </w:r>
    </w:p>
    <w:p w:rsidR="000B7E27" w:rsidRDefault="000B7E27" w:rsidP="000B7E27">
      <w:pPr>
        <w:spacing w:after="0" w:line="240" w:lineRule="auto"/>
        <w:rPr>
          <w:rFonts w:ascii="Arial" w:hAnsi="Arial" w:cs="Arial"/>
          <w:sz w:val="24"/>
          <w:szCs w:val="24"/>
          <w:lang w:val="es-ES_tradnl"/>
        </w:rPr>
      </w:pPr>
    </w:p>
    <w:p w:rsidR="000B7E27" w:rsidRDefault="000B7E27" w:rsidP="000B7E27">
      <w:pPr>
        <w:pStyle w:val="Prrafodelista"/>
        <w:spacing w:before="240"/>
        <w:ind w:left="2832"/>
        <w:rPr>
          <w:rFonts w:ascii="Arial" w:hAnsi="Arial" w:cs="Arial"/>
          <w:sz w:val="24"/>
          <w:szCs w:val="24"/>
        </w:rPr>
      </w:pPr>
    </w:p>
    <w:p w:rsidR="00D238EF" w:rsidRDefault="00D238EF" w:rsidP="000B7E27">
      <w:pPr>
        <w:pStyle w:val="Prrafodelista"/>
        <w:spacing w:before="240"/>
        <w:ind w:left="2832"/>
        <w:rPr>
          <w:rFonts w:ascii="Arial" w:hAnsi="Arial" w:cs="Arial"/>
          <w:sz w:val="24"/>
          <w:szCs w:val="24"/>
        </w:rPr>
      </w:pPr>
    </w:p>
    <w:p w:rsidR="000B7E27" w:rsidRDefault="000B7E27" w:rsidP="00301CCC">
      <w:pPr>
        <w:pStyle w:val="Prrafodelista"/>
        <w:numPr>
          <w:ilvl w:val="0"/>
          <w:numId w:val="63"/>
        </w:numPr>
        <w:spacing w:after="0" w:line="240" w:lineRule="auto"/>
        <w:rPr>
          <w:rFonts w:ascii="Arial" w:hAnsi="Arial" w:cs="Arial"/>
          <w:b/>
          <w:sz w:val="24"/>
          <w:szCs w:val="24"/>
        </w:rPr>
      </w:pPr>
      <w:r>
        <w:rPr>
          <w:rFonts w:ascii="Arial" w:hAnsi="Arial" w:cs="Arial"/>
          <w:b/>
          <w:sz w:val="24"/>
          <w:szCs w:val="24"/>
        </w:rPr>
        <w:lastRenderedPageBreak/>
        <w:t>DESARROLLO DE LA SESIÓN:</w:t>
      </w:r>
    </w:p>
    <w:p w:rsidR="000B7E27" w:rsidRDefault="000B7E27" w:rsidP="000B7E27">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0B7E27" w:rsidTr="000B7E27">
        <w:tc>
          <w:tcPr>
            <w:tcW w:w="1710"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Recursos</w:t>
            </w:r>
          </w:p>
        </w:tc>
      </w:tr>
      <w:tr w:rsidR="000B7E27" w:rsidTr="000B7E27">
        <w:tc>
          <w:tcPr>
            <w:tcW w:w="1710"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rPr>
                <w:rFonts w:ascii="Arial" w:hAnsi="Arial" w:cs="Arial"/>
                <w:sz w:val="24"/>
                <w:szCs w:val="24"/>
              </w:rPr>
            </w:pPr>
            <w:r>
              <w:rPr>
                <w:rFonts w:ascii="Arial" w:hAnsi="Arial" w:cs="Arial"/>
                <w:sz w:val="24"/>
                <w:szCs w:val="24"/>
              </w:rPr>
              <w:t>Introducción</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Desarrollo</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jc w:val="both"/>
              <w:rPr>
                <w:rFonts w:ascii="Arial" w:hAnsi="Arial" w:cs="Arial"/>
                <w:sz w:val="24"/>
                <w:szCs w:val="24"/>
              </w:rPr>
            </w:pPr>
            <w:r>
              <w:rPr>
                <w:rFonts w:ascii="Arial" w:hAnsi="Arial" w:cs="Arial"/>
                <w:sz w:val="24"/>
                <w:szCs w:val="24"/>
              </w:rPr>
              <w:lastRenderedPageBreak/>
              <w:t>Se inicial la sesión, saludando y cantando la canción del “Viejo McDonald” e imitando los sonidos de los animales.</w:t>
            </w:r>
          </w:p>
          <w:p w:rsidR="000B7E27" w:rsidRDefault="000B7E27">
            <w:pPr>
              <w:spacing w:line="360" w:lineRule="auto"/>
              <w:jc w:val="both"/>
              <w:rPr>
                <w:rFonts w:ascii="Arial" w:hAnsi="Arial" w:cs="Arial"/>
                <w:sz w:val="24"/>
                <w:szCs w:val="24"/>
              </w:rPr>
            </w:pPr>
            <w:r>
              <w:rPr>
                <w:rFonts w:ascii="Arial" w:hAnsi="Arial" w:cs="Arial"/>
                <w:sz w:val="24"/>
                <w:szCs w:val="24"/>
              </w:rPr>
              <w:t>Luego respondemos las siguientes canciones:</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¿Les gustó la canción?</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¿De qué trato la canción?</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animales imitamos?</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¿Los han visto alguna vez?</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¿Dónde?</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¿Tienen alguno en casa?</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¿Les gustaría ser animales por un día?</w:t>
            </w:r>
          </w:p>
          <w:p w:rsidR="000B7E27" w:rsidRDefault="000B7E27">
            <w:pPr>
              <w:spacing w:line="360" w:lineRule="auto"/>
              <w:jc w:val="both"/>
              <w:rPr>
                <w:rFonts w:ascii="Arial" w:hAnsi="Arial" w:cs="Arial"/>
                <w:sz w:val="24"/>
                <w:szCs w:val="24"/>
              </w:rPr>
            </w:pPr>
          </w:p>
          <w:p w:rsidR="000B7E27" w:rsidRDefault="000B7E27">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0B7E27" w:rsidRDefault="000B7E27">
            <w:pPr>
              <w:spacing w:line="360" w:lineRule="auto"/>
              <w:jc w:val="both"/>
              <w:rPr>
                <w:rFonts w:ascii="Arial" w:hAnsi="Arial" w:cs="Arial"/>
                <w:sz w:val="24"/>
                <w:szCs w:val="24"/>
              </w:rPr>
            </w:pPr>
            <w:r>
              <w:rPr>
                <w:rFonts w:ascii="Arial" w:hAnsi="Arial" w:cs="Arial"/>
                <w:sz w:val="24"/>
                <w:szCs w:val="24"/>
              </w:rPr>
              <w:t>¿Cómo podríamos volvernos animales por un día?</w:t>
            </w:r>
          </w:p>
          <w:p w:rsidR="000B7E27" w:rsidRDefault="000B7E27">
            <w:pPr>
              <w:spacing w:line="360" w:lineRule="auto"/>
              <w:jc w:val="both"/>
              <w:rPr>
                <w:rFonts w:ascii="Arial" w:hAnsi="Arial" w:cs="Arial"/>
                <w:sz w:val="24"/>
                <w:szCs w:val="24"/>
              </w:rPr>
            </w:pPr>
            <w:r>
              <w:rPr>
                <w:rFonts w:ascii="Arial" w:hAnsi="Arial" w:cs="Arial"/>
                <w:sz w:val="24"/>
                <w:szCs w:val="24"/>
              </w:rPr>
              <w:t>Se declara el tema:</w:t>
            </w:r>
          </w:p>
          <w:p w:rsidR="000B7E27" w:rsidRDefault="000B7E27">
            <w:pPr>
              <w:spacing w:line="360" w:lineRule="auto"/>
              <w:jc w:val="center"/>
              <w:rPr>
                <w:rFonts w:ascii="Arial" w:hAnsi="Arial" w:cs="Arial"/>
                <w:b/>
                <w:sz w:val="24"/>
                <w:szCs w:val="24"/>
              </w:rPr>
            </w:pPr>
            <w:r>
              <w:rPr>
                <w:rFonts w:ascii="Arial" w:hAnsi="Arial" w:cs="Arial"/>
                <w:b/>
                <w:sz w:val="24"/>
                <w:szCs w:val="24"/>
              </w:rPr>
              <w:t>“Jugamos con máscaras de animales”</w:t>
            </w:r>
          </w:p>
          <w:p w:rsidR="000B7E27" w:rsidRDefault="000B7E27">
            <w:pPr>
              <w:spacing w:line="360" w:lineRule="auto"/>
              <w:jc w:val="center"/>
              <w:rPr>
                <w:rFonts w:ascii="Arial" w:hAnsi="Arial" w:cs="Arial"/>
                <w:b/>
                <w:sz w:val="24"/>
                <w:szCs w:val="24"/>
              </w:rPr>
            </w:pPr>
          </w:p>
          <w:p w:rsidR="000B7E27" w:rsidRDefault="000B7E27">
            <w:pPr>
              <w:spacing w:line="360" w:lineRule="auto"/>
              <w:rPr>
                <w:rFonts w:ascii="Arial" w:hAnsi="Arial" w:cs="Arial"/>
                <w:sz w:val="24"/>
                <w:szCs w:val="24"/>
              </w:rPr>
            </w:pPr>
            <w:r>
              <w:rPr>
                <w:rFonts w:ascii="Arial" w:hAnsi="Arial" w:cs="Arial"/>
                <w:sz w:val="24"/>
                <w:szCs w:val="24"/>
              </w:rPr>
              <w:t>Antes de entregar el material establecemos normas en el salón para su debido uso, respetando a todos y compartiendo material</w:t>
            </w:r>
          </w:p>
          <w:p w:rsidR="000B7E27" w:rsidRDefault="000B7E27">
            <w:pPr>
              <w:spacing w:line="360" w:lineRule="auto"/>
              <w:rPr>
                <w:rFonts w:ascii="Arial" w:hAnsi="Arial" w:cs="Arial"/>
                <w:sz w:val="24"/>
                <w:szCs w:val="24"/>
              </w:rPr>
            </w:pPr>
            <w:r>
              <w:rPr>
                <w:rFonts w:ascii="Arial" w:hAnsi="Arial" w:cs="Arial"/>
                <w:sz w:val="24"/>
                <w:szCs w:val="24"/>
              </w:rPr>
              <w:t>Cada uno recibe una máscara de un animalito diferente, y antes de comenzar a jugar proponemos que juego podr</w:t>
            </w:r>
            <w:r w:rsidR="00D238EF">
              <w:rPr>
                <w:rFonts w:ascii="Arial" w:hAnsi="Arial" w:cs="Arial"/>
                <w:sz w:val="24"/>
                <w:szCs w:val="24"/>
              </w:rPr>
              <w:t>íamos realizar con las máscaras, realizando así un juego simbólico con los niños.</w:t>
            </w:r>
          </w:p>
          <w:p w:rsidR="00D238EF" w:rsidRDefault="00D238EF">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Al finalizar de jugar, recordamos los juegos realizados y que hicimos en cada una de ellas</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lastRenderedPageBreak/>
              <w:t>Finalizamos con las preguntas</w:t>
            </w:r>
          </w:p>
          <w:p w:rsidR="000B7E27" w:rsidRDefault="000B7E27">
            <w:pPr>
              <w:spacing w:line="360" w:lineRule="auto"/>
              <w:rPr>
                <w:rFonts w:ascii="Arial" w:hAnsi="Arial" w:cs="Arial"/>
                <w:sz w:val="24"/>
                <w:szCs w:val="24"/>
              </w:rPr>
            </w:pPr>
            <w:r>
              <w:rPr>
                <w:rFonts w:ascii="Arial" w:hAnsi="Arial" w:cs="Arial"/>
                <w:sz w:val="24"/>
                <w:szCs w:val="24"/>
              </w:rPr>
              <w:t>Meta cognición:</w:t>
            </w:r>
          </w:p>
          <w:p w:rsidR="000B7E27" w:rsidRDefault="000B7E27">
            <w:pPr>
              <w:spacing w:line="360" w:lineRule="auto"/>
              <w:rPr>
                <w:rFonts w:ascii="Arial" w:hAnsi="Arial" w:cs="Arial"/>
                <w:sz w:val="24"/>
                <w:szCs w:val="24"/>
              </w:rPr>
            </w:pPr>
            <w:r>
              <w:rPr>
                <w:rFonts w:ascii="Arial" w:hAnsi="Arial" w:cs="Arial"/>
                <w:sz w:val="24"/>
                <w:szCs w:val="24"/>
              </w:rPr>
              <w:t>¿Qué hicieron?</w:t>
            </w:r>
          </w:p>
          <w:p w:rsidR="000B7E27" w:rsidRDefault="000B7E27">
            <w:pPr>
              <w:spacing w:line="360" w:lineRule="auto"/>
              <w:rPr>
                <w:rFonts w:ascii="Arial" w:hAnsi="Arial" w:cs="Arial"/>
                <w:sz w:val="24"/>
                <w:szCs w:val="24"/>
              </w:rPr>
            </w:pPr>
            <w:r>
              <w:rPr>
                <w:rFonts w:ascii="Arial" w:hAnsi="Arial" w:cs="Arial"/>
                <w:sz w:val="24"/>
                <w:szCs w:val="24"/>
              </w:rPr>
              <w:t>¿Cómo se sintieron?</w:t>
            </w:r>
          </w:p>
          <w:p w:rsidR="000B7E27" w:rsidRDefault="000B7E27">
            <w:pPr>
              <w:spacing w:line="360" w:lineRule="auto"/>
              <w:rPr>
                <w:rFonts w:ascii="Arial" w:hAnsi="Arial" w:cs="Arial"/>
                <w:sz w:val="24"/>
                <w:szCs w:val="24"/>
              </w:rPr>
            </w:pPr>
            <w:r>
              <w:rPr>
                <w:rFonts w:ascii="Arial" w:hAnsi="Arial" w:cs="Arial"/>
                <w:sz w:val="24"/>
                <w:szCs w:val="24"/>
              </w:rPr>
              <w:t xml:space="preserve">¿Les gusto? </w:t>
            </w:r>
          </w:p>
          <w:p w:rsidR="000B7E27" w:rsidRDefault="000B7E27">
            <w:pPr>
              <w:spacing w:line="360" w:lineRule="auto"/>
              <w:rPr>
                <w:rFonts w:ascii="Arial" w:hAnsi="Arial" w:cs="Arial"/>
                <w:sz w:val="24"/>
                <w:szCs w:val="24"/>
              </w:rPr>
            </w:pPr>
          </w:p>
          <w:p w:rsidR="000B7E27" w:rsidRDefault="000B7E27">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rPr>
                <w:rFonts w:ascii="Arial" w:hAnsi="Arial" w:cs="Arial"/>
                <w:sz w:val="24"/>
                <w:szCs w:val="24"/>
              </w:rPr>
            </w:pPr>
          </w:p>
          <w:p w:rsidR="000B7E27" w:rsidRDefault="000B7E27">
            <w:pPr>
              <w:spacing w:line="360" w:lineRule="auto"/>
              <w:ind w:left="176"/>
              <w:rPr>
                <w:rFonts w:ascii="Arial" w:hAnsi="Arial" w:cs="Arial"/>
                <w:sz w:val="24"/>
                <w:szCs w:val="24"/>
              </w:rPr>
            </w:pPr>
            <w:r>
              <w:rPr>
                <w:rFonts w:ascii="Arial" w:hAnsi="Arial" w:cs="Arial"/>
                <w:sz w:val="24"/>
                <w:szCs w:val="24"/>
              </w:rPr>
              <w:t>Canción “El viejo McDonald”</w:t>
            </w:r>
          </w:p>
          <w:p w:rsidR="000B7E27" w:rsidRDefault="000B7E27">
            <w:pPr>
              <w:spacing w:line="360" w:lineRule="auto"/>
              <w:ind w:left="176"/>
              <w:rPr>
                <w:rFonts w:ascii="Arial" w:hAnsi="Arial" w:cs="Arial"/>
                <w:sz w:val="24"/>
                <w:szCs w:val="24"/>
              </w:rPr>
            </w:pPr>
            <w:r>
              <w:rPr>
                <w:rFonts w:ascii="Arial" w:hAnsi="Arial" w:cs="Arial"/>
                <w:sz w:val="24"/>
                <w:szCs w:val="24"/>
              </w:rPr>
              <w:t>Voz</w:t>
            </w: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ind w:left="175"/>
              <w:rPr>
                <w:rFonts w:ascii="Arial" w:hAnsi="Arial" w:cs="Arial"/>
                <w:sz w:val="24"/>
                <w:szCs w:val="24"/>
              </w:rPr>
            </w:pPr>
            <w:r>
              <w:rPr>
                <w:rFonts w:ascii="Arial" w:hAnsi="Arial" w:cs="Arial"/>
                <w:sz w:val="24"/>
                <w:szCs w:val="24"/>
              </w:rPr>
              <w:t>Máscaras de animales</w:t>
            </w:r>
          </w:p>
          <w:p w:rsidR="000B7E27" w:rsidRDefault="000B7E27">
            <w:pPr>
              <w:spacing w:line="360" w:lineRule="auto"/>
              <w:ind w:left="175"/>
              <w:rPr>
                <w:rFonts w:ascii="Arial" w:hAnsi="Arial" w:cs="Arial"/>
                <w:sz w:val="24"/>
                <w:szCs w:val="24"/>
              </w:rPr>
            </w:pPr>
            <w:r>
              <w:rPr>
                <w:rFonts w:ascii="Arial" w:hAnsi="Arial" w:cs="Arial"/>
                <w:sz w:val="24"/>
                <w:szCs w:val="24"/>
              </w:rPr>
              <w:t>Música</w:t>
            </w:r>
          </w:p>
          <w:p w:rsidR="000B7E27" w:rsidRDefault="000B7E27">
            <w:pPr>
              <w:spacing w:line="360" w:lineRule="auto"/>
              <w:ind w:left="175"/>
              <w:rPr>
                <w:rFonts w:ascii="Arial" w:hAnsi="Arial" w:cs="Arial"/>
                <w:sz w:val="24"/>
                <w:szCs w:val="24"/>
              </w:rPr>
            </w:pPr>
            <w:r>
              <w:rPr>
                <w:rFonts w:ascii="Arial" w:hAnsi="Arial" w:cs="Arial"/>
                <w:sz w:val="24"/>
                <w:szCs w:val="24"/>
              </w:rPr>
              <w:t>Voz</w:t>
            </w:r>
          </w:p>
        </w:tc>
      </w:tr>
    </w:tbl>
    <w:p w:rsidR="000B7E27" w:rsidRDefault="000B7E27" w:rsidP="000B7E27">
      <w:pPr>
        <w:rPr>
          <w:rFonts w:ascii="Arial" w:hAnsi="Arial" w:cs="Arial"/>
          <w:sz w:val="24"/>
          <w:szCs w:val="24"/>
        </w:rPr>
      </w:pPr>
    </w:p>
    <w:p w:rsidR="000B7E27" w:rsidRPr="00482199" w:rsidRDefault="000B7E27" w:rsidP="00301CCC">
      <w:pPr>
        <w:pStyle w:val="Prrafodelista"/>
        <w:numPr>
          <w:ilvl w:val="0"/>
          <w:numId w:val="63"/>
        </w:numPr>
        <w:rPr>
          <w:rFonts w:ascii="Arial" w:hAnsi="Arial" w:cs="Arial"/>
          <w:sz w:val="24"/>
          <w:szCs w:val="24"/>
        </w:rPr>
      </w:pPr>
      <w:r w:rsidRPr="00482199">
        <w:rPr>
          <w:rFonts w:ascii="Arial" w:hAnsi="Arial" w:cs="Arial"/>
          <w:b/>
          <w:sz w:val="24"/>
          <w:u w:val="single"/>
        </w:rPr>
        <w:t>ANEXOS:</w:t>
      </w:r>
    </w:p>
    <w:p w:rsidR="000B7E27" w:rsidRDefault="000B7E27" w:rsidP="000B7E27">
      <w:pPr>
        <w:rPr>
          <w:rFonts w:ascii="Arial" w:hAnsi="Arial" w:cs="Arial"/>
          <w:b/>
          <w:sz w:val="24"/>
          <w:u w:val="single"/>
        </w:rPr>
      </w:pPr>
    </w:p>
    <w:p w:rsidR="000B7E27" w:rsidRDefault="000B7E27" w:rsidP="000B7E27">
      <w:pPr>
        <w:jc w:val="center"/>
        <w:rPr>
          <w:rFonts w:ascii="Arial" w:hAnsi="Arial" w:cs="Arial"/>
          <w:b/>
          <w:sz w:val="24"/>
          <w:u w:val="single"/>
        </w:rPr>
      </w:pPr>
      <w:r>
        <w:rPr>
          <w:rFonts w:ascii="Arial" w:hAnsi="Arial" w:cs="Arial"/>
          <w:b/>
          <w:sz w:val="24"/>
          <w:u w:val="single"/>
        </w:rPr>
        <w:t>Máscaras de animales</w:t>
      </w:r>
    </w:p>
    <w:p w:rsidR="000B7E27" w:rsidRDefault="000B7E27" w:rsidP="000B7E27">
      <w:pPr>
        <w:jc w:val="center"/>
        <w:rPr>
          <w:rFonts w:ascii="Arial" w:hAnsi="Arial" w:cs="Arial"/>
          <w:b/>
          <w:sz w:val="24"/>
          <w:u w:val="single"/>
        </w:rPr>
      </w:pPr>
    </w:p>
    <w:p w:rsidR="000B7E27" w:rsidRDefault="000B7E27" w:rsidP="000B7E27">
      <w:pPr>
        <w:jc w:val="center"/>
        <w:rPr>
          <w:rFonts w:ascii="Arial" w:hAnsi="Arial" w:cs="Arial"/>
          <w:b/>
          <w:sz w:val="24"/>
          <w:u w:val="single"/>
        </w:rPr>
      </w:pPr>
      <w:r>
        <w:rPr>
          <w:noProof/>
          <w:lang w:eastAsia="es-PE"/>
        </w:rPr>
        <w:drawing>
          <wp:inline distT="0" distB="0" distL="0" distR="0">
            <wp:extent cx="3962400" cy="3962400"/>
            <wp:effectExtent l="0" t="0" r="0" b="0"/>
            <wp:docPr id="944" name="Imagen 94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4"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rsidR="00645AAE" w:rsidRDefault="00645AAE" w:rsidP="000B7E27">
      <w:pPr>
        <w:rPr>
          <w:rFonts w:ascii="Arial" w:hAnsi="Arial" w:cs="Arial"/>
          <w:b/>
          <w:color w:val="FF0000"/>
          <w:sz w:val="24"/>
          <w:szCs w:val="24"/>
          <w:u w:val="single"/>
        </w:rPr>
      </w:pPr>
    </w:p>
    <w:p w:rsidR="00797B9A" w:rsidRDefault="00797B9A"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N°5:</w:t>
      </w:r>
    </w:p>
    <w:p w:rsidR="00EB71C2" w:rsidRPr="007935AA" w:rsidRDefault="00EB71C2" w:rsidP="00EB71C2">
      <w:pPr>
        <w:jc w:val="center"/>
        <w:rPr>
          <w:rFonts w:ascii="Arial" w:hAnsi="Arial" w:cs="Arial"/>
          <w:sz w:val="24"/>
          <w:szCs w:val="24"/>
          <w:u w:val="single"/>
        </w:rPr>
      </w:pPr>
    </w:p>
    <w:p w:rsidR="00EB71C2" w:rsidRPr="00797B9A" w:rsidRDefault="00EB71C2" w:rsidP="00797B9A">
      <w:pPr>
        <w:pStyle w:val="Prrafodelista"/>
        <w:numPr>
          <w:ilvl w:val="0"/>
          <w:numId w:val="70"/>
        </w:numPr>
        <w:spacing w:line="240" w:lineRule="auto"/>
        <w:ind w:left="1276"/>
        <w:rPr>
          <w:rFonts w:ascii="Arial" w:hAnsi="Arial" w:cs="Arial"/>
          <w:b/>
          <w:sz w:val="24"/>
          <w:szCs w:val="24"/>
        </w:rPr>
      </w:pPr>
      <w:r w:rsidRPr="00797B9A">
        <w:rPr>
          <w:rFonts w:ascii="Arial" w:hAnsi="Arial" w:cs="Arial"/>
          <w:b/>
          <w:sz w:val="24"/>
          <w:szCs w:val="24"/>
        </w:rPr>
        <w:t>DATOS INFORMATIVOS:</w:t>
      </w:r>
    </w:p>
    <w:p w:rsidR="00EB71C2" w:rsidRPr="007935AA" w:rsidRDefault="00EB71C2" w:rsidP="00EB71C2">
      <w:pPr>
        <w:spacing w:line="240" w:lineRule="auto"/>
        <w:ind w:left="1080"/>
        <w:contextualSpacing/>
        <w:rPr>
          <w:rFonts w:ascii="Arial" w:hAnsi="Arial" w:cs="Arial"/>
          <w:sz w:val="24"/>
          <w:szCs w:val="24"/>
        </w:rPr>
      </w:pPr>
    </w:p>
    <w:p w:rsidR="00EB71C2" w:rsidRPr="007935AA" w:rsidRDefault="00EB71C2" w:rsidP="00301CCC">
      <w:pPr>
        <w:numPr>
          <w:ilvl w:val="1"/>
          <w:numId w:val="70"/>
        </w:numPr>
        <w:spacing w:after="0" w:line="240" w:lineRule="auto"/>
        <w:rPr>
          <w:rFonts w:ascii="Arial" w:hAnsi="Arial" w:cs="Arial"/>
          <w:b/>
          <w:sz w:val="24"/>
          <w:szCs w:val="24"/>
        </w:rPr>
      </w:pPr>
      <w:r w:rsidRPr="00797B9A">
        <w:rPr>
          <w:rFonts w:ascii="Arial" w:hAnsi="Arial" w:cs="Arial"/>
          <w:b/>
          <w:sz w:val="24"/>
          <w:szCs w:val="24"/>
          <w:lang w:val="es-ES_tradnl"/>
        </w:rPr>
        <w:t>Institución Educativa</w:t>
      </w:r>
      <w:r w:rsidRPr="007935AA">
        <w:rPr>
          <w:rFonts w:ascii="Arial" w:hAnsi="Arial" w:cs="Arial"/>
          <w:sz w:val="24"/>
          <w:szCs w:val="24"/>
          <w:lang w:val="es-ES_tradnl"/>
        </w:rPr>
        <w:t>:</w:t>
      </w:r>
      <w:r w:rsidRPr="007935AA">
        <w:rPr>
          <w:rFonts w:ascii="Arial" w:hAnsi="Arial" w:cs="Arial"/>
          <w:b/>
          <w:sz w:val="24"/>
          <w:szCs w:val="24"/>
        </w:rPr>
        <w:t xml:space="preserve">   </w:t>
      </w:r>
      <w:r w:rsidRPr="007935AA">
        <w:rPr>
          <w:rFonts w:ascii="Arial" w:hAnsi="Arial" w:cs="Arial"/>
          <w:sz w:val="24"/>
          <w:szCs w:val="24"/>
        </w:rPr>
        <w:t>I.E.I. Nº 047 Capullitos de María.</w:t>
      </w:r>
    </w:p>
    <w:p w:rsidR="00EB71C2" w:rsidRPr="007935AA" w:rsidRDefault="00EB71C2" w:rsidP="00301CCC">
      <w:pPr>
        <w:numPr>
          <w:ilvl w:val="1"/>
          <w:numId w:val="70"/>
        </w:numPr>
        <w:spacing w:after="0" w:line="240" w:lineRule="auto"/>
        <w:rPr>
          <w:rFonts w:ascii="Arial" w:hAnsi="Arial" w:cs="Arial"/>
          <w:b/>
          <w:sz w:val="24"/>
          <w:szCs w:val="24"/>
        </w:rPr>
      </w:pPr>
      <w:r w:rsidRPr="007935AA">
        <w:rPr>
          <w:rFonts w:ascii="Arial" w:hAnsi="Arial" w:cs="Arial"/>
          <w:b/>
          <w:sz w:val="24"/>
          <w:szCs w:val="24"/>
        </w:rPr>
        <w:t xml:space="preserve">Edad: </w:t>
      </w:r>
      <w:r w:rsidRPr="007935AA">
        <w:rPr>
          <w:rFonts w:ascii="Arial" w:hAnsi="Arial" w:cs="Arial"/>
          <w:sz w:val="24"/>
          <w:szCs w:val="24"/>
        </w:rPr>
        <w:t>5 años</w:t>
      </w:r>
    </w:p>
    <w:p w:rsidR="00EB71C2" w:rsidRPr="007935AA" w:rsidRDefault="00EB71C2" w:rsidP="00301CCC">
      <w:pPr>
        <w:numPr>
          <w:ilvl w:val="1"/>
          <w:numId w:val="70"/>
        </w:numPr>
        <w:spacing w:after="0" w:line="240" w:lineRule="auto"/>
        <w:rPr>
          <w:rFonts w:ascii="Arial" w:hAnsi="Arial" w:cs="Arial"/>
          <w:sz w:val="24"/>
          <w:szCs w:val="24"/>
        </w:rPr>
      </w:pPr>
      <w:r w:rsidRPr="007935AA">
        <w:rPr>
          <w:rFonts w:ascii="Arial" w:hAnsi="Arial" w:cs="Arial"/>
          <w:b/>
          <w:sz w:val="24"/>
          <w:szCs w:val="24"/>
        </w:rPr>
        <w:t xml:space="preserve">Turno: </w:t>
      </w:r>
      <w:r w:rsidRPr="007935AA">
        <w:rPr>
          <w:rFonts w:ascii="Arial" w:hAnsi="Arial" w:cs="Arial"/>
          <w:sz w:val="24"/>
          <w:szCs w:val="24"/>
        </w:rPr>
        <w:t>TARDE</w:t>
      </w:r>
    </w:p>
    <w:p w:rsidR="00EB71C2" w:rsidRPr="007935AA" w:rsidRDefault="00EB71C2" w:rsidP="00301CCC">
      <w:pPr>
        <w:pStyle w:val="Prrafodelista"/>
        <w:numPr>
          <w:ilvl w:val="1"/>
          <w:numId w:val="70"/>
        </w:numPr>
        <w:spacing w:after="0" w:line="240" w:lineRule="auto"/>
        <w:rPr>
          <w:rFonts w:ascii="Arial" w:hAnsi="Arial" w:cs="Arial"/>
          <w:b/>
          <w:sz w:val="24"/>
          <w:szCs w:val="24"/>
        </w:rPr>
      </w:pPr>
      <w:r w:rsidRPr="00797B9A">
        <w:rPr>
          <w:rFonts w:ascii="Arial" w:hAnsi="Arial" w:cs="Arial"/>
          <w:b/>
          <w:sz w:val="24"/>
          <w:szCs w:val="24"/>
        </w:rPr>
        <w:t>Área</w:t>
      </w:r>
      <w:r w:rsidRPr="007935AA">
        <w:rPr>
          <w:rFonts w:ascii="Arial" w:hAnsi="Arial" w:cs="Arial"/>
          <w:sz w:val="24"/>
          <w:szCs w:val="24"/>
        </w:rPr>
        <w:t>:</w:t>
      </w:r>
      <w:r w:rsidRPr="007935AA">
        <w:rPr>
          <w:rFonts w:ascii="Arial" w:hAnsi="Arial" w:cs="Arial"/>
          <w:b/>
          <w:sz w:val="24"/>
          <w:szCs w:val="24"/>
        </w:rPr>
        <w:t xml:space="preserve"> </w:t>
      </w:r>
      <w:r w:rsidRPr="007935AA">
        <w:rPr>
          <w:rFonts w:ascii="Arial" w:hAnsi="Arial" w:cs="Arial"/>
          <w:sz w:val="24"/>
          <w:szCs w:val="24"/>
        </w:rPr>
        <w:t xml:space="preserve">Comunicación </w:t>
      </w:r>
    </w:p>
    <w:p w:rsidR="00EB71C2" w:rsidRPr="007935AA" w:rsidRDefault="00EB71C2" w:rsidP="00301CCC">
      <w:pPr>
        <w:pStyle w:val="Prrafodelista"/>
        <w:numPr>
          <w:ilvl w:val="1"/>
          <w:numId w:val="70"/>
        </w:numPr>
        <w:spacing w:after="0" w:line="240" w:lineRule="auto"/>
        <w:rPr>
          <w:rFonts w:ascii="Arial" w:hAnsi="Arial" w:cs="Arial"/>
          <w:b/>
          <w:sz w:val="24"/>
          <w:szCs w:val="24"/>
          <w:u w:val="single"/>
        </w:rPr>
      </w:pPr>
      <w:r w:rsidRPr="007935AA">
        <w:rPr>
          <w:rFonts w:ascii="Arial" w:hAnsi="Arial" w:cs="Arial"/>
          <w:b/>
          <w:sz w:val="24"/>
          <w:szCs w:val="24"/>
        </w:rPr>
        <w:t xml:space="preserve">Tema: </w:t>
      </w:r>
      <w:r w:rsidRPr="00D57AA2">
        <w:rPr>
          <w:rFonts w:ascii="Arial" w:hAnsi="Arial" w:cs="Arial"/>
          <w:sz w:val="24"/>
          <w:szCs w:val="24"/>
        </w:rPr>
        <w:t>“</w:t>
      </w:r>
      <w:r w:rsidR="00D57AA2" w:rsidRPr="00D57AA2">
        <w:rPr>
          <w:rFonts w:ascii="Arial" w:hAnsi="Arial" w:cs="Arial"/>
          <w:sz w:val="24"/>
          <w:szCs w:val="24"/>
        </w:rPr>
        <w:t>Juego de roles”</w:t>
      </w:r>
    </w:p>
    <w:p w:rsidR="00EB71C2" w:rsidRPr="007935AA" w:rsidRDefault="00797B9A" w:rsidP="00301CCC">
      <w:pPr>
        <w:pStyle w:val="Prrafodelista"/>
        <w:numPr>
          <w:ilvl w:val="1"/>
          <w:numId w:val="70"/>
        </w:numPr>
        <w:spacing w:after="0" w:line="240" w:lineRule="auto"/>
        <w:rPr>
          <w:rFonts w:ascii="Arial" w:hAnsi="Arial" w:cs="Arial"/>
          <w:sz w:val="24"/>
          <w:szCs w:val="24"/>
        </w:rPr>
      </w:pPr>
      <w:r>
        <w:rPr>
          <w:rFonts w:ascii="Arial" w:hAnsi="Arial" w:cs="Arial"/>
          <w:b/>
          <w:sz w:val="24"/>
          <w:szCs w:val="24"/>
        </w:rPr>
        <w:t xml:space="preserve">Fecha:  </w:t>
      </w:r>
      <w:r w:rsidR="00EB71C2" w:rsidRPr="00797B9A">
        <w:rPr>
          <w:rFonts w:ascii="Arial" w:hAnsi="Arial" w:cs="Arial"/>
          <w:sz w:val="24"/>
          <w:szCs w:val="24"/>
        </w:rPr>
        <w:t>22 de junio del 2016</w:t>
      </w:r>
      <w:r w:rsidR="00EB71C2" w:rsidRPr="007935AA">
        <w:rPr>
          <w:rFonts w:ascii="Arial" w:hAnsi="Arial" w:cs="Arial"/>
          <w:b/>
          <w:sz w:val="24"/>
          <w:szCs w:val="24"/>
        </w:rPr>
        <w:t xml:space="preserve">                                       </w:t>
      </w:r>
    </w:p>
    <w:p w:rsidR="00EB71C2" w:rsidRPr="007935AA" w:rsidRDefault="00EB71C2" w:rsidP="00301CCC">
      <w:pPr>
        <w:pStyle w:val="Prrafodelista"/>
        <w:numPr>
          <w:ilvl w:val="1"/>
          <w:numId w:val="70"/>
        </w:numPr>
        <w:spacing w:after="0" w:line="240" w:lineRule="auto"/>
        <w:rPr>
          <w:rFonts w:ascii="Arial" w:hAnsi="Arial" w:cs="Arial"/>
          <w:b/>
          <w:sz w:val="24"/>
          <w:szCs w:val="24"/>
        </w:rPr>
      </w:pPr>
      <w:r w:rsidRPr="007935AA">
        <w:rPr>
          <w:rFonts w:ascii="Arial" w:hAnsi="Arial" w:cs="Arial"/>
          <w:b/>
          <w:sz w:val="24"/>
          <w:szCs w:val="24"/>
        </w:rPr>
        <w:t xml:space="preserve">Profesora de aula:   </w:t>
      </w:r>
      <w:r w:rsidRPr="00797B9A">
        <w:rPr>
          <w:rFonts w:ascii="Arial" w:hAnsi="Arial" w:cs="Arial"/>
          <w:sz w:val="24"/>
          <w:szCs w:val="24"/>
        </w:rPr>
        <w:t>Stany Heredia Rivas</w:t>
      </w:r>
      <w:r w:rsidRPr="007935AA">
        <w:rPr>
          <w:rFonts w:ascii="Arial" w:hAnsi="Arial" w:cs="Arial"/>
          <w:b/>
          <w:sz w:val="24"/>
          <w:szCs w:val="24"/>
        </w:rPr>
        <w:t xml:space="preserve">                   </w:t>
      </w:r>
    </w:p>
    <w:p w:rsidR="00EB71C2" w:rsidRPr="007935AA" w:rsidRDefault="00D238EF" w:rsidP="00301CCC">
      <w:pPr>
        <w:pStyle w:val="Prrafodelista"/>
        <w:numPr>
          <w:ilvl w:val="1"/>
          <w:numId w:val="70"/>
        </w:numPr>
        <w:spacing w:after="0" w:line="240" w:lineRule="auto"/>
        <w:rPr>
          <w:rFonts w:ascii="Arial" w:hAnsi="Arial" w:cs="Arial"/>
          <w:b/>
          <w:sz w:val="24"/>
          <w:szCs w:val="24"/>
        </w:rPr>
      </w:pPr>
      <w:ins w:id="72" w:author="Pissani Fupuy" w:date="2017-02-14T23:39:00Z">
        <w:r w:rsidRPr="00797B9A">
          <w:rPr>
            <w:rFonts w:ascii="Arial" w:hAnsi="Arial" w:cs="Arial"/>
            <w:b/>
            <w:sz w:val="24"/>
            <w:szCs w:val="24"/>
          </w:rPr>
          <w:t>Investigadoras</w:t>
        </w:r>
      </w:ins>
      <w:r w:rsidR="00EB71C2" w:rsidRPr="00797B9A">
        <w:rPr>
          <w:rFonts w:ascii="Arial" w:hAnsi="Arial" w:cs="Arial"/>
          <w:b/>
          <w:sz w:val="24"/>
          <w:szCs w:val="24"/>
        </w:rPr>
        <w:t xml:space="preserve">:       </w:t>
      </w:r>
      <w:r w:rsidR="00EB71C2" w:rsidRPr="00797B9A">
        <w:rPr>
          <w:rFonts w:ascii="Arial" w:hAnsi="Arial" w:cs="Arial"/>
          <w:sz w:val="24"/>
          <w:szCs w:val="24"/>
        </w:rPr>
        <w:t xml:space="preserve">       </w:t>
      </w:r>
      <w:r w:rsidR="00EB71C2" w:rsidRPr="007935AA">
        <w:rPr>
          <w:rFonts w:ascii="Arial" w:hAnsi="Arial" w:cs="Arial"/>
          <w:sz w:val="24"/>
          <w:szCs w:val="24"/>
        </w:rPr>
        <w:t>Chacón Araujo, Silvia Tatiana</w:t>
      </w:r>
    </w:p>
    <w:p w:rsidR="00EB71C2" w:rsidRPr="00797B9A" w:rsidRDefault="00797B9A" w:rsidP="00797B9A">
      <w:pPr>
        <w:spacing w:after="0" w:line="240" w:lineRule="auto"/>
        <w:ind w:left="3545" w:firstLine="709"/>
        <w:rPr>
          <w:rFonts w:ascii="Arial" w:hAnsi="Arial" w:cs="Arial"/>
          <w:sz w:val="24"/>
          <w:szCs w:val="24"/>
        </w:rPr>
      </w:pPr>
      <w:r>
        <w:rPr>
          <w:rFonts w:ascii="Arial" w:hAnsi="Arial" w:cs="Arial"/>
          <w:sz w:val="24"/>
          <w:szCs w:val="24"/>
        </w:rPr>
        <w:t xml:space="preserve">  </w:t>
      </w:r>
      <w:r w:rsidR="00EB71C2" w:rsidRPr="00797B9A">
        <w:rPr>
          <w:rFonts w:ascii="Arial" w:hAnsi="Arial" w:cs="Arial"/>
          <w:sz w:val="24"/>
          <w:szCs w:val="24"/>
        </w:rPr>
        <w:t>Pissani Fupuy Liliana Patricia</w:t>
      </w:r>
    </w:p>
    <w:p w:rsidR="00EB71C2" w:rsidRPr="007935AA" w:rsidRDefault="00EB71C2" w:rsidP="00EB71C2">
      <w:pPr>
        <w:pStyle w:val="Prrafodelista"/>
        <w:spacing w:line="360" w:lineRule="auto"/>
        <w:ind w:left="1500"/>
        <w:rPr>
          <w:rFonts w:ascii="Arial" w:hAnsi="Arial" w:cs="Arial"/>
          <w:sz w:val="24"/>
          <w:szCs w:val="24"/>
        </w:rPr>
      </w:pPr>
    </w:p>
    <w:p w:rsidR="00EB71C2" w:rsidRPr="007935AA" w:rsidRDefault="00EB71C2" w:rsidP="00301CCC">
      <w:pPr>
        <w:numPr>
          <w:ilvl w:val="0"/>
          <w:numId w:val="70"/>
        </w:numPr>
        <w:spacing w:after="0" w:line="240" w:lineRule="auto"/>
        <w:ind w:left="1080"/>
        <w:contextualSpacing/>
        <w:rPr>
          <w:rFonts w:ascii="Arial" w:hAnsi="Arial" w:cs="Arial"/>
          <w:sz w:val="24"/>
          <w:szCs w:val="24"/>
        </w:rPr>
      </w:pPr>
      <w:r w:rsidRPr="007935AA">
        <w:rPr>
          <w:rFonts w:ascii="Arial" w:hAnsi="Arial" w:cs="Arial"/>
          <w:sz w:val="24"/>
          <w:szCs w:val="24"/>
        </w:rPr>
        <w:t>DATOS INFORMATIVOS DE LA SESIÓN:</w:t>
      </w:r>
    </w:p>
    <w:p w:rsidR="00EB71C2" w:rsidRPr="007935AA" w:rsidRDefault="00EB71C2" w:rsidP="00EB71C2">
      <w:pPr>
        <w:spacing w:after="0" w:line="240" w:lineRule="auto"/>
        <w:ind w:left="1080"/>
        <w:contextualSpacing/>
        <w:rPr>
          <w:rFonts w:ascii="Arial" w:hAnsi="Arial" w:cs="Arial"/>
          <w:sz w:val="24"/>
          <w:szCs w:val="24"/>
        </w:rPr>
      </w:pPr>
    </w:p>
    <w:p w:rsidR="00EB71C2" w:rsidRPr="007935AA" w:rsidRDefault="00EB71C2" w:rsidP="00301CCC">
      <w:pPr>
        <w:numPr>
          <w:ilvl w:val="1"/>
          <w:numId w:val="70"/>
        </w:numPr>
        <w:spacing w:after="0" w:line="240" w:lineRule="auto"/>
        <w:rPr>
          <w:rFonts w:ascii="Arial" w:hAnsi="Arial" w:cs="Arial"/>
          <w:sz w:val="24"/>
          <w:szCs w:val="24"/>
          <w:lang w:val="es-ES_tradnl"/>
        </w:rPr>
      </w:pPr>
      <w:r w:rsidRPr="007935AA">
        <w:rPr>
          <w:rFonts w:ascii="Arial" w:hAnsi="Arial" w:cs="Arial"/>
          <w:sz w:val="24"/>
          <w:szCs w:val="24"/>
          <w:lang w:val="es-ES_tradnl"/>
        </w:rPr>
        <w:t>Denominación de la Actividad:</w:t>
      </w:r>
    </w:p>
    <w:p w:rsidR="00EB71C2" w:rsidRDefault="00EB71C2" w:rsidP="00EB71C2">
      <w:pPr>
        <w:spacing w:after="0" w:line="240" w:lineRule="auto"/>
        <w:ind w:left="3686"/>
        <w:rPr>
          <w:rFonts w:ascii="Arial" w:hAnsi="Arial" w:cs="Arial"/>
          <w:b/>
          <w:sz w:val="24"/>
          <w:szCs w:val="24"/>
        </w:rPr>
      </w:pPr>
      <w:r w:rsidRPr="007935AA">
        <w:rPr>
          <w:rFonts w:ascii="Arial" w:hAnsi="Arial" w:cs="Arial"/>
          <w:b/>
          <w:sz w:val="24"/>
          <w:szCs w:val="24"/>
        </w:rPr>
        <w:t>“Me divierto siendo profesora”</w:t>
      </w:r>
    </w:p>
    <w:p w:rsidR="00797B9A" w:rsidRPr="007935AA" w:rsidRDefault="00797B9A" w:rsidP="00EB71C2">
      <w:pPr>
        <w:spacing w:after="0" w:line="240" w:lineRule="auto"/>
        <w:ind w:left="3686"/>
        <w:rPr>
          <w:rFonts w:ascii="Arial" w:hAnsi="Arial" w:cs="Arial"/>
          <w:b/>
          <w:sz w:val="24"/>
          <w:szCs w:val="24"/>
        </w:rPr>
      </w:pPr>
    </w:p>
    <w:p w:rsidR="00EB71C2" w:rsidRPr="007935AA" w:rsidRDefault="00EB71C2" w:rsidP="00301CCC">
      <w:pPr>
        <w:numPr>
          <w:ilvl w:val="1"/>
          <w:numId w:val="70"/>
        </w:numPr>
        <w:spacing w:after="0" w:line="240" w:lineRule="auto"/>
        <w:rPr>
          <w:rFonts w:ascii="Arial" w:hAnsi="Arial" w:cs="Arial"/>
          <w:sz w:val="24"/>
          <w:szCs w:val="24"/>
          <w:lang w:val="es-ES_tradnl"/>
        </w:rPr>
      </w:pPr>
      <w:r w:rsidRPr="007935AA">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roles, ellos cumplirán papeles importantes que hoy en día se desarrollan como el de ser profesora.</w:t>
      </w:r>
    </w:p>
    <w:p w:rsidR="00EB71C2" w:rsidRPr="007935AA" w:rsidRDefault="00EB71C2" w:rsidP="00EB71C2">
      <w:pPr>
        <w:spacing w:line="360" w:lineRule="auto"/>
        <w:ind w:left="1276"/>
        <w:jc w:val="both"/>
        <w:rPr>
          <w:rFonts w:ascii="Arial" w:hAnsi="Arial" w:cs="Arial"/>
          <w:sz w:val="24"/>
          <w:szCs w:val="24"/>
        </w:rPr>
      </w:pPr>
    </w:p>
    <w:p w:rsidR="00EB71C2" w:rsidRPr="007935AA" w:rsidRDefault="00EB71C2" w:rsidP="00301CCC">
      <w:pPr>
        <w:numPr>
          <w:ilvl w:val="1"/>
          <w:numId w:val="70"/>
        </w:numPr>
        <w:spacing w:after="0" w:line="240" w:lineRule="auto"/>
        <w:rPr>
          <w:rFonts w:ascii="Arial" w:hAnsi="Arial" w:cs="Arial"/>
          <w:sz w:val="24"/>
          <w:szCs w:val="24"/>
          <w:lang w:val="es-ES_tradnl"/>
        </w:rPr>
      </w:pPr>
      <w:r w:rsidRPr="007935AA">
        <w:rPr>
          <w:rFonts w:ascii="Arial" w:hAnsi="Arial" w:cs="Arial"/>
          <w:sz w:val="24"/>
          <w:szCs w:val="24"/>
          <w:lang w:val="es-ES_tradnl"/>
        </w:rPr>
        <w:t>Duración:</w:t>
      </w:r>
    </w:p>
    <w:p w:rsidR="00EB71C2" w:rsidRPr="007935AA" w:rsidRDefault="00EB71C2" w:rsidP="00EB71C2">
      <w:pPr>
        <w:pStyle w:val="Prrafodelista"/>
        <w:spacing w:before="240"/>
        <w:ind w:left="2832"/>
        <w:rPr>
          <w:rFonts w:ascii="Arial" w:hAnsi="Arial" w:cs="Arial"/>
          <w:sz w:val="24"/>
          <w:szCs w:val="24"/>
        </w:rPr>
      </w:pPr>
      <w:r w:rsidRPr="007935AA">
        <w:rPr>
          <w:rFonts w:ascii="Arial" w:hAnsi="Arial" w:cs="Arial"/>
          <w:sz w:val="24"/>
          <w:szCs w:val="24"/>
        </w:rPr>
        <w:t>45 minutos</w:t>
      </w:r>
    </w:p>
    <w:p w:rsidR="00EB71C2" w:rsidRPr="007935AA" w:rsidRDefault="00EB71C2" w:rsidP="00EB71C2">
      <w:pPr>
        <w:pStyle w:val="Prrafodelista"/>
        <w:spacing w:before="240"/>
        <w:ind w:left="2832"/>
        <w:rPr>
          <w:rFonts w:ascii="Arial" w:hAnsi="Arial" w:cs="Arial"/>
          <w:sz w:val="24"/>
          <w:szCs w:val="24"/>
        </w:rPr>
      </w:pPr>
    </w:p>
    <w:p w:rsidR="00EB71C2" w:rsidRPr="007935AA" w:rsidRDefault="00EB71C2" w:rsidP="00EB71C2">
      <w:pPr>
        <w:pStyle w:val="Prrafodelista"/>
        <w:spacing w:before="240"/>
        <w:ind w:left="2832"/>
        <w:rPr>
          <w:rFonts w:ascii="Arial" w:hAnsi="Arial" w:cs="Arial"/>
          <w:sz w:val="24"/>
          <w:szCs w:val="24"/>
        </w:rPr>
      </w:pPr>
    </w:p>
    <w:p w:rsidR="00EB71C2" w:rsidRPr="007935AA" w:rsidRDefault="00EB71C2" w:rsidP="00301CCC">
      <w:pPr>
        <w:pStyle w:val="Prrafodelista"/>
        <w:numPr>
          <w:ilvl w:val="0"/>
          <w:numId w:val="70"/>
        </w:numPr>
        <w:spacing w:after="0" w:line="240" w:lineRule="auto"/>
        <w:rPr>
          <w:rFonts w:ascii="Arial" w:hAnsi="Arial" w:cs="Arial"/>
          <w:b/>
          <w:sz w:val="24"/>
          <w:szCs w:val="24"/>
        </w:rPr>
      </w:pPr>
      <w:r w:rsidRPr="007935AA">
        <w:rPr>
          <w:rFonts w:ascii="Arial" w:hAnsi="Arial" w:cs="Arial"/>
          <w:b/>
          <w:sz w:val="24"/>
          <w:szCs w:val="24"/>
        </w:rPr>
        <w:t>INDICADOR DE EVALUACIÓN:</w:t>
      </w:r>
    </w:p>
    <w:p w:rsidR="00EB71C2" w:rsidRPr="007935AA" w:rsidRDefault="00EB71C2" w:rsidP="00EB71C2">
      <w:pPr>
        <w:pStyle w:val="Prrafodelista"/>
        <w:spacing w:before="240"/>
        <w:ind w:left="2832"/>
        <w:rPr>
          <w:rFonts w:ascii="Arial" w:hAnsi="Arial" w:cs="Arial"/>
          <w:sz w:val="24"/>
          <w:szCs w:val="24"/>
        </w:rPr>
      </w:pPr>
    </w:p>
    <w:p w:rsidR="00EB71C2" w:rsidRPr="007935AA" w:rsidRDefault="00EB71C2" w:rsidP="00EB71C2">
      <w:pPr>
        <w:spacing w:before="240"/>
        <w:rPr>
          <w:rFonts w:ascii="Arial" w:hAnsi="Arial" w:cs="Arial"/>
          <w:sz w:val="24"/>
          <w:szCs w:val="24"/>
        </w:rPr>
      </w:pPr>
      <w:r w:rsidRPr="007935AA">
        <w:rPr>
          <w:rFonts w:ascii="Arial" w:hAnsi="Arial" w:cs="Arial"/>
          <w:sz w:val="24"/>
          <w:szCs w:val="24"/>
        </w:rPr>
        <w:t xml:space="preserve">                    Expresa ideas nuevas en relación a la labor de la  profesora</w:t>
      </w:r>
    </w:p>
    <w:p w:rsidR="00EB71C2" w:rsidRPr="007935AA" w:rsidRDefault="00EB71C2" w:rsidP="00EB71C2">
      <w:pPr>
        <w:jc w:val="center"/>
        <w:rPr>
          <w:rFonts w:ascii="Arial" w:hAnsi="Arial" w:cs="Arial"/>
          <w:sz w:val="24"/>
          <w:szCs w:val="24"/>
          <w:u w:val="single"/>
        </w:rPr>
      </w:pPr>
    </w:p>
    <w:p w:rsidR="00EB71C2" w:rsidRPr="007935AA" w:rsidRDefault="00EB71C2" w:rsidP="00EB71C2">
      <w:pPr>
        <w:rPr>
          <w:rFonts w:ascii="Arial" w:hAnsi="Arial" w:cs="Arial"/>
          <w:sz w:val="24"/>
          <w:szCs w:val="24"/>
        </w:rPr>
      </w:pPr>
    </w:p>
    <w:p w:rsidR="00EB71C2" w:rsidRPr="00797B9A" w:rsidRDefault="00EB71C2" w:rsidP="00301CCC">
      <w:pPr>
        <w:numPr>
          <w:ilvl w:val="0"/>
          <w:numId w:val="52"/>
        </w:numPr>
        <w:spacing w:after="0" w:line="240" w:lineRule="auto"/>
        <w:contextualSpacing/>
        <w:rPr>
          <w:rFonts w:ascii="Arial" w:hAnsi="Arial" w:cs="Arial"/>
          <w:b/>
          <w:sz w:val="24"/>
          <w:szCs w:val="24"/>
        </w:rPr>
      </w:pPr>
      <w:r w:rsidRPr="00797B9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7935AA" w:rsidTr="005C78EF">
        <w:tc>
          <w:tcPr>
            <w:tcW w:w="1710"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4"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8"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797B9A" w:rsidRPr="007935AA" w:rsidRDefault="00797B9A"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Culminación</w:t>
            </w:r>
          </w:p>
        </w:tc>
        <w:tc>
          <w:tcPr>
            <w:tcW w:w="5844" w:type="dxa"/>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inicia la sesión presentando a una profesora:</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¿Quién es?</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¿Cómo se llama?</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hace ella por ustedes?</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que utiliza ella?</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les gusta lo que ella hace?</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¿Les gustaría ser profesoras o profesores?</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301CCC">
            <w:pPr>
              <w:pStyle w:val="Prrafodelista"/>
              <w:numPr>
                <w:ilvl w:val="0"/>
                <w:numId w:val="55"/>
              </w:numPr>
              <w:spacing w:line="360" w:lineRule="auto"/>
              <w:jc w:val="both"/>
              <w:rPr>
                <w:rFonts w:ascii="Arial" w:hAnsi="Arial" w:cs="Arial"/>
                <w:sz w:val="24"/>
                <w:szCs w:val="24"/>
              </w:rPr>
            </w:pPr>
            <w:r w:rsidRPr="007935AA">
              <w:rPr>
                <w:rFonts w:ascii="Arial" w:hAnsi="Arial" w:cs="Arial"/>
                <w:sz w:val="24"/>
                <w:szCs w:val="24"/>
              </w:rPr>
              <w:t>¿Qué podemos hacer con estas herramientas que utiliza la profesora?</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declara el tema:</w:t>
            </w:r>
          </w:p>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“Me divierto siendo profesora”</w:t>
            </w:r>
          </w:p>
          <w:p w:rsidR="00EB71C2" w:rsidRPr="007935AA" w:rsidRDefault="00EB71C2" w:rsidP="005C78EF">
            <w:pPr>
              <w:spacing w:line="360" w:lineRule="auto"/>
              <w:jc w:val="center"/>
              <w:rPr>
                <w:rFonts w:ascii="Arial" w:hAnsi="Arial" w:cs="Arial"/>
                <w:b/>
                <w:sz w:val="24"/>
                <w:szCs w:val="24"/>
              </w:rPr>
            </w:pPr>
          </w:p>
          <w:p w:rsidR="00EB71C2" w:rsidRDefault="00EB71C2" w:rsidP="005C78EF">
            <w:pPr>
              <w:spacing w:line="360" w:lineRule="auto"/>
              <w:rPr>
                <w:rFonts w:ascii="Arial" w:hAnsi="Arial" w:cs="Arial"/>
                <w:sz w:val="24"/>
                <w:szCs w:val="24"/>
              </w:rPr>
            </w:pPr>
            <w:r w:rsidRPr="007935AA">
              <w:rPr>
                <w:rFonts w:ascii="Arial" w:hAnsi="Arial" w:cs="Arial"/>
                <w:sz w:val="24"/>
                <w:szCs w:val="24"/>
              </w:rPr>
              <w:t>La maestra entregará el material a los niños y los niños</w:t>
            </w:r>
            <w:r w:rsidR="00797B9A">
              <w:rPr>
                <w:rFonts w:ascii="Arial" w:hAnsi="Arial" w:cs="Arial"/>
                <w:sz w:val="24"/>
                <w:szCs w:val="24"/>
              </w:rPr>
              <w:t xml:space="preserve"> cumplirán un papel en el juego, de diversas formas, desarrollando así un juego de roles.</w:t>
            </w:r>
          </w:p>
          <w:p w:rsidR="00797B9A" w:rsidRPr="007935AA" w:rsidRDefault="00797B9A"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Al finalizar el juego descansarán y se relajarán </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Plasmarán lo que hicieron en una hoja de trabajo.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¿Les gustó? </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lastRenderedPageBreak/>
              <w:t xml:space="preserve">Se evalúa el proceso aprendizaje usando una ficha de heteroevaluación de acuerdo a los indicadores considerados. </w:t>
            </w:r>
          </w:p>
        </w:tc>
        <w:tc>
          <w:tcPr>
            <w:tcW w:w="2268" w:type="dxa"/>
          </w:tcPr>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lastRenderedPageBreak/>
              <w:t>Hoja de trabajo</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Imágenes</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Pizarra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Limpiatipo</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 xml:space="preserve">Voz humana </w:t>
            </w:r>
          </w:p>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t xml:space="preserve">Mandil </w:t>
            </w:r>
          </w:p>
        </w:tc>
      </w:tr>
    </w:tbl>
    <w:p w:rsidR="00EB71C2" w:rsidRPr="007935AA" w:rsidRDefault="00EB71C2" w:rsidP="00EB71C2">
      <w:pPr>
        <w:rPr>
          <w:rFonts w:ascii="Arial" w:hAnsi="Arial" w:cs="Arial"/>
          <w:b/>
          <w:sz w:val="24"/>
          <w:szCs w:val="24"/>
          <w:u w:val="single"/>
        </w:rPr>
      </w:pPr>
    </w:p>
    <w:p w:rsidR="00EB71C2" w:rsidRPr="007935AA" w:rsidRDefault="00EB71C2" w:rsidP="00EB71C2">
      <w:pPr>
        <w:rPr>
          <w:rFonts w:ascii="Arial" w:hAnsi="Arial" w:cs="Arial"/>
          <w:b/>
          <w:sz w:val="24"/>
          <w:szCs w:val="24"/>
          <w:u w:val="single"/>
        </w:rPr>
      </w:pPr>
    </w:p>
    <w:p w:rsidR="00EB71C2" w:rsidRPr="007935AA" w:rsidRDefault="00EB71C2" w:rsidP="00301CCC">
      <w:pPr>
        <w:pStyle w:val="Prrafodelista"/>
        <w:numPr>
          <w:ilvl w:val="0"/>
          <w:numId w:val="52"/>
        </w:numPr>
        <w:rPr>
          <w:rFonts w:ascii="Arial" w:hAnsi="Arial" w:cs="Arial"/>
          <w:b/>
          <w:sz w:val="24"/>
          <w:szCs w:val="24"/>
        </w:rPr>
      </w:pPr>
      <w:r w:rsidRPr="007935AA">
        <w:rPr>
          <w:rFonts w:ascii="Arial" w:hAnsi="Arial" w:cs="Arial"/>
          <w:b/>
          <w:sz w:val="24"/>
          <w:szCs w:val="24"/>
        </w:rPr>
        <w:t xml:space="preserve">ANEXOS </w:t>
      </w:r>
      <w:r w:rsidR="00645AAE">
        <w:rPr>
          <w:rFonts w:ascii="Arial" w:hAnsi="Arial" w:cs="Arial"/>
          <w:b/>
          <w:sz w:val="24"/>
          <w:szCs w:val="24"/>
        </w:rPr>
        <w:t xml:space="preserve"> </w:t>
      </w:r>
    </w:p>
    <w:p w:rsidR="00EB71C2" w:rsidRPr="007935AA" w:rsidRDefault="00D57AA2" w:rsidP="00EB71C2">
      <w:pPr>
        <w:jc w:val="center"/>
        <w:rPr>
          <w:rFonts w:ascii="Arial" w:hAnsi="Arial" w:cs="Arial"/>
          <w:b/>
          <w:sz w:val="24"/>
          <w:szCs w:val="24"/>
          <w:u w:val="single"/>
        </w:rPr>
      </w:pPr>
      <w:r w:rsidRPr="007935AA">
        <w:rPr>
          <w:rFonts w:ascii="Arial" w:hAnsi="Arial" w:cs="Arial"/>
          <w:noProof/>
          <w:sz w:val="24"/>
          <w:szCs w:val="24"/>
          <w:lang w:eastAsia="es-PE"/>
        </w:rPr>
        <mc:AlternateContent>
          <mc:Choice Requires="wps">
            <w:drawing>
              <wp:anchor distT="0" distB="0" distL="114300" distR="114300" simplePos="0" relativeHeight="251867136" behindDoc="0" locked="0" layoutInCell="1" allowOverlap="1" wp14:anchorId="193A5191" wp14:editId="6D57E112">
                <wp:simplePos x="0" y="0"/>
                <wp:positionH relativeFrom="column">
                  <wp:posOffset>805180</wp:posOffset>
                </wp:positionH>
                <wp:positionV relativeFrom="paragraph">
                  <wp:posOffset>222885</wp:posOffset>
                </wp:positionV>
                <wp:extent cx="2000250" cy="428625"/>
                <wp:effectExtent l="0" t="0" r="19050" b="28575"/>
                <wp:wrapNone/>
                <wp:docPr id="970" name="Rectángulo 970"/>
                <wp:cNvGraphicFramePr/>
                <a:graphic xmlns:a="http://schemas.openxmlformats.org/drawingml/2006/main">
                  <a:graphicData uri="http://schemas.microsoft.com/office/word/2010/wordprocessingShape">
                    <wps:wsp>
                      <wps:cNvSpPr/>
                      <wps:spPr>
                        <a:xfrm>
                          <a:off x="0" y="0"/>
                          <a:ext cx="200025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Útiles de la profesora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A5191" id="Rectángulo 970" o:spid="_x0000_s1075" style="position:absolute;left:0;text-align:left;margin-left:63.4pt;margin-top:17.55pt;width:157.5pt;height:33.7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" fillcolor="white [3201]" strokecolor="#f79646 [3209]" strokeweight="2pt">
                <v:textbox>
                  <w:txbxContent>
                    <w:p w:rsidR="00797B9A" w:rsidRDefault="00797B9A" w:rsidP="00EB71C2">
                      <w:pPr>
                        <w:jc w:val="center"/>
                      </w:pPr>
                      <w:r>
                        <w:t xml:space="preserve">Útiles de la profesora </w:t>
                      </w:r>
                    </w:p>
                  </w:txbxContent>
                </v:textbox>
              </v:rect>
            </w:pict>
          </mc:Fallback>
        </mc:AlternateContent>
      </w:r>
    </w:p>
    <w:p w:rsidR="00EB71C2" w:rsidRPr="007935AA" w:rsidRDefault="00D57AA2" w:rsidP="00EB71C2">
      <w:pPr>
        <w:jc w:val="center"/>
        <w:rPr>
          <w:rFonts w:ascii="Arial" w:hAnsi="Arial" w:cs="Arial"/>
          <w:b/>
          <w:sz w:val="24"/>
          <w:szCs w:val="24"/>
          <w:u w:val="single"/>
        </w:rPr>
      </w:pPr>
      <w:r w:rsidRPr="007935AA">
        <w:rPr>
          <w:rFonts w:ascii="Arial" w:hAnsi="Arial" w:cs="Arial"/>
          <w:noProof/>
          <w:sz w:val="24"/>
          <w:szCs w:val="24"/>
          <w:lang w:eastAsia="es-PE"/>
        </w:rPr>
        <mc:AlternateContent>
          <mc:Choice Requires="wps">
            <w:drawing>
              <wp:anchor distT="0" distB="0" distL="114300" distR="114300" simplePos="0" relativeHeight="251960320" behindDoc="0" locked="0" layoutInCell="1" allowOverlap="1" wp14:anchorId="7B6D7DD2" wp14:editId="3280DD72">
                <wp:simplePos x="0" y="0"/>
                <wp:positionH relativeFrom="margin">
                  <wp:align>right</wp:align>
                </wp:positionH>
                <wp:positionV relativeFrom="paragraph">
                  <wp:posOffset>89535</wp:posOffset>
                </wp:positionV>
                <wp:extent cx="2000250" cy="428625"/>
                <wp:effectExtent l="0" t="0" r="19050" b="28575"/>
                <wp:wrapNone/>
                <wp:docPr id="1028" name="Rectángulo 1028"/>
                <wp:cNvGraphicFramePr/>
                <a:graphic xmlns:a="http://schemas.openxmlformats.org/drawingml/2006/main">
                  <a:graphicData uri="http://schemas.microsoft.com/office/word/2010/wordprocessingShape">
                    <wps:wsp>
                      <wps:cNvSpPr/>
                      <wps:spPr>
                        <a:xfrm>
                          <a:off x="0" y="0"/>
                          <a:ext cx="200025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D57AA2">
                            <w:pPr>
                              <w:jc w:val="center"/>
                            </w:pPr>
                            <w:r>
                              <w:t xml:space="preserve">Mandil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D7DD2" id="Rectángulo 1028" o:spid="_x0000_s1076" style="position:absolute;left:0;text-align:left;margin-left:106.3pt;margin-top:7.05pt;width:157.5pt;height:33.75pt;z-index:2519603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" fillcolor="white [3201]" strokecolor="#f79646 [3209]" strokeweight="2pt">
                <v:textbox>
                  <w:txbxContent>
                    <w:p w:rsidR="00797B9A" w:rsidRDefault="00797B9A" w:rsidP="00D57AA2">
                      <w:pPr>
                        <w:jc w:val="center"/>
                      </w:pPr>
                      <w:r>
                        <w:t xml:space="preserve">Mandil  </w:t>
                      </w:r>
                    </w:p>
                  </w:txbxContent>
                </v:textbox>
                <w10:wrap anchorx="margin"/>
              </v:rect>
            </w:pict>
          </mc:Fallback>
        </mc:AlternateContent>
      </w:r>
    </w:p>
    <w:p w:rsidR="00EB71C2" w:rsidRPr="007935AA" w:rsidRDefault="00D57AA2" w:rsidP="00D57AA2">
      <w:pPr>
        <w:rPr>
          <w:rFonts w:ascii="Arial" w:hAnsi="Arial" w:cs="Arial"/>
          <w:b/>
          <w:sz w:val="24"/>
          <w:szCs w:val="24"/>
          <w:u w:val="single"/>
        </w:rPr>
      </w:pPr>
      <w:r w:rsidRPr="007935AA">
        <w:rPr>
          <w:rFonts w:ascii="Arial" w:hAnsi="Arial" w:cs="Arial"/>
          <w:noProof/>
          <w:sz w:val="24"/>
          <w:szCs w:val="24"/>
          <w:lang w:eastAsia="es-PE"/>
        </w:rPr>
        <w:drawing>
          <wp:anchor distT="0" distB="0" distL="114300" distR="114300" simplePos="0" relativeHeight="251864064" behindDoc="1" locked="0" layoutInCell="1" allowOverlap="1" wp14:anchorId="3F669ABF" wp14:editId="5E4B696D">
            <wp:simplePos x="0" y="0"/>
            <wp:positionH relativeFrom="margin">
              <wp:align>left</wp:align>
            </wp:positionH>
            <wp:positionV relativeFrom="paragraph">
              <wp:posOffset>94615</wp:posOffset>
            </wp:positionV>
            <wp:extent cx="3179918" cy="2838450"/>
            <wp:effectExtent l="0" t="0" r="1905" b="0"/>
            <wp:wrapNone/>
            <wp:docPr id="921" name="Imagen 921" descr="Resultado de imagen para utiles escolares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utiles escolares 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9918"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797B9A" w:rsidP="00EB71C2">
      <w:pPr>
        <w:jc w:val="center"/>
        <w:rPr>
          <w:rFonts w:ascii="Arial" w:hAnsi="Arial" w:cs="Arial"/>
          <w:b/>
          <w:sz w:val="24"/>
          <w:szCs w:val="24"/>
          <w:u w:val="single"/>
        </w:rPr>
      </w:pPr>
      <w:r>
        <w:rPr>
          <w:noProof/>
          <w:lang w:eastAsia="es-PE"/>
        </w:rPr>
        <w:drawing>
          <wp:anchor distT="0" distB="0" distL="114300" distR="114300" simplePos="0" relativeHeight="251958272" behindDoc="1" locked="0" layoutInCell="1" allowOverlap="1" wp14:anchorId="63121EDD" wp14:editId="4936FE31">
            <wp:simplePos x="0" y="0"/>
            <wp:positionH relativeFrom="column">
              <wp:posOffset>3392162</wp:posOffset>
            </wp:positionH>
            <wp:positionV relativeFrom="paragraph">
              <wp:posOffset>160044</wp:posOffset>
            </wp:positionV>
            <wp:extent cx="2057400" cy="2057400"/>
            <wp:effectExtent l="0" t="0" r="0" b="0"/>
            <wp:wrapNone/>
            <wp:docPr id="1027" name="Imagen 10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5C78EF" w:rsidRDefault="005C78EF"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N°6:</w:t>
      </w:r>
    </w:p>
    <w:p w:rsidR="00EB71C2" w:rsidRPr="007935AA" w:rsidRDefault="00EB71C2" w:rsidP="00EB71C2">
      <w:pPr>
        <w:rPr>
          <w:rFonts w:ascii="Arial" w:hAnsi="Arial" w:cs="Arial"/>
          <w:sz w:val="24"/>
          <w:szCs w:val="24"/>
          <w:u w:val="single"/>
        </w:rPr>
      </w:pPr>
    </w:p>
    <w:p w:rsidR="00EB71C2" w:rsidRPr="007935AA" w:rsidRDefault="00EB71C2" w:rsidP="00797B9A">
      <w:pPr>
        <w:pStyle w:val="Prrafodelista"/>
        <w:numPr>
          <w:ilvl w:val="0"/>
          <w:numId w:val="71"/>
        </w:numPr>
        <w:spacing w:line="240" w:lineRule="auto"/>
        <w:ind w:left="993"/>
        <w:rPr>
          <w:rFonts w:ascii="Arial" w:hAnsi="Arial" w:cs="Arial"/>
          <w:sz w:val="24"/>
          <w:szCs w:val="24"/>
        </w:rPr>
      </w:pPr>
      <w:r w:rsidRPr="00797B9A">
        <w:rPr>
          <w:rFonts w:ascii="Arial" w:hAnsi="Arial" w:cs="Arial"/>
          <w:b/>
          <w:sz w:val="24"/>
          <w:szCs w:val="24"/>
        </w:rPr>
        <w:t>DATOS INFORMATIVOS</w:t>
      </w:r>
      <w:r w:rsidRPr="007935AA">
        <w:rPr>
          <w:rFonts w:ascii="Arial" w:hAnsi="Arial" w:cs="Arial"/>
          <w:sz w:val="24"/>
          <w:szCs w:val="24"/>
        </w:rPr>
        <w:t>:</w:t>
      </w:r>
    </w:p>
    <w:p w:rsidR="00EB71C2" w:rsidRPr="007935AA" w:rsidRDefault="00EB71C2" w:rsidP="00EB71C2">
      <w:pPr>
        <w:spacing w:line="240" w:lineRule="auto"/>
        <w:ind w:left="992"/>
        <w:contextualSpacing/>
        <w:rPr>
          <w:rFonts w:ascii="Arial" w:hAnsi="Arial" w:cs="Arial"/>
          <w:sz w:val="24"/>
          <w:szCs w:val="24"/>
        </w:rPr>
      </w:pPr>
    </w:p>
    <w:p w:rsidR="00EB71C2" w:rsidRPr="007935AA" w:rsidRDefault="00EB71C2" w:rsidP="00EB71C2">
      <w:pPr>
        <w:spacing w:after="0" w:line="240" w:lineRule="auto"/>
        <w:ind w:left="1613"/>
        <w:rPr>
          <w:rFonts w:ascii="Arial" w:hAnsi="Arial" w:cs="Arial"/>
          <w:b/>
          <w:sz w:val="24"/>
          <w:szCs w:val="24"/>
        </w:rPr>
      </w:pPr>
      <w:r w:rsidRPr="007935AA">
        <w:rPr>
          <w:rFonts w:ascii="Arial" w:hAnsi="Arial" w:cs="Arial"/>
          <w:b/>
          <w:sz w:val="24"/>
          <w:szCs w:val="24"/>
        </w:rPr>
        <w:t>1.1</w:t>
      </w:r>
      <w:r w:rsidR="00797B9A">
        <w:rPr>
          <w:rFonts w:ascii="Arial" w:hAnsi="Arial" w:cs="Arial"/>
          <w:b/>
          <w:sz w:val="24"/>
          <w:szCs w:val="24"/>
        </w:rPr>
        <w:t xml:space="preserve"> </w:t>
      </w:r>
      <w:r w:rsidR="00797B9A">
        <w:rPr>
          <w:rFonts w:ascii="Arial" w:hAnsi="Arial" w:cs="Arial"/>
          <w:b/>
          <w:sz w:val="24"/>
          <w:szCs w:val="24"/>
          <w:lang w:val="es-ES_tradnl"/>
        </w:rPr>
        <w:t xml:space="preserve"> </w:t>
      </w:r>
      <w:r w:rsidRPr="007935AA">
        <w:rPr>
          <w:rFonts w:ascii="Arial" w:hAnsi="Arial" w:cs="Arial"/>
          <w:b/>
          <w:sz w:val="24"/>
          <w:szCs w:val="24"/>
          <w:lang w:val="es-ES_tradnl"/>
        </w:rPr>
        <w:t>Institución Educativa:</w:t>
      </w:r>
      <w:r w:rsidRPr="007935AA">
        <w:rPr>
          <w:rFonts w:ascii="Arial" w:hAnsi="Arial" w:cs="Arial"/>
          <w:b/>
          <w:sz w:val="24"/>
          <w:szCs w:val="24"/>
        </w:rPr>
        <w:t xml:space="preserve">   </w:t>
      </w:r>
      <w:r w:rsidRPr="007935AA">
        <w:rPr>
          <w:rFonts w:ascii="Arial" w:hAnsi="Arial" w:cs="Arial"/>
          <w:sz w:val="24"/>
          <w:szCs w:val="24"/>
        </w:rPr>
        <w:t>I.E.I. Nº 047 Capullitos de María.</w:t>
      </w:r>
    </w:p>
    <w:p w:rsidR="00EB71C2" w:rsidRPr="007935AA" w:rsidRDefault="00EB71C2" w:rsidP="00301CCC">
      <w:pPr>
        <w:pStyle w:val="Prrafodelista"/>
        <w:numPr>
          <w:ilvl w:val="1"/>
          <w:numId w:val="73"/>
        </w:numPr>
        <w:spacing w:after="0" w:line="240" w:lineRule="auto"/>
        <w:ind w:left="1988"/>
        <w:rPr>
          <w:rFonts w:ascii="Arial" w:hAnsi="Arial" w:cs="Arial"/>
          <w:b/>
          <w:sz w:val="24"/>
          <w:szCs w:val="24"/>
        </w:rPr>
      </w:pPr>
      <w:r w:rsidRPr="007935AA">
        <w:rPr>
          <w:rFonts w:ascii="Arial" w:hAnsi="Arial" w:cs="Arial"/>
          <w:b/>
          <w:sz w:val="24"/>
          <w:szCs w:val="24"/>
        </w:rPr>
        <w:t xml:space="preserve"> Edad: </w:t>
      </w:r>
      <w:r w:rsidRPr="007935AA">
        <w:rPr>
          <w:rFonts w:ascii="Arial" w:hAnsi="Arial" w:cs="Arial"/>
          <w:sz w:val="24"/>
          <w:szCs w:val="24"/>
        </w:rPr>
        <w:t>5 años</w:t>
      </w:r>
    </w:p>
    <w:p w:rsidR="00EB71C2" w:rsidRPr="007935AA" w:rsidRDefault="00EB71C2" w:rsidP="00301CCC">
      <w:pPr>
        <w:pStyle w:val="Prrafodelista"/>
        <w:numPr>
          <w:ilvl w:val="1"/>
          <w:numId w:val="73"/>
        </w:numPr>
        <w:spacing w:after="0" w:line="240" w:lineRule="auto"/>
        <w:ind w:left="1988"/>
        <w:rPr>
          <w:rFonts w:ascii="Arial" w:hAnsi="Arial" w:cs="Arial"/>
          <w:sz w:val="24"/>
          <w:szCs w:val="24"/>
        </w:rPr>
      </w:pPr>
      <w:r w:rsidRPr="007935AA">
        <w:rPr>
          <w:rFonts w:ascii="Arial" w:hAnsi="Arial" w:cs="Arial"/>
          <w:b/>
          <w:sz w:val="24"/>
          <w:szCs w:val="24"/>
        </w:rPr>
        <w:t xml:space="preserve">Turno: </w:t>
      </w:r>
      <w:r w:rsidRPr="007935AA">
        <w:rPr>
          <w:rFonts w:ascii="Arial" w:hAnsi="Arial" w:cs="Arial"/>
          <w:sz w:val="24"/>
          <w:szCs w:val="24"/>
        </w:rPr>
        <w:t>TARDE</w:t>
      </w:r>
    </w:p>
    <w:p w:rsidR="00EB71C2" w:rsidRPr="007935AA" w:rsidRDefault="00EB71C2" w:rsidP="00301CCC">
      <w:pPr>
        <w:pStyle w:val="Prrafodelista"/>
        <w:numPr>
          <w:ilvl w:val="1"/>
          <w:numId w:val="73"/>
        </w:numPr>
        <w:spacing w:after="0" w:line="240" w:lineRule="auto"/>
        <w:ind w:left="1988"/>
        <w:rPr>
          <w:rFonts w:ascii="Arial" w:hAnsi="Arial" w:cs="Arial"/>
          <w:b/>
          <w:sz w:val="24"/>
          <w:szCs w:val="24"/>
        </w:rPr>
      </w:pPr>
      <w:r w:rsidRPr="007935AA">
        <w:rPr>
          <w:rFonts w:ascii="Arial" w:hAnsi="Arial" w:cs="Arial"/>
          <w:b/>
          <w:sz w:val="24"/>
          <w:szCs w:val="24"/>
        </w:rPr>
        <w:t xml:space="preserve">Área: </w:t>
      </w:r>
      <w:r w:rsidRPr="007935AA">
        <w:rPr>
          <w:rFonts w:ascii="Arial" w:hAnsi="Arial" w:cs="Arial"/>
          <w:sz w:val="24"/>
          <w:szCs w:val="24"/>
        </w:rPr>
        <w:t xml:space="preserve">Comunicación </w:t>
      </w:r>
    </w:p>
    <w:p w:rsidR="00EB71C2" w:rsidRPr="007935AA" w:rsidRDefault="00EB71C2" w:rsidP="00301CCC">
      <w:pPr>
        <w:pStyle w:val="Prrafodelista"/>
        <w:numPr>
          <w:ilvl w:val="1"/>
          <w:numId w:val="73"/>
        </w:numPr>
        <w:spacing w:after="0" w:line="240" w:lineRule="auto"/>
        <w:ind w:left="1988"/>
        <w:rPr>
          <w:rFonts w:ascii="Arial" w:hAnsi="Arial" w:cs="Arial"/>
          <w:b/>
          <w:sz w:val="24"/>
          <w:szCs w:val="24"/>
          <w:u w:val="single"/>
        </w:rPr>
      </w:pPr>
      <w:r w:rsidRPr="007935AA">
        <w:rPr>
          <w:rFonts w:ascii="Arial" w:hAnsi="Arial" w:cs="Arial"/>
          <w:b/>
          <w:sz w:val="24"/>
          <w:szCs w:val="24"/>
        </w:rPr>
        <w:t xml:space="preserve">Tema: </w:t>
      </w:r>
      <w:r w:rsidRPr="00F3362A">
        <w:rPr>
          <w:rFonts w:ascii="Arial" w:hAnsi="Arial" w:cs="Arial"/>
          <w:sz w:val="24"/>
          <w:szCs w:val="24"/>
        </w:rPr>
        <w:t>“</w:t>
      </w:r>
      <w:r w:rsidR="00F3362A" w:rsidRPr="00F3362A">
        <w:rPr>
          <w:rFonts w:ascii="Arial" w:hAnsi="Arial" w:cs="Arial"/>
          <w:sz w:val="24"/>
          <w:szCs w:val="24"/>
        </w:rPr>
        <w:t>Juego de construcción</w:t>
      </w:r>
      <w:r w:rsidRPr="00F3362A">
        <w:rPr>
          <w:rFonts w:ascii="Arial" w:hAnsi="Arial" w:cs="Arial"/>
          <w:sz w:val="24"/>
          <w:szCs w:val="24"/>
        </w:rPr>
        <w:t>”</w:t>
      </w:r>
    </w:p>
    <w:p w:rsidR="00EB71C2" w:rsidRPr="007935AA" w:rsidRDefault="00EB71C2" w:rsidP="00301CCC">
      <w:pPr>
        <w:pStyle w:val="Prrafodelista"/>
        <w:numPr>
          <w:ilvl w:val="1"/>
          <w:numId w:val="73"/>
        </w:numPr>
        <w:spacing w:after="0" w:line="240" w:lineRule="auto"/>
        <w:ind w:left="1988"/>
        <w:rPr>
          <w:rFonts w:ascii="Arial" w:hAnsi="Arial" w:cs="Arial"/>
          <w:sz w:val="24"/>
          <w:szCs w:val="24"/>
        </w:rPr>
      </w:pPr>
      <w:r w:rsidRPr="007935AA">
        <w:rPr>
          <w:rFonts w:ascii="Arial" w:hAnsi="Arial" w:cs="Arial"/>
          <w:b/>
          <w:sz w:val="24"/>
          <w:szCs w:val="24"/>
        </w:rPr>
        <w:t xml:space="preserve">Fecha:    </w:t>
      </w:r>
      <w:r w:rsidRPr="00797B9A">
        <w:rPr>
          <w:rFonts w:ascii="Arial" w:hAnsi="Arial" w:cs="Arial"/>
          <w:sz w:val="24"/>
          <w:szCs w:val="24"/>
        </w:rPr>
        <w:t>24 de junio del 2016</w:t>
      </w:r>
      <w:r w:rsidRPr="007935AA">
        <w:rPr>
          <w:rFonts w:ascii="Arial" w:hAnsi="Arial" w:cs="Arial"/>
          <w:b/>
          <w:sz w:val="24"/>
          <w:szCs w:val="24"/>
        </w:rPr>
        <w:t xml:space="preserve">                                   </w:t>
      </w:r>
    </w:p>
    <w:p w:rsidR="00EB71C2" w:rsidRPr="007935AA" w:rsidRDefault="00EB71C2" w:rsidP="00301CCC">
      <w:pPr>
        <w:pStyle w:val="Prrafodelista"/>
        <w:numPr>
          <w:ilvl w:val="1"/>
          <w:numId w:val="73"/>
        </w:numPr>
        <w:spacing w:after="0" w:line="240" w:lineRule="auto"/>
        <w:ind w:left="1988"/>
        <w:rPr>
          <w:rFonts w:ascii="Arial" w:hAnsi="Arial" w:cs="Arial"/>
          <w:b/>
          <w:sz w:val="24"/>
          <w:szCs w:val="24"/>
        </w:rPr>
      </w:pPr>
      <w:r w:rsidRPr="007935AA">
        <w:rPr>
          <w:rFonts w:ascii="Arial" w:hAnsi="Arial" w:cs="Arial"/>
          <w:b/>
          <w:sz w:val="24"/>
          <w:szCs w:val="24"/>
        </w:rPr>
        <w:t xml:space="preserve">Profesora de aula:           </w:t>
      </w:r>
      <w:r w:rsidRPr="00797B9A">
        <w:rPr>
          <w:rFonts w:ascii="Arial" w:hAnsi="Arial" w:cs="Arial"/>
          <w:sz w:val="24"/>
          <w:szCs w:val="24"/>
        </w:rPr>
        <w:t>Stany Heredia Rivas</w:t>
      </w:r>
      <w:r w:rsidRPr="007935AA">
        <w:rPr>
          <w:rFonts w:ascii="Arial" w:hAnsi="Arial" w:cs="Arial"/>
          <w:b/>
          <w:sz w:val="24"/>
          <w:szCs w:val="24"/>
        </w:rPr>
        <w:t xml:space="preserve">            </w:t>
      </w:r>
    </w:p>
    <w:p w:rsidR="00EB71C2" w:rsidRPr="007935AA" w:rsidRDefault="00EB71C2" w:rsidP="00301CCC">
      <w:pPr>
        <w:pStyle w:val="Prrafodelista"/>
        <w:numPr>
          <w:ilvl w:val="1"/>
          <w:numId w:val="73"/>
        </w:numPr>
        <w:spacing w:after="0" w:line="240" w:lineRule="auto"/>
        <w:ind w:left="1988"/>
        <w:rPr>
          <w:rFonts w:ascii="Arial" w:hAnsi="Arial" w:cs="Arial"/>
          <w:b/>
          <w:sz w:val="24"/>
          <w:szCs w:val="24"/>
        </w:rPr>
      </w:pPr>
      <w:del w:id="73" w:author="Pissani Fupuy" w:date="2017-02-14T23:39:00Z">
        <w:r w:rsidRPr="007935AA" w:rsidDel="00D238EF">
          <w:rPr>
            <w:rFonts w:ascii="Arial" w:hAnsi="Arial" w:cs="Arial"/>
            <w:b/>
            <w:sz w:val="24"/>
            <w:szCs w:val="24"/>
          </w:rPr>
          <w:delText>Alumna practicante</w:delText>
        </w:r>
      </w:del>
      <w:ins w:id="74" w:author="Pissani Fupuy" w:date="2017-02-14T23:39:00Z">
        <w:r w:rsidR="00D238EF">
          <w:rPr>
            <w:rFonts w:ascii="Arial" w:hAnsi="Arial" w:cs="Arial"/>
            <w:b/>
            <w:sz w:val="24"/>
            <w:szCs w:val="24"/>
          </w:rPr>
          <w:t>Investigadoras</w:t>
        </w:r>
      </w:ins>
      <w:r w:rsidRPr="007935AA">
        <w:rPr>
          <w:rFonts w:ascii="Arial" w:hAnsi="Arial" w:cs="Arial"/>
          <w:b/>
          <w:sz w:val="24"/>
          <w:szCs w:val="24"/>
        </w:rPr>
        <w:t xml:space="preserve">:   </w:t>
      </w:r>
      <w:r w:rsidRPr="007935AA">
        <w:rPr>
          <w:rFonts w:ascii="Arial" w:hAnsi="Arial" w:cs="Arial"/>
          <w:sz w:val="24"/>
          <w:szCs w:val="24"/>
        </w:rPr>
        <w:t xml:space="preserve"> </w:t>
      </w:r>
      <w:r w:rsidR="00797B9A">
        <w:rPr>
          <w:rFonts w:ascii="Arial" w:hAnsi="Arial" w:cs="Arial"/>
          <w:sz w:val="24"/>
          <w:szCs w:val="24"/>
        </w:rPr>
        <w:t xml:space="preserve">        </w:t>
      </w:r>
      <w:r w:rsidRPr="007935AA">
        <w:rPr>
          <w:rFonts w:ascii="Arial" w:hAnsi="Arial" w:cs="Arial"/>
          <w:sz w:val="24"/>
          <w:szCs w:val="24"/>
        </w:rPr>
        <w:t>Chacón Araujo, Silvia  Tatiana</w:t>
      </w:r>
    </w:p>
    <w:p w:rsidR="00EB71C2" w:rsidRPr="007935AA" w:rsidRDefault="00EB71C2" w:rsidP="00EB71C2">
      <w:pPr>
        <w:pStyle w:val="Prrafodelista"/>
        <w:spacing w:after="0" w:line="240" w:lineRule="auto"/>
        <w:ind w:left="4595"/>
        <w:rPr>
          <w:rFonts w:ascii="Arial" w:hAnsi="Arial" w:cs="Arial"/>
          <w:sz w:val="24"/>
          <w:szCs w:val="24"/>
        </w:rPr>
      </w:pPr>
      <w:r w:rsidRPr="007935AA">
        <w:rPr>
          <w:rFonts w:ascii="Arial" w:hAnsi="Arial" w:cs="Arial"/>
          <w:sz w:val="24"/>
          <w:szCs w:val="24"/>
        </w:rPr>
        <w:t>Pissani Fupuy Liliana Patricia</w:t>
      </w:r>
    </w:p>
    <w:p w:rsidR="00EB71C2" w:rsidRPr="007935AA" w:rsidRDefault="00EB71C2" w:rsidP="00EB71C2">
      <w:pPr>
        <w:pStyle w:val="Prrafodelista"/>
        <w:spacing w:line="360" w:lineRule="auto"/>
        <w:ind w:left="1500"/>
        <w:rPr>
          <w:rFonts w:ascii="Arial" w:hAnsi="Arial" w:cs="Arial"/>
          <w:sz w:val="24"/>
          <w:szCs w:val="24"/>
        </w:rPr>
      </w:pPr>
    </w:p>
    <w:p w:rsidR="00EB71C2" w:rsidRPr="007935AA" w:rsidRDefault="00EB71C2" w:rsidP="00797B9A">
      <w:pPr>
        <w:pStyle w:val="Prrafodelista"/>
        <w:numPr>
          <w:ilvl w:val="0"/>
          <w:numId w:val="71"/>
        </w:numPr>
        <w:spacing w:after="0" w:line="240" w:lineRule="auto"/>
        <w:ind w:left="993"/>
        <w:rPr>
          <w:rFonts w:ascii="Arial" w:hAnsi="Arial" w:cs="Arial"/>
          <w:b/>
          <w:sz w:val="24"/>
          <w:szCs w:val="24"/>
        </w:rPr>
      </w:pPr>
      <w:r w:rsidRPr="007935AA">
        <w:rPr>
          <w:rFonts w:ascii="Arial" w:hAnsi="Arial" w:cs="Arial"/>
          <w:b/>
          <w:sz w:val="24"/>
          <w:szCs w:val="24"/>
        </w:rPr>
        <w:t>DATOS INFORMATIVOS DE LA SESIÓN:</w:t>
      </w:r>
    </w:p>
    <w:p w:rsidR="00EB71C2" w:rsidRPr="007935AA" w:rsidRDefault="00EB71C2" w:rsidP="00EB71C2">
      <w:pPr>
        <w:spacing w:after="0" w:line="240" w:lineRule="auto"/>
        <w:ind w:left="1080"/>
        <w:contextualSpacing/>
        <w:rPr>
          <w:rFonts w:ascii="Arial" w:hAnsi="Arial" w:cs="Arial"/>
          <w:sz w:val="24"/>
          <w:szCs w:val="24"/>
        </w:rPr>
      </w:pPr>
    </w:p>
    <w:p w:rsidR="00EB71C2" w:rsidRPr="007935AA" w:rsidRDefault="00EB71C2" w:rsidP="00EB71C2">
      <w:pPr>
        <w:spacing w:after="0" w:line="240" w:lineRule="auto"/>
        <w:ind w:left="1800"/>
        <w:rPr>
          <w:rFonts w:ascii="Arial" w:hAnsi="Arial" w:cs="Arial"/>
          <w:sz w:val="24"/>
          <w:szCs w:val="24"/>
          <w:lang w:val="es-ES_tradnl"/>
        </w:rPr>
      </w:pPr>
      <w:r w:rsidRPr="007935AA">
        <w:rPr>
          <w:rFonts w:ascii="Arial" w:hAnsi="Arial" w:cs="Arial"/>
          <w:b/>
          <w:sz w:val="24"/>
          <w:szCs w:val="24"/>
          <w:lang w:val="es-ES_tradnl"/>
        </w:rPr>
        <w:t>2.1</w:t>
      </w:r>
      <w:r w:rsidRPr="007935AA">
        <w:rPr>
          <w:rFonts w:ascii="Arial" w:hAnsi="Arial" w:cs="Arial"/>
          <w:sz w:val="24"/>
          <w:szCs w:val="24"/>
          <w:lang w:val="es-ES_tradnl"/>
        </w:rPr>
        <w:t xml:space="preserve"> Denominación de la Actividad:</w:t>
      </w:r>
    </w:p>
    <w:p w:rsidR="00EB71C2" w:rsidRPr="007935AA" w:rsidRDefault="00EB71C2" w:rsidP="00EB71C2">
      <w:pPr>
        <w:spacing w:after="0" w:line="240" w:lineRule="auto"/>
        <w:ind w:left="4253"/>
        <w:rPr>
          <w:rFonts w:ascii="Arial" w:hAnsi="Arial" w:cs="Arial"/>
          <w:b/>
          <w:sz w:val="24"/>
          <w:szCs w:val="24"/>
          <w:u w:val="single"/>
        </w:rPr>
      </w:pPr>
      <w:r w:rsidRPr="007935AA">
        <w:rPr>
          <w:rFonts w:ascii="Arial" w:hAnsi="Arial" w:cs="Arial"/>
          <w:b/>
          <w:sz w:val="24"/>
          <w:szCs w:val="24"/>
        </w:rPr>
        <w:t xml:space="preserve">  “Descubrimos figuras con el tangram”</w:t>
      </w:r>
    </w:p>
    <w:p w:rsidR="00EB71C2" w:rsidRPr="007935AA" w:rsidRDefault="00EB71C2" w:rsidP="00EB71C2">
      <w:pPr>
        <w:spacing w:after="0" w:line="240" w:lineRule="auto"/>
        <w:ind w:left="5664"/>
        <w:rPr>
          <w:rFonts w:ascii="Arial" w:hAnsi="Arial" w:cs="Arial"/>
          <w:sz w:val="24"/>
          <w:szCs w:val="24"/>
          <w:lang w:val="es-ES_tradnl"/>
        </w:rPr>
      </w:pPr>
    </w:p>
    <w:p w:rsidR="00EB71C2" w:rsidRPr="007935AA" w:rsidRDefault="00EB71C2" w:rsidP="00301CCC">
      <w:pPr>
        <w:pStyle w:val="Prrafodelista"/>
        <w:numPr>
          <w:ilvl w:val="1"/>
          <w:numId w:val="72"/>
        </w:numPr>
        <w:spacing w:after="0" w:line="240" w:lineRule="auto"/>
        <w:rPr>
          <w:rFonts w:ascii="Arial" w:hAnsi="Arial" w:cs="Arial"/>
          <w:sz w:val="24"/>
          <w:szCs w:val="24"/>
          <w:lang w:val="es-ES_tradnl"/>
        </w:rPr>
      </w:pPr>
      <w:r w:rsidRPr="007935AA">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construcción, ellos pondrán su imaginación y construirán cosas divertidas y nuevas.</w:t>
      </w:r>
    </w:p>
    <w:p w:rsidR="00EB71C2" w:rsidRPr="007935AA" w:rsidRDefault="00EB71C2" w:rsidP="00EB71C2">
      <w:pPr>
        <w:spacing w:line="360" w:lineRule="auto"/>
        <w:ind w:left="1276"/>
        <w:jc w:val="both"/>
        <w:rPr>
          <w:rFonts w:ascii="Arial" w:hAnsi="Arial" w:cs="Arial"/>
          <w:sz w:val="24"/>
          <w:szCs w:val="24"/>
        </w:rPr>
      </w:pPr>
    </w:p>
    <w:p w:rsidR="00EB71C2" w:rsidRPr="007935AA" w:rsidRDefault="00EB71C2" w:rsidP="00EB71C2">
      <w:pPr>
        <w:spacing w:after="0" w:line="240" w:lineRule="auto"/>
        <w:ind w:left="1800"/>
        <w:rPr>
          <w:rFonts w:ascii="Arial" w:hAnsi="Arial" w:cs="Arial"/>
          <w:sz w:val="24"/>
          <w:szCs w:val="24"/>
          <w:lang w:val="es-ES_tradnl"/>
        </w:rPr>
      </w:pPr>
      <w:r w:rsidRPr="007935AA">
        <w:rPr>
          <w:rFonts w:ascii="Arial" w:hAnsi="Arial" w:cs="Arial"/>
          <w:b/>
          <w:sz w:val="24"/>
          <w:szCs w:val="24"/>
          <w:lang w:val="es-ES_tradnl"/>
        </w:rPr>
        <w:t>2.3</w:t>
      </w:r>
      <w:r w:rsidRPr="007935AA">
        <w:rPr>
          <w:rFonts w:ascii="Arial" w:hAnsi="Arial" w:cs="Arial"/>
          <w:sz w:val="24"/>
          <w:szCs w:val="24"/>
          <w:lang w:val="es-ES_tradnl"/>
        </w:rPr>
        <w:t xml:space="preserve"> Duración:</w:t>
      </w:r>
    </w:p>
    <w:p w:rsidR="00EB71C2" w:rsidRPr="007935AA" w:rsidRDefault="00EB71C2" w:rsidP="00EB71C2">
      <w:pPr>
        <w:pStyle w:val="Prrafodelista"/>
        <w:spacing w:before="240"/>
        <w:ind w:left="2832"/>
        <w:rPr>
          <w:rFonts w:ascii="Arial" w:hAnsi="Arial" w:cs="Arial"/>
          <w:sz w:val="24"/>
          <w:szCs w:val="24"/>
        </w:rPr>
      </w:pPr>
      <w:r w:rsidRPr="007935AA">
        <w:rPr>
          <w:rFonts w:ascii="Arial" w:hAnsi="Arial" w:cs="Arial"/>
          <w:sz w:val="24"/>
          <w:szCs w:val="24"/>
        </w:rPr>
        <w:t>45 minutos</w:t>
      </w:r>
    </w:p>
    <w:p w:rsidR="00EB71C2" w:rsidRPr="007935AA" w:rsidRDefault="00EB71C2" w:rsidP="00EB71C2">
      <w:pPr>
        <w:jc w:val="center"/>
        <w:rPr>
          <w:rFonts w:ascii="Arial" w:hAnsi="Arial" w:cs="Arial"/>
          <w:sz w:val="24"/>
          <w:szCs w:val="24"/>
          <w:u w:val="single"/>
        </w:rPr>
      </w:pPr>
    </w:p>
    <w:p w:rsidR="00EB71C2" w:rsidRPr="007935AA" w:rsidRDefault="00EB71C2" w:rsidP="00797B9A">
      <w:pPr>
        <w:pStyle w:val="Prrafodelista"/>
        <w:numPr>
          <w:ilvl w:val="0"/>
          <w:numId w:val="71"/>
        </w:numPr>
        <w:ind w:left="993"/>
        <w:rPr>
          <w:rFonts w:ascii="Arial" w:hAnsi="Arial" w:cs="Arial"/>
          <w:sz w:val="24"/>
          <w:szCs w:val="24"/>
          <w:u w:val="single"/>
        </w:rPr>
      </w:pPr>
      <w:r w:rsidRPr="007935AA">
        <w:rPr>
          <w:rFonts w:ascii="Arial" w:hAnsi="Arial" w:cs="Arial"/>
          <w:b/>
          <w:sz w:val="24"/>
          <w:szCs w:val="24"/>
        </w:rPr>
        <w:t>INDICADOR DE EVALUACIÓN:</w:t>
      </w:r>
    </w:p>
    <w:p w:rsidR="00EB71C2" w:rsidRPr="007935AA" w:rsidRDefault="00EB71C2" w:rsidP="00EB71C2">
      <w:pPr>
        <w:rPr>
          <w:rFonts w:ascii="Arial" w:hAnsi="Arial" w:cs="Arial"/>
          <w:sz w:val="24"/>
          <w:szCs w:val="24"/>
          <w:u w:val="single"/>
        </w:rPr>
      </w:pPr>
    </w:p>
    <w:p w:rsidR="00EB71C2" w:rsidRPr="007935AA" w:rsidRDefault="00EB71C2" w:rsidP="00EB71C2">
      <w:pPr>
        <w:pStyle w:val="Prrafodelista"/>
        <w:spacing w:after="0" w:line="480" w:lineRule="auto"/>
        <w:ind w:left="1696"/>
        <w:rPr>
          <w:rFonts w:ascii="Arial" w:hAnsi="Arial" w:cs="Arial"/>
          <w:sz w:val="24"/>
          <w:szCs w:val="24"/>
        </w:rPr>
      </w:pPr>
      <w:r w:rsidRPr="007935AA">
        <w:rPr>
          <w:rFonts w:ascii="Arial" w:hAnsi="Arial" w:cs="Arial"/>
          <w:sz w:val="24"/>
          <w:szCs w:val="24"/>
        </w:rPr>
        <w:t>Construye figuras combinando piezas para crear nuevas formas.</w:t>
      </w:r>
    </w:p>
    <w:p w:rsidR="00EB71C2" w:rsidRPr="007935AA" w:rsidRDefault="00EB71C2" w:rsidP="00797B9A">
      <w:pPr>
        <w:numPr>
          <w:ilvl w:val="0"/>
          <w:numId w:val="71"/>
        </w:numPr>
        <w:spacing w:after="0" w:line="240" w:lineRule="auto"/>
        <w:ind w:left="567"/>
        <w:contextualSpacing/>
        <w:rPr>
          <w:rFonts w:ascii="Arial" w:hAnsi="Arial" w:cs="Arial"/>
          <w:b/>
          <w:sz w:val="24"/>
          <w:szCs w:val="24"/>
        </w:rPr>
      </w:pPr>
      <w:r w:rsidRPr="007935A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7935AA" w:rsidTr="005C78EF">
        <w:tc>
          <w:tcPr>
            <w:tcW w:w="1710"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4"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8"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Default="00797B9A" w:rsidP="005C78EF">
            <w:pPr>
              <w:spacing w:line="360" w:lineRule="auto"/>
              <w:rPr>
                <w:rFonts w:ascii="Arial" w:hAnsi="Arial" w:cs="Arial"/>
                <w:sz w:val="24"/>
                <w:szCs w:val="24"/>
              </w:rPr>
            </w:pPr>
            <w:r>
              <w:rPr>
                <w:rFonts w:ascii="Arial" w:hAnsi="Arial" w:cs="Arial"/>
                <w:sz w:val="24"/>
                <w:szCs w:val="24"/>
              </w:rPr>
              <w:t>´</w:t>
            </w:r>
          </w:p>
          <w:p w:rsidR="00797B9A" w:rsidRDefault="00797B9A" w:rsidP="005C78EF">
            <w:pPr>
              <w:spacing w:line="360" w:lineRule="auto"/>
              <w:rPr>
                <w:rFonts w:ascii="Arial" w:hAnsi="Arial" w:cs="Arial"/>
                <w:sz w:val="24"/>
                <w:szCs w:val="24"/>
              </w:rPr>
            </w:pPr>
          </w:p>
          <w:p w:rsidR="00797B9A" w:rsidRPr="007935AA" w:rsidRDefault="00797B9A"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Culminación</w:t>
            </w:r>
          </w:p>
        </w:tc>
        <w:tc>
          <w:tcPr>
            <w:tcW w:w="5844" w:type="dxa"/>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inicia la sesión recibiendo unos sobres sorpresa entregados por el cartero: </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¿Quién nos ha traído esto?</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será?</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son?</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colores tiene?</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¿Lo han visto alguna vez?</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¿Han jugado con estas piezas?</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forma tienen?</w:t>
            </w:r>
          </w:p>
          <w:p w:rsidR="00EB71C2" w:rsidRPr="007935AA" w:rsidRDefault="00EB71C2" w:rsidP="005C78EF">
            <w:pPr>
              <w:pStyle w:val="Prrafodelista"/>
              <w:spacing w:line="360" w:lineRule="auto"/>
              <w:ind w:left="303"/>
              <w:jc w:val="both"/>
              <w:rPr>
                <w:rFonts w:ascii="Arial" w:hAnsi="Arial" w:cs="Arial"/>
                <w:sz w:val="24"/>
                <w:szCs w:val="24"/>
              </w:rPr>
            </w:pPr>
          </w:p>
          <w:p w:rsidR="00EB71C2" w:rsidRPr="007935AA" w:rsidRDefault="00EB71C2" w:rsidP="005C78EF">
            <w:pPr>
              <w:pStyle w:val="Prrafodelista"/>
              <w:spacing w:line="360" w:lineRule="auto"/>
              <w:ind w:left="303"/>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¿Qué podemos hacer con este material?</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declara el tema:</w:t>
            </w:r>
          </w:p>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“Descubrimos figuras con el tangram”</w:t>
            </w:r>
          </w:p>
          <w:p w:rsidR="00EB71C2" w:rsidRPr="007935AA" w:rsidRDefault="00EB71C2" w:rsidP="005C78EF">
            <w:pPr>
              <w:spacing w:line="360" w:lineRule="auto"/>
              <w:jc w:val="center"/>
              <w:rPr>
                <w:rFonts w:ascii="Arial" w:hAnsi="Arial" w:cs="Arial"/>
                <w:b/>
                <w:sz w:val="24"/>
                <w:szCs w:val="24"/>
              </w:rPr>
            </w:pPr>
          </w:p>
          <w:p w:rsidR="00EB71C2" w:rsidRDefault="00EB71C2" w:rsidP="005C78EF">
            <w:pPr>
              <w:spacing w:line="360" w:lineRule="auto"/>
              <w:rPr>
                <w:rFonts w:ascii="Arial" w:hAnsi="Arial" w:cs="Arial"/>
                <w:sz w:val="24"/>
                <w:szCs w:val="24"/>
              </w:rPr>
            </w:pPr>
            <w:r w:rsidRPr="007935AA">
              <w:rPr>
                <w:rFonts w:ascii="Arial" w:hAnsi="Arial" w:cs="Arial"/>
                <w:sz w:val="24"/>
                <w:szCs w:val="24"/>
              </w:rPr>
              <w:t>La maestra explicará y entregará el material a los niños y ellos armarán el tangram a su manera y luego explicarán lo que hicieron e inventaron</w:t>
            </w:r>
            <w:r w:rsidR="00797B9A">
              <w:rPr>
                <w:rFonts w:ascii="Arial" w:hAnsi="Arial" w:cs="Arial"/>
                <w:sz w:val="24"/>
                <w:szCs w:val="24"/>
              </w:rPr>
              <w:t>; desarrollando así un juego de construcción.</w:t>
            </w:r>
          </w:p>
          <w:p w:rsidR="00797B9A" w:rsidRPr="007935AA" w:rsidRDefault="00797B9A"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Al finalizar de construir expondrán lo que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Luego se le entregará una hoja para que plasme o dibuje lo que han realizado.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lastRenderedPageBreak/>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¿Les gustó? </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evalúa el proceso aprendizaje usando una ficha de heteroevaluación de acuerdo a los indicadores considerados. </w:t>
            </w:r>
          </w:p>
        </w:tc>
        <w:tc>
          <w:tcPr>
            <w:tcW w:w="2268" w:type="dxa"/>
          </w:tcPr>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Sobres</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Piezas de Tangram</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Canción</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 xml:space="preserve">Voz humana </w:t>
            </w: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Papel</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Colores</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Tangram</w:t>
            </w:r>
          </w:p>
          <w:p w:rsidR="00EB71C2" w:rsidRPr="007935AA" w:rsidRDefault="00EB71C2" w:rsidP="005C78EF">
            <w:pPr>
              <w:spacing w:line="360" w:lineRule="auto"/>
              <w:ind w:left="176"/>
              <w:rPr>
                <w:rFonts w:ascii="Arial" w:hAnsi="Arial" w:cs="Arial"/>
                <w:sz w:val="24"/>
                <w:szCs w:val="24"/>
              </w:rPr>
            </w:pPr>
          </w:p>
        </w:tc>
      </w:tr>
    </w:tbl>
    <w:p w:rsidR="00EB71C2" w:rsidRPr="007935AA" w:rsidRDefault="00EB71C2" w:rsidP="00EB71C2">
      <w:pPr>
        <w:rPr>
          <w:rFonts w:ascii="Arial" w:hAnsi="Arial" w:cs="Arial"/>
          <w:sz w:val="24"/>
          <w:szCs w:val="24"/>
        </w:rPr>
      </w:pPr>
    </w:p>
    <w:p w:rsidR="00EB71C2" w:rsidRPr="007935AA" w:rsidRDefault="00EB71C2" w:rsidP="00EB71C2">
      <w:pPr>
        <w:rPr>
          <w:rFonts w:ascii="Arial" w:hAnsi="Arial" w:cs="Arial"/>
          <w:sz w:val="24"/>
          <w:szCs w:val="24"/>
        </w:rPr>
      </w:pPr>
    </w:p>
    <w:p w:rsidR="00EB71C2" w:rsidRPr="007935AA" w:rsidRDefault="00EB71C2" w:rsidP="00EB71C2">
      <w:pPr>
        <w:rPr>
          <w:rFonts w:ascii="Arial" w:hAnsi="Arial" w:cs="Arial"/>
          <w:b/>
          <w:sz w:val="24"/>
          <w:szCs w:val="24"/>
        </w:rPr>
      </w:pPr>
    </w:p>
    <w:p w:rsidR="00EB71C2" w:rsidRPr="007935AA" w:rsidRDefault="00EB71C2" w:rsidP="00301CCC">
      <w:pPr>
        <w:numPr>
          <w:ilvl w:val="0"/>
          <w:numId w:val="71"/>
        </w:numPr>
        <w:spacing w:after="0" w:line="240" w:lineRule="auto"/>
        <w:contextualSpacing/>
        <w:rPr>
          <w:rFonts w:ascii="Arial" w:hAnsi="Arial" w:cs="Arial"/>
          <w:b/>
          <w:sz w:val="24"/>
          <w:szCs w:val="24"/>
        </w:rPr>
      </w:pPr>
      <w:r w:rsidRPr="007935AA">
        <w:rPr>
          <w:rFonts w:ascii="Arial" w:hAnsi="Arial" w:cs="Arial"/>
          <w:b/>
          <w:sz w:val="24"/>
          <w:szCs w:val="24"/>
        </w:rPr>
        <w:t xml:space="preserve">ANEXOS   </w:t>
      </w:r>
    </w:p>
    <w:p w:rsidR="00EB71C2" w:rsidRPr="007935AA" w:rsidRDefault="00EB71C2" w:rsidP="00EB71C2">
      <w:pPr>
        <w:spacing w:after="0" w:line="240" w:lineRule="auto"/>
        <w:contextualSpacing/>
        <w:rPr>
          <w:rFonts w:ascii="Arial" w:hAnsi="Arial" w:cs="Arial"/>
          <w:sz w:val="24"/>
          <w:szCs w:val="24"/>
        </w:rPr>
      </w:pPr>
    </w:p>
    <w:p w:rsidR="00EB71C2" w:rsidRPr="007935AA" w:rsidRDefault="00797B9A" w:rsidP="00EB71C2">
      <w:pPr>
        <w:spacing w:after="0" w:line="240" w:lineRule="auto"/>
        <w:contextualSpacing/>
        <w:rPr>
          <w:rFonts w:ascii="Arial" w:hAnsi="Arial" w:cs="Arial"/>
          <w:sz w:val="24"/>
          <w:szCs w:val="24"/>
        </w:rPr>
      </w:pPr>
      <w:r w:rsidRPr="007935AA">
        <w:rPr>
          <w:rFonts w:ascii="Arial" w:hAnsi="Arial" w:cs="Arial"/>
          <w:b/>
          <w:noProof/>
          <w:sz w:val="24"/>
          <w:szCs w:val="24"/>
          <w:lang w:eastAsia="es-PE"/>
        </w:rPr>
        <mc:AlternateContent>
          <mc:Choice Requires="wps">
            <w:drawing>
              <wp:anchor distT="0" distB="0" distL="114300" distR="114300" simplePos="0" relativeHeight="251872256" behindDoc="0" locked="0" layoutInCell="1" allowOverlap="1" wp14:anchorId="2B8152B4" wp14:editId="1B4E925E">
                <wp:simplePos x="0" y="0"/>
                <wp:positionH relativeFrom="column">
                  <wp:posOffset>3236397</wp:posOffset>
                </wp:positionH>
                <wp:positionV relativeFrom="paragraph">
                  <wp:posOffset>4660</wp:posOffset>
                </wp:positionV>
                <wp:extent cx="2000250" cy="428625"/>
                <wp:effectExtent l="0" t="0" r="19050" b="28575"/>
                <wp:wrapNone/>
                <wp:docPr id="973" name="Rectángulo 973"/>
                <wp:cNvGraphicFramePr/>
                <a:graphic xmlns:a="http://schemas.openxmlformats.org/drawingml/2006/main">
                  <a:graphicData uri="http://schemas.microsoft.com/office/word/2010/wordprocessingShape">
                    <wps:wsp>
                      <wps:cNvSpPr/>
                      <wps:spPr>
                        <a:xfrm>
                          <a:off x="0" y="0"/>
                          <a:ext cx="200025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TANGRAM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152B4" id="Rectángulo 973" o:spid="_x0000_s1077" style="position:absolute;margin-left:254.85pt;margin-top:.35pt;width:157.5pt;height:3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" fillcolor="white [3201]" strokecolor="#f79646 [3209]" strokeweight="2pt">
                <v:textbox>
                  <w:txbxContent>
                    <w:p w:rsidR="00797B9A" w:rsidRDefault="00797B9A" w:rsidP="00EB71C2">
                      <w:pPr>
                        <w:jc w:val="center"/>
                      </w:pPr>
                      <w:r>
                        <w:t xml:space="preserve">TANGRAM  </w:t>
                      </w:r>
                    </w:p>
                  </w:txbxContent>
                </v:textbox>
              </v:rect>
            </w:pict>
          </mc:Fallback>
        </mc:AlternateContent>
      </w:r>
      <w:r w:rsidRPr="007935AA">
        <w:rPr>
          <w:rFonts w:ascii="Arial" w:hAnsi="Arial" w:cs="Arial"/>
          <w:noProof/>
          <w:sz w:val="24"/>
          <w:szCs w:val="24"/>
          <w:lang w:eastAsia="es-PE"/>
        </w:rPr>
        <w:drawing>
          <wp:anchor distT="0" distB="0" distL="114300" distR="114300" simplePos="0" relativeHeight="251870208" behindDoc="1" locked="0" layoutInCell="1" allowOverlap="1" wp14:anchorId="62FE2C97" wp14:editId="4C018096">
            <wp:simplePos x="0" y="0"/>
            <wp:positionH relativeFrom="margin">
              <wp:posOffset>3200647</wp:posOffset>
            </wp:positionH>
            <wp:positionV relativeFrom="paragraph">
              <wp:posOffset>837747</wp:posOffset>
            </wp:positionV>
            <wp:extent cx="2105025" cy="2111926"/>
            <wp:effectExtent l="0" t="0" r="0" b="3175"/>
            <wp:wrapNone/>
            <wp:docPr id="924" name="Imagen 924" descr="Resultado de imagen para figuras del tangram de 7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figuras del tangram de 7 pieza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5025" cy="21119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5AA">
        <w:rPr>
          <w:rFonts w:ascii="Arial" w:hAnsi="Arial" w:cs="Arial"/>
          <w:noProof/>
          <w:sz w:val="24"/>
          <w:szCs w:val="24"/>
          <w:lang w:eastAsia="es-PE"/>
        </w:rPr>
        <w:drawing>
          <wp:anchor distT="0" distB="0" distL="114300" distR="114300" simplePos="0" relativeHeight="251869184" behindDoc="1" locked="0" layoutInCell="1" allowOverlap="1" wp14:anchorId="7446C299" wp14:editId="59A46A2E">
            <wp:simplePos x="0" y="0"/>
            <wp:positionH relativeFrom="column">
              <wp:posOffset>-16675</wp:posOffset>
            </wp:positionH>
            <wp:positionV relativeFrom="paragraph">
              <wp:posOffset>791169</wp:posOffset>
            </wp:positionV>
            <wp:extent cx="2276475" cy="2276475"/>
            <wp:effectExtent l="0" t="0" r="9525" b="9525"/>
            <wp:wrapNone/>
            <wp:docPr id="923" name="Imagen 92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C2" w:rsidRPr="007935AA">
        <w:rPr>
          <w:rFonts w:ascii="Arial" w:hAnsi="Arial" w:cs="Arial"/>
          <w:noProof/>
          <w:sz w:val="24"/>
          <w:szCs w:val="24"/>
          <w:lang w:eastAsia="es-PE"/>
        </w:rPr>
        <mc:AlternateContent>
          <mc:Choice Requires="wps">
            <w:drawing>
              <wp:anchor distT="0" distB="0" distL="114300" distR="114300" simplePos="0" relativeHeight="251874304" behindDoc="0" locked="0" layoutInCell="1" allowOverlap="1" wp14:anchorId="138A57A2" wp14:editId="3D508B10">
                <wp:simplePos x="0" y="0"/>
                <wp:positionH relativeFrom="column">
                  <wp:posOffset>100965</wp:posOffset>
                </wp:positionH>
                <wp:positionV relativeFrom="paragraph">
                  <wp:posOffset>22860</wp:posOffset>
                </wp:positionV>
                <wp:extent cx="2000250" cy="428625"/>
                <wp:effectExtent l="0" t="0" r="19050" b="28575"/>
                <wp:wrapNone/>
                <wp:docPr id="974" name="Rectángulo 974"/>
                <wp:cNvGraphicFramePr/>
                <a:graphic xmlns:a="http://schemas.openxmlformats.org/drawingml/2006/main">
                  <a:graphicData uri="http://schemas.microsoft.com/office/word/2010/wordprocessingShape">
                    <wps:wsp>
                      <wps:cNvSpPr/>
                      <wps:spPr>
                        <a:xfrm>
                          <a:off x="0" y="0"/>
                          <a:ext cx="200025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Sobre sorpresa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A57A2" id="Rectángulo 974" o:spid="_x0000_s1078" style="position:absolute;margin-left:7.95pt;margin-top:1.8pt;width:157.5pt;height:33.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" fillcolor="white [3201]" strokecolor="#f79646 [3209]" strokeweight="2pt">
                <v:textbox>
                  <w:txbxContent>
                    <w:p w:rsidR="00797B9A" w:rsidRDefault="00797B9A" w:rsidP="00EB71C2">
                      <w:pPr>
                        <w:jc w:val="center"/>
                      </w:pPr>
                      <w:r>
                        <w:t>Sobre sorpresa</w:t>
                      </w:r>
                    </w:p>
                  </w:txbxContent>
                </v:textbox>
              </v:rect>
            </w:pict>
          </mc:Fallback>
        </mc:AlternateContent>
      </w:r>
      <w:r w:rsidR="00EB71C2" w:rsidRPr="007935AA">
        <w:rPr>
          <w:rFonts w:ascii="Arial" w:hAnsi="Arial" w:cs="Arial"/>
          <w:sz w:val="24"/>
          <w:szCs w:val="24"/>
        </w:rPr>
        <w:br w:type="page"/>
      </w:r>
    </w:p>
    <w:p w:rsidR="000B7E27" w:rsidRDefault="000B7E27" w:rsidP="000B7E27">
      <w:pPr>
        <w:jc w:val="center"/>
        <w:rPr>
          <w:rFonts w:ascii="Arial" w:hAnsi="Arial" w:cs="Arial"/>
          <w:b/>
          <w:sz w:val="24"/>
          <w:szCs w:val="24"/>
          <w:u w:val="single"/>
        </w:rPr>
      </w:pPr>
      <w:r>
        <w:rPr>
          <w:rFonts w:ascii="Arial" w:hAnsi="Arial" w:cs="Arial"/>
          <w:b/>
          <w:sz w:val="24"/>
          <w:szCs w:val="24"/>
          <w:u w:val="single"/>
        </w:rPr>
        <w:lastRenderedPageBreak/>
        <w:t>SESIÓN N°07:</w:t>
      </w:r>
    </w:p>
    <w:p w:rsidR="000B7E27" w:rsidRPr="000B7E27" w:rsidRDefault="000B7E27" w:rsidP="000B7E27">
      <w:pPr>
        <w:jc w:val="center"/>
        <w:rPr>
          <w:rFonts w:ascii="Arial" w:hAnsi="Arial" w:cs="Arial"/>
          <w:b/>
          <w:sz w:val="24"/>
          <w:szCs w:val="24"/>
          <w:u w:val="single"/>
        </w:rPr>
      </w:pPr>
    </w:p>
    <w:p w:rsidR="000B7E27" w:rsidRPr="000B7E27" w:rsidRDefault="000B7E27" w:rsidP="00301CCC">
      <w:pPr>
        <w:pStyle w:val="Prrafodelista"/>
        <w:numPr>
          <w:ilvl w:val="0"/>
          <w:numId w:val="93"/>
        </w:numPr>
        <w:spacing w:line="240" w:lineRule="auto"/>
        <w:rPr>
          <w:rFonts w:ascii="Arial" w:hAnsi="Arial" w:cs="Arial"/>
          <w:b/>
          <w:sz w:val="24"/>
          <w:szCs w:val="24"/>
        </w:rPr>
      </w:pPr>
      <w:r w:rsidRPr="000B7E27">
        <w:rPr>
          <w:rFonts w:ascii="Arial" w:hAnsi="Arial" w:cs="Arial"/>
          <w:b/>
          <w:sz w:val="24"/>
          <w:szCs w:val="24"/>
        </w:rPr>
        <w:t>DATOS INFORMATIVOS:</w:t>
      </w:r>
    </w:p>
    <w:p w:rsidR="000B7E27" w:rsidRDefault="000B7E27" w:rsidP="000B7E27">
      <w:pPr>
        <w:spacing w:line="240" w:lineRule="auto"/>
        <w:ind w:left="1080"/>
        <w:contextualSpacing/>
        <w:rPr>
          <w:rFonts w:ascii="Arial" w:hAnsi="Arial" w:cs="Arial"/>
          <w:sz w:val="24"/>
          <w:szCs w:val="24"/>
        </w:rPr>
      </w:pPr>
    </w:p>
    <w:p w:rsidR="000B7E27" w:rsidRDefault="000B7E27" w:rsidP="00301CCC">
      <w:pPr>
        <w:pStyle w:val="Prrafodelista"/>
        <w:numPr>
          <w:ilvl w:val="1"/>
          <w:numId w:val="94"/>
        </w:numPr>
        <w:spacing w:after="0" w:line="240" w:lineRule="auto"/>
        <w:ind w:left="1843"/>
        <w:rPr>
          <w:rFonts w:ascii="Arial" w:hAnsi="Arial" w:cs="Arial"/>
          <w:b/>
          <w:sz w:val="24"/>
          <w:szCs w:val="24"/>
        </w:rPr>
      </w:pPr>
      <w:r>
        <w:rPr>
          <w:rFonts w:ascii="Arial" w:hAnsi="Arial" w:cs="Arial"/>
          <w:b/>
          <w:sz w:val="24"/>
          <w:szCs w:val="24"/>
          <w:lang w:val="es-ES_tradnl"/>
        </w:rPr>
        <w:t>Institución Educativa:</w:t>
      </w:r>
      <w:r>
        <w:rPr>
          <w:rFonts w:ascii="Arial" w:hAnsi="Arial" w:cs="Arial"/>
          <w:b/>
          <w:sz w:val="24"/>
          <w:szCs w:val="24"/>
        </w:rPr>
        <w:t xml:space="preserve">   </w:t>
      </w:r>
      <w:r>
        <w:rPr>
          <w:rFonts w:ascii="Arial" w:hAnsi="Arial" w:cs="Arial"/>
          <w:sz w:val="24"/>
          <w:szCs w:val="24"/>
        </w:rPr>
        <w:t>I.E.I. Nº 047 Capullitos de María.</w:t>
      </w:r>
    </w:p>
    <w:p w:rsidR="000B7E27" w:rsidRDefault="000B7E27" w:rsidP="00301CCC">
      <w:pPr>
        <w:pStyle w:val="Prrafodelista"/>
        <w:numPr>
          <w:ilvl w:val="1"/>
          <w:numId w:val="94"/>
        </w:numPr>
        <w:spacing w:after="0" w:line="240" w:lineRule="auto"/>
        <w:ind w:left="1843"/>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0B7E27" w:rsidRDefault="000B7E27" w:rsidP="00301CCC">
      <w:pPr>
        <w:pStyle w:val="Prrafodelista"/>
        <w:numPr>
          <w:ilvl w:val="1"/>
          <w:numId w:val="94"/>
        </w:numPr>
        <w:spacing w:after="0" w:line="240" w:lineRule="auto"/>
        <w:ind w:left="1843"/>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0B7E27" w:rsidRDefault="000B7E27" w:rsidP="00301CCC">
      <w:pPr>
        <w:pStyle w:val="Prrafodelista"/>
        <w:numPr>
          <w:ilvl w:val="1"/>
          <w:numId w:val="94"/>
        </w:numPr>
        <w:spacing w:after="0" w:line="240" w:lineRule="auto"/>
        <w:ind w:left="1843"/>
        <w:rPr>
          <w:rFonts w:ascii="Arial" w:hAnsi="Arial" w:cs="Arial"/>
          <w:b/>
          <w:sz w:val="24"/>
          <w:szCs w:val="24"/>
        </w:rPr>
      </w:pPr>
      <w:r>
        <w:rPr>
          <w:rFonts w:ascii="Arial" w:hAnsi="Arial" w:cs="Arial"/>
          <w:b/>
          <w:sz w:val="24"/>
          <w:szCs w:val="24"/>
        </w:rPr>
        <w:t xml:space="preserve">Área: </w:t>
      </w:r>
      <w:r>
        <w:rPr>
          <w:rFonts w:ascii="Arial" w:hAnsi="Arial" w:cs="Arial"/>
          <w:sz w:val="24"/>
          <w:szCs w:val="24"/>
        </w:rPr>
        <w:t xml:space="preserve">Comunicación </w:t>
      </w:r>
    </w:p>
    <w:p w:rsidR="000B7E27" w:rsidRDefault="000B7E27" w:rsidP="00301CCC">
      <w:pPr>
        <w:pStyle w:val="Prrafodelista"/>
        <w:numPr>
          <w:ilvl w:val="1"/>
          <w:numId w:val="94"/>
        </w:numPr>
        <w:spacing w:after="0" w:line="240" w:lineRule="auto"/>
        <w:ind w:left="1843"/>
        <w:rPr>
          <w:rFonts w:ascii="Arial" w:hAnsi="Arial" w:cs="Arial"/>
          <w:b/>
          <w:sz w:val="24"/>
          <w:szCs w:val="24"/>
          <w:u w:val="single"/>
        </w:rPr>
      </w:pPr>
      <w:r>
        <w:rPr>
          <w:rFonts w:ascii="Arial" w:hAnsi="Arial" w:cs="Arial"/>
          <w:b/>
          <w:sz w:val="24"/>
          <w:szCs w:val="24"/>
        </w:rPr>
        <w:t>Tema: “</w:t>
      </w:r>
      <w:r w:rsidR="001F0699" w:rsidRPr="001F0699">
        <w:rPr>
          <w:rFonts w:ascii="Arial" w:hAnsi="Arial" w:cs="Arial"/>
          <w:sz w:val="24"/>
          <w:szCs w:val="24"/>
        </w:rPr>
        <w:t>Juego dramático</w:t>
      </w:r>
      <w:r w:rsidRPr="001F0699">
        <w:rPr>
          <w:rFonts w:ascii="Arial" w:hAnsi="Arial" w:cs="Arial"/>
          <w:sz w:val="24"/>
          <w:szCs w:val="24"/>
        </w:rPr>
        <w:t>”</w:t>
      </w:r>
    </w:p>
    <w:p w:rsidR="000B7E27" w:rsidRDefault="000B7E27" w:rsidP="00301CCC">
      <w:pPr>
        <w:pStyle w:val="Prrafodelista"/>
        <w:numPr>
          <w:ilvl w:val="1"/>
          <w:numId w:val="94"/>
        </w:numPr>
        <w:spacing w:after="0" w:line="240" w:lineRule="auto"/>
        <w:ind w:left="1843"/>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27 junio del 2016</w:t>
      </w:r>
      <w:r>
        <w:rPr>
          <w:rFonts w:ascii="Arial" w:hAnsi="Arial" w:cs="Arial"/>
          <w:b/>
          <w:sz w:val="24"/>
          <w:szCs w:val="24"/>
        </w:rPr>
        <w:t xml:space="preserve">                                          </w:t>
      </w:r>
    </w:p>
    <w:p w:rsidR="000B7E27" w:rsidRDefault="000B7E27" w:rsidP="00301CCC">
      <w:pPr>
        <w:pStyle w:val="Prrafodelista"/>
        <w:numPr>
          <w:ilvl w:val="1"/>
          <w:numId w:val="94"/>
        </w:numPr>
        <w:spacing w:after="0" w:line="240" w:lineRule="auto"/>
        <w:ind w:left="1843"/>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b/>
          <w:sz w:val="24"/>
          <w:szCs w:val="24"/>
        </w:rPr>
        <w:t xml:space="preserve">                    </w:t>
      </w:r>
    </w:p>
    <w:p w:rsidR="000B7E27" w:rsidRDefault="000B7E27" w:rsidP="00301CCC">
      <w:pPr>
        <w:pStyle w:val="Prrafodelista"/>
        <w:numPr>
          <w:ilvl w:val="1"/>
          <w:numId w:val="94"/>
        </w:numPr>
        <w:spacing w:after="0" w:line="240" w:lineRule="auto"/>
        <w:ind w:left="1843"/>
        <w:rPr>
          <w:rFonts w:ascii="Arial" w:hAnsi="Arial" w:cs="Arial"/>
          <w:b/>
          <w:sz w:val="24"/>
          <w:szCs w:val="24"/>
        </w:rPr>
      </w:pPr>
      <w:del w:id="75" w:author="Pissani Fupuy" w:date="2017-02-14T23:39:00Z">
        <w:r w:rsidDel="00D238EF">
          <w:rPr>
            <w:rFonts w:ascii="Arial" w:hAnsi="Arial" w:cs="Arial"/>
            <w:b/>
            <w:sz w:val="24"/>
            <w:szCs w:val="24"/>
          </w:rPr>
          <w:delText>Alumna practicante</w:delText>
        </w:r>
      </w:del>
      <w:ins w:id="76"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0B7E27" w:rsidRDefault="00797B9A" w:rsidP="000B7E27">
      <w:pPr>
        <w:pStyle w:val="Prrafodelista"/>
        <w:spacing w:after="0" w:line="240" w:lineRule="auto"/>
        <w:ind w:left="1843"/>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r w:rsidR="000B7E27">
        <w:rPr>
          <w:rFonts w:ascii="Arial" w:hAnsi="Arial" w:cs="Arial"/>
          <w:sz w:val="24"/>
          <w:szCs w:val="24"/>
        </w:rPr>
        <w:t>Pissani Fupuy Liliana Patricia</w:t>
      </w:r>
    </w:p>
    <w:p w:rsidR="000B7E27" w:rsidRDefault="000B7E27" w:rsidP="000B7E27">
      <w:pPr>
        <w:pStyle w:val="Prrafodelista"/>
        <w:spacing w:line="360" w:lineRule="auto"/>
        <w:ind w:left="1500"/>
        <w:rPr>
          <w:rFonts w:ascii="Arial" w:hAnsi="Arial" w:cs="Arial"/>
          <w:sz w:val="24"/>
          <w:szCs w:val="24"/>
        </w:rPr>
      </w:pPr>
      <w:r>
        <w:rPr>
          <w:rFonts w:ascii="Arial" w:hAnsi="Arial" w:cs="Arial"/>
          <w:sz w:val="24"/>
          <w:szCs w:val="24"/>
        </w:rPr>
        <w:tab/>
      </w:r>
    </w:p>
    <w:p w:rsidR="000B7E27" w:rsidRPr="000B7E27" w:rsidRDefault="000B7E27" w:rsidP="00301CCC">
      <w:pPr>
        <w:numPr>
          <w:ilvl w:val="0"/>
          <w:numId w:val="93"/>
        </w:numPr>
        <w:spacing w:after="0" w:line="240" w:lineRule="auto"/>
        <w:contextualSpacing/>
        <w:rPr>
          <w:rFonts w:ascii="Arial" w:hAnsi="Arial" w:cs="Arial"/>
          <w:b/>
          <w:sz w:val="24"/>
          <w:szCs w:val="24"/>
        </w:rPr>
      </w:pPr>
      <w:r w:rsidRPr="000B7E27">
        <w:rPr>
          <w:rFonts w:ascii="Arial" w:hAnsi="Arial" w:cs="Arial"/>
          <w:b/>
          <w:sz w:val="24"/>
          <w:szCs w:val="24"/>
        </w:rPr>
        <w:t>DATOS INFORMATIVOS DE LA SESIÓN:</w:t>
      </w:r>
    </w:p>
    <w:p w:rsidR="000B7E27" w:rsidRDefault="000B7E27" w:rsidP="000B7E27">
      <w:pPr>
        <w:spacing w:after="0" w:line="240" w:lineRule="auto"/>
        <w:ind w:left="1080"/>
        <w:contextualSpacing/>
        <w:rPr>
          <w:rFonts w:ascii="Arial" w:hAnsi="Arial" w:cs="Arial"/>
          <w:sz w:val="24"/>
          <w:szCs w:val="24"/>
        </w:rPr>
      </w:pPr>
    </w:p>
    <w:p w:rsidR="000B7E27" w:rsidRDefault="000B7E27" w:rsidP="00301CCC">
      <w:pPr>
        <w:pStyle w:val="Prrafodelista"/>
        <w:numPr>
          <w:ilvl w:val="1"/>
          <w:numId w:val="95"/>
        </w:numPr>
        <w:spacing w:after="0" w:line="240" w:lineRule="auto"/>
        <w:ind w:left="1843"/>
        <w:rPr>
          <w:rFonts w:ascii="Arial" w:hAnsi="Arial" w:cs="Arial"/>
          <w:sz w:val="24"/>
          <w:szCs w:val="24"/>
          <w:lang w:val="es-ES_tradnl"/>
        </w:rPr>
      </w:pPr>
      <w:r>
        <w:rPr>
          <w:rFonts w:ascii="Arial" w:hAnsi="Arial" w:cs="Arial"/>
          <w:sz w:val="24"/>
          <w:szCs w:val="24"/>
          <w:lang w:val="es-ES_tradnl"/>
        </w:rPr>
        <w:t>Denominación de la Actividad:</w:t>
      </w:r>
    </w:p>
    <w:p w:rsidR="000B7E27" w:rsidRDefault="000B7E27" w:rsidP="000B7E27">
      <w:pPr>
        <w:pStyle w:val="Prrafodelista"/>
        <w:spacing w:after="0" w:line="240" w:lineRule="auto"/>
        <w:ind w:left="1843"/>
        <w:rPr>
          <w:rFonts w:ascii="Arial" w:hAnsi="Arial" w:cs="Arial"/>
          <w:sz w:val="24"/>
          <w:szCs w:val="24"/>
          <w:lang w:val="es-ES_tradnl"/>
        </w:rPr>
      </w:pPr>
    </w:p>
    <w:p w:rsidR="000B7E27" w:rsidRDefault="000B7E27" w:rsidP="000B7E27">
      <w:pPr>
        <w:spacing w:after="0" w:line="240" w:lineRule="auto"/>
        <w:ind w:left="4253"/>
        <w:rPr>
          <w:rFonts w:ascii="Arial" w:hAnsi="Arial" w:cs="Arial"/>
          <w:b/>
          <w:sz w:val="24"/>
          <w:szCs w:val="24"/>
        </w:rPr>
      </w:pPr>
      <w:r>
        <w:rPr>
          <w:rFonts w:ascii="Arial" w:hAnsi="Arial" w:cs="Arial"/>
          <w:b/>
          <w:sz w:val="24"/>
          <w:szCs w:val="24"/>
        </w:rPr>
        <w:t>“Creamos nuevos movimientos”</w:t>
      </w:r>
    </w:p>
    <w:p w:rsidR="000B7E27" w:rsidRDefault="000B7E27" w:rsidP="000B7E27">
      <w:pPr>
        <w:spacing w:after="0" w:line="240" w:lineRule="auto"/>
        <w:ind w:left="4253"/>
        <w:rPr>
          <w:rFonts w:ascii="Arial" w:hAnsi="Arial" w:cs="Arial"/>
          <w:b/>
          <w:sz w:val="24"/>
          <w:szCs w:val="24"/>
          <w:u w:val="single"/>
        </w:rPr>
      </w:pPr>
    </w:p>
    <w:p w:rsidR="000B7E27" w:rsidRDefault="000B7E27" w:rsidP="00301CCC">
      <w:pPr>
        <w:pStyle w:val="Prrafodelista"/>
        <w:numPr>
          <w:ilvl w:val="1"/>
          <w:numId w:val="95"/>
        </w:numPr>
        <w:spacing w:after="0" w:line="240" w:lineRule="auto"/>
        <w:ind w:left="1843"/>
        <w:rPr>
          <w:rFonts w:ascii="Arial" w:hAnsi="Arial" w:cs="Arial"/>
          <w:sz w:val="24"/>
          <w:szCs w:val="24"/>
          <w:lang w:val="es-ES_tradnl"/>
        </w:rPr>
      </w:pPr>
      <w:r>
        <w:rPr>
          <w:rFonts w:ascii="Arial" w:hAnsi="Arial" w:cs="Arial"/>
          <w:sz w:val="24"/>
          <w:szCs w:val="24"/>
          <w:lang w:val="es-ES_tradnl"/>
        </w:rPr>
        <w:t>Justificación</w:t>
      </w:r>
    </w:p>
    <w:p w:rsidR="000B7E27" w:rsidRDefault="000B7E27" w:rsidP="000B7E27">
      <w:pPr>
        <w:spacing w:line="360" w:lineRule="auto"/>
        <w:ind w:left="1276"/>
        <w:rPr>
          <w:rFonts w:ascii="Arial" w:hAnsi="Arial" w:cs="Arial"/>
          <w:sz w:val="24"/>
          <w:szCs w:val="24"/>
        </w:rPr>
      </w:pPr>
    </w:p>
    <w:p w:rsidR="000B7E27" w:rsidRDefault="000B7E27" w:rsidP="000B7E27">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dramático, ellos pondrán su imaginación y dramatizarán diversos personajes, objetos o movimientos.</w:t>
      </w:r>
    </w:p>
    <w:p w:rsidR="000B7E27" w:rsidRDefault="000B7E27" w:rsidP="000B7E27">
      <w:pPr>
        <w:spacing w:line="360" w:lineRule="auto"/>
        <w:ind w:left="1276"/>
        <w:jc w:val="both"/>
        <w:rPr>
          <w:rFonts w:ascii="Arial" w:hAnsi="Arial" w:cs="Arial"/>
          <w:sz w:val="24"/>
          <w:szCs w:val="24"/>
        </w:rPr>
      </w:pPr>
    </w:p>
    <w:p w:rsidR="000B7E27" w:rsidRDefault="000B7E27" w:rsidP="00301CCC">
      <w:pPr>
        <w:numPr>
          <w:ilvl w:val="1"/>
          <w:numId w:val="95"/>
        </w:numPr>
        <w:spacing w:after="0" w:line="240" w:lineRule="auto"/>
        <w:ind w:left="1843"/>
        <w:rPr>
          <w:rFonts w:ascii="Arial" w:hAnsi="Arial" w:cs="Arial"/>
          <w:sz w:val="24"/>
          <w:szCs w:val="24"/>
          <w:lang w:val="es-ES_tradnl"/>
        </w:rPr>
      </w:pPr>
      <w:r>
        <w:rPr>
          <w:rFonts w:ascii="Arial" w:hAnsi="Arial" w:cs="Arial"/>
          <w:sz w:val="24"/>
          <w:szCs w:val="24"/>
          <w:lang w:val="es-ES_tradnl"/>
        </w:rPr>
        <w:t>Duración:</w:t>
      </w:r>
    </w:p>
    <w:p w:rsidR="000B7E27" w:rsidRDefault="00AA6CF2" w:rsidP="00301CCC">
      <w:pPr>
        <w:pStyle w:val="Prrafodelista"/>
        <w:numPr>
          <w:ilvl w:val="0"/>
          <w:numId w:val="97"/>
        </w:numPr>
        <w:spacing w:before="240"/>
        <w:rPr>
          <w:rFonts w:ascii="Arial" w:hAnsi="Arial" w:cs="Arial"/>
          <w:sz w:val="24"/>
          <w:szCs w:val="24"/>
        </w:rPr>
      </w:pPr>
      <w:r>
        <w:rPr>
          <w:rFonts w:ascii="Arial" w:hAnsi="Arial" w:cs="Arial"/>
          <w:sz w:val="24"/>
          <w:szCs w:val="24"/>
        </w:rPr>
        <w:t>m</w:t>
      </w:r>
      <w:r w:rsidR="000B7E27">
        <w:rPr>
          <w:rFonts w:ascii="Arial" w:hAnsi="Arial" w:cs="Arial"/>
          <w:sz w:val="24"/>
          <w:szCs w:val="24"/>
        </w:rPr>
        <w:t>inutos</w:t>
      </w:r>
    </w:p>
    <w:p w:rsidR="000B7E27" w:rsidRDefault="000B7E27" w:rsidP="000B7E27">
      <w:pPr>
        <w:pStyle w:val="Prrafodelista"/>
        <w:spacing w:before="240"/>
        <w:ind w:left="2832"/>
        <w:rPr>
          <w:rFonts w:ascii="Arial" w:hAnsi="Arial" w:cs="Arial"/>
          <w:sz w:val="24"/>
          <w:szCs w:val="24"/>
        </w:rPr>
      </w:pPr>
    </w:p>
    <w:p w:rsidR="000B7E27" w:rsidRPr="000B7E27" w:rsidRDefault="000B7E27" w:rsidP="00301CCC">
      <w:pPr>
        <w:pStyle w:val="Prrafodelista"/>
        <w:numPr>
          <w:ilvl w:val="0"/>
          <w:numId w:val="93"/>
        </w:numPr>
        <w:spacing w:before="240" w:after="160" w:line="256" w:lineRule="auto"/>
        <w:rPr>
          <w:rFonts w:ascii="Arial" w:hAnsi="Arial" w:cs="Arial"/>
          <w:sz w:val="24"/>
          <w:szCs w:val="24"/>
        </w:rPr>
      </w:pPr>
      <w:r w:rsidRPr="000B7E27">
        <w:rPr>
          <w:rFonts w:ascii="Arial" w:hAnsi="Arial" w:cs="Arial"/>
          <w:b/>
          <w:sz w:val="24"/>
          <w:szCs w:val="24"/>
        </w:rPr>
        <w:t>INDICADOR DE EVALUACIÓN</w:t>
      </w:r>
      <w:r w:rsidRPr="000B7E27">
        <w:rPr>
          <w:rFonts w:ascii="Arial" w:hAnsi="Arial" w:cs="Arial"/>
          <w:sz w:val="24"/>
          <w:szCs w:val="24"/>
        </w:rPr>
        <w:t>:</w:t>
      </w:r>
    </w:p>
    <w:p w:rsidR="000B7E27" w:rsidRDefault="000B7E27" w:rsidP="000B7E27">
      <w:pPr>
        <w:pStyle w:val="Prrafodelista"/>
        <w:spacing w:before="240"/>
        <w:rPr>
          <w:rFonts w:ascii="Arial" w:hAnsi="Arial" w:cs="Arial"/>
          <w:sz w:val="24"/>
          <w:szCs w:val="24"/>
        </w:rPr>
      </w:pPr>
    </w:p>
    <w:p w:rsidR="000B7E27" w:rsidRDefault="000B7E27" w:rsidP="000B7E27">
      <w:pPr>
        <w:pStyle w:val="Prrafodelista"/>
        <w:spacing w:before="240"/>
        <w:ind w:left="2835"/>
        <w:rPr>
          <w:rFonts w:ascii="Arial" w:hAnsi="Arial" w:cs="Arial"/>
          <w:sz w:val="24"/>
          <w:szCs w:val="24"/>
        </w:rPr>
      </w:pPr>
      <w:r>
        <w:rPr>
          <w:rFonts w:ascii="Arial" w:hAnsi="Arial" w:cs="Arial"/>
          <w:sz w:val="24"/>
          <w:szCs w:val="24"/>
        </w:rPr>
        <w:t>Crea libremente movimientos corporales suyos.</w:t>
      </w:r>
    </w:p>
    <w:p w:rsidR="000B7E27" w:rsidRDefault="000B7E27" w:rsidP="000B7E27">
      <w:pPr>
        <w:pStyle w:val="Prrafodelista"/>
        <w:spacing w:before="240"/>
        <w:ind w:left="2835"/>
        <w:rPr>
          <w:rFonts w:ascii="Arial" w:hAnsi="Arial" w:cs="Arial"/>
          <w:sz w:val="24"/>
          <w:szCs w:val="24"/>
        </w:rPr>
      </w:pPr>
    </w:p>
    <w:p w:rsidR="000B7E27" w:rsidRDefault="000B7E27" w:rsidP="000B7E27">
      <w:pPr>
        <w:pStyle w:val="Prrafodelista"/>
        <w:spacing w:before="240"/>
        <w:ind w:left="2835"/>
        <w:rPr>
          <w:rFonts w:ascii="Arial" w:hAnsi="Arial" w:cs="Arial"/>
          <w:sz w:val="24"/>
          <w:szCs w:val="24"/>
        </w:rPr>
      </w:pPr>
    </w:p>
    <w:p w:rsidR="000B7E27" w:rsidRDefault="000B7E27" w:rsidP="000B7E27">
      <w:pPr>
        <w:pStyle w:val="Prrafodelista"/>
        <w:spacing w:before="240"/>
        <w:ind w:left="2835"/>
        <w:rPr>
          <w:rFonts w:ascii="Arial" w:hAnsi="Arial" w:cs="Arial"/>
          <w:sz w:val="24"/>
          <w:szCs w:val="24"/>
        </w:rPr>
      </w:pPr>
    </w:p>
    <w:p w:rsidR="000B7E27" w:rsidRDefault="000B7E27" w:rsidP="000B7E27">
      <w:pPr>
        <w:pStyle w:val="Prrafodelista"/>
        <w:spacing w:before="240"/>
        <w:ind w:left="2835"/>
        <w:rPr>
          <w:rFonts w:ascii="Arial" w:hAnsi="Arial" w:cs="Arial"/>
          <w:sz w:val="24"/>
          <w:szCs w:val="24"/>
        </w:rPr>
      </w:pPr>
    </w:p>
    <w:p w:rsidR="000B7E27" w:rsidRPr="000B7E27" w:rsidRDefault="000B7E27" w:rsidP="00301CCC">
      <w:pPr>
        <w:pStyle w:val="Prrafodelista"/>
        <w:numPr>
          <w:ilvl w:val="0"/>
          <w:numId w:val="93"/>
        </w:numPr>
        <w:spacing w:after="0" w:line="240" w:lineRule="auto"/>
        <w:rPr>
          <w:rFonts w:ascii="Arial" w:hAnsi="Arial" w:cs="Arial"/>
          <w:b/>
          <w:sz w:val="24"/>
          <w:szCs w:val="24"/>
        </w:rPr>
      </w:pPr>
      <w:r w:rsidRPr="000B7E27">
        <w:rPr>
          <w:rFonts w:ascii="Arial" w:hAnsi="Arial" w:cs="Arial"/>
          <w:b/>
          <w:sz w:val="24"/>
          <w:szCs w:val="24"/>
        </w:rPr>
        <w:lastRenderedPageBreak/>
        <w:t>DESARROLLO DE LA SESIÓN:</w:t>
      </w:r>
    </w:p>
    <w:p w:rsidR="000B7E27" w:rsidRDefault="000B7E27" w:rsidP="000B7E27">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0B7E27" w:rsidTr="000B7E27">
        <w:tc>
          <w:tcPr>
            <w:tcW w:w="1710"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Recursos</w:t>
            </w:r>
          </w:p>
        </w:tc>
      </w:tr>
      <w:tr w:rsidR="000B7E27" w:rsidTr="000B7E27">
        <w:tc>
          <w:tcPr>
            <w:tcW w:w="1710"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rPr>
                <w:rFonts w:ascii="Arial" w:hAnsi="Arial" w:cs="Arial"/>
                <w:sz w:val="24"/>
                <w:szCs w:val="24"/>
              </w:rPr>
            </w:pPr>
            <w:r>
              <w:rPr>
                <w:rFonts w:ascii="Arial" w:hAnsi="Arial" w:cs="Arial"/>
                <w:sz w:val="24"/>
                <w:szCs w:val="24"/>
              </w:rPr>
              <w:t>Introducción</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Desarrollo</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3750E5" w:rsidRDefault="003750E5">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 de entrada</w:t>
            </w:r>
          </w:p>
          <w:p w:rsidR="000B7E27" w:rsidRDefault="000B7E27">
            <w:pPr>
              <w:pStyle w:val="Prrafodelista"/>
              <w:ind w:left="0"/>
              <w:rPr>
                <w:rFonts w:ascii="Arial" w:hAnsi="Arial" w:cs="Arial"/>
                <w:color w:val="000000"/>
                <w:sz w:val="24"/>
                <w:szCs w:val="24"/>
              </w:rPr>
            </w:pPr>
            <w:r>
              <w:rPr>
                <w:rFonts w:ascii="Arial" w:hAnsi="Arial" w:cs="Arial"/>
                <w:color w:val="000000"/>
                <w:sz w:val="24"/>
                <w:szCs w:val="24"/>
              </w:rPr>
              <w:t>Para iniciar la sesión, primero dialogaremos sobre las reglas que debemos cumplir.</w:t>
            </w:r>
          </w:p>
          <w:p w:rsidR="000B7E27" w:rsidRDefault="000B7E27">
            <w:pPr>
              <w:pStyle w:val="Prrafodelista"/>
              <w:ind w:left="0"/>
              <w:rPr>
                <w:rFonts w:ascii="Arial" w:hAnsi="Arial" w:cs="Arial"/>
                <w:color w:val="000000"/>
                <w:sz w:val="24"/>
                <w:szCs w:val="24"/>
              </w:rPr>
            </w:pPr>
          </w:p>
          <w:p w:rsidR="000B7E27" w:rsidRDefault="000B7E27">
            <w:pPr>
              <w:pStyle w:val="Prrafodelista"/>
              <w:ind w:left="0"/>
              <w:rPr>
                <w:rFonts w:ascii="Arial" w:hAnsi="Arial" w:cs="Arial"/>
                <w:color w:val="000000"/>
                <w:sz w:val="24"/>
                <w:szCs w:val="24"/>
              </w:rPr>
            </w:pPr>
            <w:r>
              <w:rPr>
                <w:rFonts w:ascii="Arial" w:hAnsi="Arial" w:cs="Arial"/>
                <w:color w:val="000000"/>
                <w:sz w:val="24"/>
                <w:szCs w:val="24"/>
              </w:rPr>
              <w:t>Saldremos al patio, y hacemos una pequeña actividad de calentamiento, realizando las indicaciones dadas en la canción "La batalla del movimiento" :</w:t>
            </w:r>
          </w:p>
          <w:p w:rsidR="000B7E27" w:rsidRDefault="000B7E27">
            <w:pPr>
              <w:pStyle w:val="Prrafodelista"/>
              <w:ind w:left="0"/>
              <w:rPr>
                <w:rFonts w:ascii="Arial" w:hAnsi="Arial" w:cs="Arial"/>
                <w:color w:val="000000"/>
                <w:sz w:val="24"/>
                <w:szCs w:val="24"/>
              </w:rPr>
            </w:pP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¿Les gustó la canción?</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¿Cómo se sintieron?</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¿De qué trato la canción?</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hicimos primero?</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parte del cuerpo movimos primero?</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¿y luego qué movimos?</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¿Con qué otro nombre se les conoce a los brazos y las manos?</w:t>
            </w:r>
          </w:p>
          <w:p w:rsidR="000B7E27" w:rsidRDefault="000B7E27"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¿Les gustaría inventar sus propios movimientos?</w:t>
            </w:r>
          </w:p>
          <w:p w:rsidR="000B7E27" w:rsidRDefault="000B7E27">
            <w:pPr>
              <w:spacing w:line="360" w:lineRule="auto"/>
              <w:jc w:val="both"/>
              <w:rPr>
                <w:rFonts w:ascii="Arial" w:hAnsi="Arial" w:cs="Arial"/>
                <w:sz w:val="24"/>
                <w:szCs w:val="24"/>
              </w:rPr>
            </w:pPr>
          </w:p>
          <w:p w:rsidR="000B7E27" w:rsidRDefault="000B7E27">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0B7E27" w:rsidRDefault="000B7E27">
            <w:pPr>
              <w:spacing w:line="360" w:lineRule="auto"/>
              <w:jc w:val="both"/>
              <w:rPr>
                <w:rFonts w:ascii="Arial" w:hAnsi="Arial" w:cs="Arial"/>
                <w:sz w:val="24"/>
                <w:szCs w:val="24"/>
              </w:rPr>
            </w:pPr>
            <w:r>
              <w:rPr>
                <w:rFonts w:ascii="Arial" w:hAnsi="Arial" w:cs="Arial"/>
                <w:sz w:val="24"/>
                <w:szCs w:val="24"/>
              </w:rPr>
              <w:t xml:space="preserve">¿Qué </w:t>
            </w:r>
            <w:r w:rsidR="001F0699">
              <w:rPr>
                <w:rFonts w:ascii="Arial" w:hAnsi="Arial" w:cs="Arial"/>
                <w:sz w:val="24"/>
                <w:szCs w:val="24"/>
              </w:rPr>
              <w:t xml:space="preserve">otros </w:t>
            </w:r>
            <w:r>
              <w:rPr>
                <w:rFonts w:ascii="Arial" w:hAnsi="Arial" w:cs="Arial"/>
                <w:sz w:val="24"/>
                <w:szCs w:val="24"/>
              </w:rPr>
              <w:t xml:space="preserve">movimientos podríamos </w:t>
            </w:r>
            <w:r w:rsidR="001F0699">
              <w:rPr>
                <w:rFonts w:ascii="Arial" w:hAnsi="Arial" w:cs="Arial"/>
                <w:sz w:val="24"/>
                <w:szCs w:val="24"/>
              </w:rPr>
              <w:t>crear</w:t>
            </w:r>
            <w:r>
              <w:rPr>
                <w:rFonts w:ascii="Arial" w:hAnsi="Arial" w:cs="Arial"/>
                <w:sz w:val="24"/>
                <w:szCs w:val="24"/>
              </w:rPr>
              <w:t>?</w:t>
            </w:r>
          </w:p>
          <w:p w:rsidR="001F0699" w:rsidRDefault="001F0699" w:rsidP="001F0699">
            <w:pPr>
              <w:spacing w:line="360" w:lineRule="auto"/>
              <w:jc w:val="center"/>
              <w:rPr>
                <w:rFonts w:ascii="Arial" w:hAnsi="Arial" w:cs="Arial"/>
                <w:sz w:val="24"/>
                <w:szCs w:val="24"/>
              </w:rPr>
            </w:pPr>
            <w:r>
              <w:rPr>
                <w:rFonts w:ascii="Arial" w:hAnsi="Arial" w:cs="Arial"/>
                <w:b/>
                <w:sz w:val="24"/>
                <w:szCs w:val="24"/>
              </w:rPr>
              <w:t>“Creamos nuevos movimientos”</w:t>
            </w:r>
          </w:p>
          <w:p w:rsidR="000B7E27" w:rsidRDefault="000B7E27">
            <w:pPr>
              <w:spacing w:line="360" w:lineRule="auto"/>
              <w:jc w:val="center"/>
              <w:rPr>
                <w:rFonts w:ascii="Arial" w:hAnsi="Arial" w:cs="Arial"/>
                <w:b/>
                <w:sz w:val="24"/>
                <w:szCs w:val="24"/>
              </w:rPr>
            </w:pPr>
          </w:p>
          <w:p w:rsidR="000B7E27" w:rsidRDefault="000B7E27">
            <w:pPr>
              <w:spacing w:line="360" w:lineRule="auto"/>
              <w:rPr>
                <w:rFonts w:ascii="Arial" w:hAnsi="Arial" w:cs="Arial"/>
                <w:sz w:val="24"/>
                <w:szCs w:val="24"/>
              </w:rPr>
            </w:pPr>
            <w:r>
              <w:rPr>
                <w:rFonts w:ascii="Arial" w:hAnsi="Arial" w:cs="Arial"/>
                <w:sz w:val="24"/>
                <w:szCs w:val="24"/>
              </w:rPr>
              <w:t>Antes de comenzar las actividades explicamos las normas que debemos seguir.</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Nos formamos todos en un círculo. Luego la docente ejecuta cualquier acción (como darse dos palmadas en el muslo) </w:t>
            </w:r>
          </w:p>
          <w:p w:rsidR="000B7E27" w:rsidRDefault="000B7E27">
            <w:pPr>
              <w:spacing w:line="360" w:lineRule="auto"/>
              <w:rPr>
                <w:rFonts w:ascii="Arial" w:hAnsi="Arial" w:cs="Arial"/>
                <w:sz w:val="24"/>
                <w:szCs w:val="24"/>
              </w:rPr>
            </w:pPr>
            <w:r>
              <w:rPr>
                <w:rFonts w:ascii="Arial" w:hAnsi="Arial" w:cs="Arial"/>
                <w:sz w:val="24"/>
                <w:szCs w:val="24"/>
              </w:rPr>
              <w:t xml:space="preserve">El (la) niño(a) que le sigue debe repetir la misma acción y añade una inventada por el (ella) mismo (a)  (como toser o carraspear un par de veces). Quién le sigue, tendrá que repetir las acciones de los </w:t>
            </w:r>
            <w:r>
              <w:rPr>
                <w:rFonts w:ascii="Arial" w:hAnsi="Arial" w:cs="Arial"/>
                <w:sz w:val="24"/>
                <w:szCs w:val="24"/>
              </w:rPr>
              <w:lastRenderedPageBreak/>
              <w:t>anteriores má</w:t>
            </w:r>
            <w:r w:rsidR="003750E5">
              <w:rPr>
                <w:rFonts w:ascii="Arial" w:hAnsi="Arial" w:cs="Arial"/>
                <w:sz w:val="24"/>
                <w:szCs w:val="24"/>
              </w:rPr>
              <w:t>s una nueva y así sucesivamente, desarrollando así un juego dramático.</w:t>
            </w:r>
            <w:r>
              <w:rPr>
                <w:rFonts w:ascii="Arial" w:hAnsi="Arial" w:cs="Arial"/>
                <w:sz w:val="24"/>
                <w:szCs w:val="24"/>
              </w:rPr>
              <w:t xml:space="preserve"> </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Finalizamos con las preguntas</w:t>
            </w:r>
          </w:p>
          <w:p w:rsidR="000B7E27" w:rsidRDefault="000B7E27">
            <w:pPr>
              <w:spacing w:line="360" w:lineRule="auto"/>
              <w:rPr>
                <w:rFonts w:ascii="Arial" w:hAnsi="Arial" w:cs="Arial"/>
                <w:sz w:val="24"/>
                <w:szCs w:val="24"/>
              </w:rPr>
            </w:pPr>
            <w:r>
              <w:rPr>
                <w:rFonts w:ascii="Arial" w:hAnsi="Arial" w:cs="Arial"/>
                <w:sz w:val="24"/>
                <w:szCs w:val="24"/>
              </w:rPr>
              <w:t>Meta cognición:</w:t>
            </w:r>
          </w:p>
          <w:p w:rsidR="000B7E27" w:rsidRDefault="000B7E27">
            <w:pPr>
              <w:spacing w:line="360" w:lineRule="auto"/>
              <w:rPr>
                <w:rFonts w:ascii="Arial" w:hAnsi="Arial" w:cs="Arial"/>
                <w:sz w:val="24"/>
                <w:szCs w:val="24"/>
              </w:rPr>
            </w:pPr>
            <w:r>
              <w:rPr>
                <w:rFonts w:ascii="Arial" w:hAnsi="Arial" w:cs="Arial"/>
                <w:sz w:val="24"/>
                <w:szCs w:val="24"/>
              </w:rPr>
              <w:t>¿Qué hicieron?</w:t>
            </w:r>
          </w:p>
          <w:p w:rsidR="000B7E27" w:rsidRDefault="000B7E27">
            <w:pPr>
              <w:spacing w:line="360" w:lineRule="auto"/>
              <w:rPr>
                <w:rFonts w:ascii="Arial" w:hAnsi="Arial" w:cs="Arial"/>
                <w:sz w:val="24"/>
                <w:szCs w:val="24"/>
              </w:rPr>
            </w:pPr>
            <w:r>
              <w:rPr>
                <w:rFonts w:ascii="Arial" w:hAnsi="Arial" w:cs="Arial"/>
                <w:sz w:val="24"/>
                <w:szCs w:val="24"/>
              </w:rPr>
              <w:t>¿Cómo se sintieron?</w:t>
            </w:r>
          </w:p>
          <w:p w:rsidR="000B7E27" w:rsidRDefault="000B7E27">
            <w:pPr>
              <w:spacing w:line="360" w:lineRule="auto"/>
              <w:rPr>
                <w:rFonts w:ascii="Arial" w:hAnsi="Arial" w:cs="Arial"/>
                <w:sz w:val="24"/>
                <w:szCs w:val="24"/>
              </w:rPr>
            </w:pPr>
            <w:r>
              <w:rPr>
                <w:rFonts w:ascii="Arial" w:hAnsi="Arial" w:cs="Arial"/>
                <w:sz w:val="24"/>
                <w:szCs w:val="24"/>
              </w:rPr>
              <w:t xml:space="preserve">¿Les gusto? </w:t>
            </w:r>
          </w:p>
          <w:p w:rsidR="000B7E27" w:rsidRDefault="000B7E27">
            <w:pPr>
              <w:spacing w:line="360" w:lineRule="auto"/>
              <w:rPr>
                <w:rFonts w:ascii="Arial" w:hAnsi="Arial" w:cs="Arial"/>
                <w:sz w:val="24"/>
                <w:szCs w:val="24"/>
              </w:rPr>
            </w:pPr>
          </w:p>
          <w:p w:rsidR="000B7E27" w:rsidRDefault="000B7E27">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ind w:left="176"/>
              <w:rPr>
                <w:rFonts w:ascii="Arial" w:hAnsi="Arial" w:cs="Arial"/>
                <w:sz w:val="24"/>
                <w:szCs w:val="24"/>
              </w:rPr>
            </w:pPr>
            <w:r>
              <w:rPr>
                <w:rFonts w:ascii="Arial" w:hAnsi="Arial" w:cs="Arial"/>
                <w:sz w:val="24"/>
                <w:szCs w:val="24"/>
              </w:rPr>
              <w:lastRenderedPageBreak/>
              <w:t>Voz humana</w:t>
            </w:r>
          </w:p>
          <w:p w:rsidR="000B7E27" w:rsidRDefault="000B7E27">
            <w:pPr>
              <w:spacing w:line="360" w:lineRule="auto"/>
              <w:ind w:left="176"/>
              <w:rPr>
                <w:rFonts w:ascii="Arial" w:hAnsi="Arial" w:cs="Arial"/>
                <w:sz w:val="24"/>
                <w:szCs w:val="24"/>
              </w:rPr>
            </w:pPr>
            <w:r>
              <w:rPr>
                <w:rFonts w:ascii="Arial" w:hAnsi="Arial" w:cs="Arial"/>
                <w:sz w:val="24"/>
                <w:szCs w:val="24"/>
              </w:rPr>
              <w:t>Grabadora</w:t>
            </w:r>
          </w:p>
          <w:p w:rsidR="000B7E27" w:rsidRDefault="000B7E27">
            <w:pPr>
              <w:spacing w:line="360" w:lineRule="auto"/>
              <w:ind w:left="176"/>
              <w:rPr>
                <w:rFonts w:ascii="Arial" w:hAnsi="Arial" w:cs="Arial"/>
                <w:sz w:val="24"/>
                <w:szCs w:val="24"/>
              </w:rPr>
            </w:pPr>
            <w:r>
              <w:rPr>
                <w:rFonts w:ascii="Arial" w:hAnsi="Arial" w:cs="Arial"/>
                <w:sz w:val="24"/>
                <w:szCs w:val="24"/>
              </w:rPr>
              <w:t>Canción “La batalla del movimiento”</w:t>
            </w: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ind w:left="175"/>
              <w:rPr>
                <w:rFonts w:ascii="Arial" w:hAnsi="Arial" w:cs="Arial"/>
                <w:sz w:val="24"/>
                <w:szCs w:val="24"/>
              </w:rPr>
            </w:pPr>
          </w:p>
          <w:p w:rsidR="000B7E27" w:rsidRDefault="000B7E27">
            <w:pPr>
              <w:spacing w:line="360" w:lineRule="auto"/>
              <w:ind w:left="175"/>
              <w:rPr>
                <w:rFonts w:ascii="Arial" w:hAnsi="Arial" w:cs="Arial"/>
                <w:sz w:val="24"/>
                <w:szCs w:val="24"/>
              </w:rPr>
            </w:pPr>
            <w:r>
              <w:rPr>
                <w:rFonts w:ascii="Arial" w:hAnsi="Arial" w:cs="Arial"/>
                <w:sz w:val="24"/>
                <w:szCs w:val="24"/>
              </w:rPr>
              <w:t>Patio</w:t>
            </w:r>
          </w:p>
          <w:p w:rsidR="000B7E27" w:rsidRDefault="000B7E27">
            <w:pPr>
              <w:spacing w:line="360" w:lineRule="auto"/>
              <w:ind w:left="175"/>
              <w:rPr>
                <w:rFonts w:ascii="Arial" w:hAnsi="Arial" w:cs="Arial"/>
                <w:sz w:val="24"/>
                <w:szCs w:val="24"/>
              </w:rPr>
            </w:pPr>
            <w:r>
              <w:rPr>
                <w:rFonts w:ascii="Arial" w:hAnsi="Arial" w:cs="Arial"/>
                <w:sz w:val="24"/>
                <w:szCs w:val="24"/>
              </w:rPr>
              <w:t>Movimientos corporales</w:t>
            </w:r>
          </w:p>
        </w:tc>
      </w:tr>
    </w:tbl>
    <w:p w:rsidR="000B7E27" w:rsidRDefault="000B7E27" w:rsidP="000B7E27">
      <w:pPr>
        <w:rPr>
          <w:rFonts w:ascii="Arial" w:hAnsi="Arial" w:cs="Arial"/>
          <w:b/>
          <w:sz w:val="24"/>
          <w:szCs w:val="24"/>
        </w:rPr>
      </w:pPr>
    </w:p>
    <w:p w:rsidR="000B7E27" w:rsidRDefault="000B7E27" w:rsidP="000B7E27">
      <w:pPr>
        <w:rPr>
          <w:rFonts w:ascii="Arial" w:hAnsi="Arial" w:cs="Arial"/>
          <w:b/>
          <w:sz w:val="24"/>
          <w:szCs w:val="24"/>
          <w:u w:val="single"/>
        </w:rPr>
      </w:pPr>
      <w:r>
        <w:rPr>
          <w:rFonts w:ascii="Arial" w:hAnsi="Arial" w:cs="Arial"/>
          <w:b/>
          <w:sz w:val="24"/>
          <w:szCs w:val="24"/>
          <w:u w:val="single"/>
        </w:rPr>
        <w:t>ANEXOS:</w:t>
      </w:r>
    </w:p>
    <w:p w:rsidR="000B7E27" w:rsidRDefault="000B7E27" w:rsidP="000B7E27">
      <w:pPr>
        <w:jc w:val="center"/>
        <w:rPr>
          <w:rFonts w:ascii="Arial" w:hAnsi="Arial" w:cs="Arial"/>
          <w:b/>
          <w:sz w:val="24"/>
          <w:szCs w:val="24"/>
          <w:u w:val="single"/>
        </w:rPr>
      </w:pPr>
      <w:r>
        <w:rPr>
          <w:rFonts w:ascii="Arial" w:hAnsi="Arial" w:cs="Arial"/>
          <w:b/>
          <w:sz w:val="24"/>
          <w:szCs w:val="24"/>
          <w:u w:val="single"/>
        </w:rPr>
        <w:t>Grabadora</w:t>
      </w:r>
    </w:p>
    <w:p w:rsidR="000B7E27" w:rsidRDefault="000B7E27" w:rsidP="000B7E27">
      <w:pPr>
        <w:jc w:val="center"/>
        <w:rPr>
          <w:rFonts w:ascii="Arial" w:hAnsi="Arial" w:cs="Arial"/>
          <w:b/>
          <w:sz w:val="24"/>
          <w:szCs w:val="24"/>
          <w:u w:val="single"/>
        </w:rPr>
      </w:pPr>
    </w:p>
    <w:p w:rsidR="00EB71C2" w:rsidRPr="007935AA" w:rsidRDefault="0023584E" w:rsidP="000B7E27">
      <w:pPr>
        <w:rPr>
          <w:rFonts w:ascii="Arial" w:hAnsi="Arial" w:cs="Arial"/>
          <w:sz w:val="24"/>
          <w:szCs w:val="24"/>
        </w:rPr>
      </w:pPr>
      <w:r>
        <w:rPr>
          <w:noProof/>
          <w:lang w:eastAsia="es-PE"/>
        </w:rPr>
        <w:drawing>
          <wp:anchor distT="0" distB="0" distL="114300" distR="114300" simplePos="0" relativeHeight="251961344" behindDoc="1" locked="0" layoutInCell="1" allowOverlap="1">
            <wp:simplePos x="0" y="0"/>
            <wp:positionH relativeFrom="column">
              <wp:posOffset>2768831</wp:posOffset>
            </wp:positionH>
            <wp:positionV relativeFrom="paragraph">
              <wp:posOffset>1927060</wp:posOffset>
            </wp:positionV>
            <wp:extent cx="3011805" cy="2006600"/>
            <wp:effectExtent l="0" t="0" r="0" b="0"/>
            <wp:wrapNone/>
            <wp:docPr id="1029" name="Imagen 1029" descr="Resultado de imagen para niños dentro d eun cir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iños dentro d eun circul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1805"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E27">
        <w:rPr>
          <w:noProof/>
          <w:lang w:eastAsia="es-PE"/>
        </w:rPr>
        <w:drawing>
          <wp:inline distT="0" distB="0" distL="0" distR="0">
            <wp:extent cx="3077737" cy="1971675"/>
            <wp:effectExtent l="0" t="0" r="8890" b="0"/>
            <wp:docPr id="945" name="Imagen 945" descr="Resultado de imagen para grab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5" descr="Resultado de imagen para grabador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79053" cy="1972518"/>
                    </a:xfrm>
                    <a:prstGeom prst="rect">
                      <a:avLst/>
                    </a:prstGeom>
                    <a:noFill/>
                    <a:ln>
                      <a:noFill/>
                    </a:ln>
                  </pic:spPr>
                </pic:pic>
              </a:graphicData>
            </a:graphic>
          </wp:inline>
        </w:drawing>
      </w:r>
    </w:p>
    <w:p w:rsidR="00645AAE" w:rsidRDefault="00645AAE" w:rsidP="00EB71C2">
      <w:pPr>
        <w:jc w:val="center"/>
        <w:rPr>
          <w:rFonts w:ascii="Arial" w:hAnsi="Arial" w:cs="Arial"/>
          <w:b/>
          <w:sz w:val="24"/>
          <w:szCs w:val="24"/>
          <w:u w:val="single"/>
        </w:rPr>
      </w:pPr>
    </w:p>
    <w:p w:rsidR="00645AAE" w:rsidRDefault="00645AAE" w:rsidP="00EB71C2">
      <w:pPr>
        <w:jc w:val="center"/>
        <w:rPr>
          <w:rFonts w:ascii="Arial" w:hAnsi="Arial" w:cs="Arial"/>
          <w:b/>
          <w:sz w:val="24"/>
          <w:szCs w:val="24"/>
          <w:u w:val="single"/>
        </w:rPr>
      </w:pPr>
    </w:p>
    <w:p w:rsidR="00645AAE" w:rsidRDefault="00645AAE" w:rsidP="00EB71C2">
      <w:pPr>
        <w:jc w:val="center"/>
        <w:rPr>
          <w:rFonts w:ascii="Arial" w:hAnsi="Arial" w:cs="Arial"/>
          <w:b/>
          <w:sz w:val="24"/>
          <w:szCs w:val="24"/>
          <w:u w:val="single"/>
        </w:rPr>
      </w:pPr>
    </w:p>
    <w:p w:rsidR="00645AAE" w:rsidRDefault="00645AAE" w:rsidP="00EB71C2">
      <w:pPr>
        <w:jc w:val="center"/>
        <w:rPr>
          <w:rFonts w:ascii="Arial" w:hAnsi="Arial" w:cs="Arial"/>
          <w:b/>
          <w:sz w:val="24"/>
          <w:szCs w:val="24"/>
          <w:u w:val="single"/>
        </w:rPr>
      </w:pPr>
    </w:p>
    <w:p w:rsidR="00645AAE" w:rsidRDefault="00645AAE" w:rsidP="00EB71C2">
      <w:pPr>
        <w:jc w:val="center"/>
        <w:rPr>
          <w:rFonts w:ascii="Arial" w:hAnsi="Arial" w:cs="Arial"/>
          <w:b/>
          <w:sz w:val="24"/>
          <w:szCs w:val="24"/>
          <w:u w:val="single"/>
        </w:rPr>
      </w:pPr>
    </w:p>
    <w:p w:rsidR="0023584E" w:rsidRDefault="0023584E" w:rsidP="00EB71C2">
      <w:pPr>
        <w:jc w:val="center"/>
        <w:rPr>
          <w:rFonts w:ascii="Arial" w:hAnsi="Arial" w:cs="Arial"/>
          <w:b/>
          <w:sz w:val="24"/>
          <w:szCs w:val="24"/>
          <w:u w:val="single"/>
        </w:rPr>
      </w:pPr>
    </w:p>
    <w:p w:rsidR="0023584E" w:rsidRDefault="0023584E" w:rsidP="00EB71C2">
      <w:pPr>
        <w:jc w:val="center"/>
        <w:rPr>
          <w:rFonts w:ascii="Arial" w:hAnsi="Arial" w:cs="Arial"/>
          <w:b/>
          <w:sz w:val="24"/>
          <w:szCs w:val="24"/>
          <w:u w:val="single"/>
        </w:rPr>
      </w:pP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N°8:</w:t>
      </w:r>
    </w:p>
    <w:p w:rsidR="00EB71C2" w:rsidRPr="007935AA" w:rsidRDefault="00EB71C2" w:rsidP="00EB71C2">
      <w:pPr>
        <w:rPr>
          <w:rFonts w:ascii="Arial" w:hAnsi="Arial" w:cs="Arial"/>
          <w:sz w:val="24"/>
          <w:szCs w:val="24"/>
          <w:u w:val="single"/>
        </w:rPr>
      </w:pPr>
    </w:p>
    <w:p w:rsidR="00EB71C2" w:rsidRPr="003750E5" w:rsidRDefault="00EB71C2" w:rsidP="003750E5">
      <w:pPr>
        <w:pStyle w:val="Prrafodelista"/>
        <w:numPr>
          <w:ilvl w:val="0"/>
          <w:numId w:val="126"/>
        </w:numPr>
        <w:spacing w:line="240" w:lineRule="auto"/>
        <w:rPr>
          <w:rFonts w:ascii="Arial" w:hAnsi="Arial" w:cs="Arial"/>
          <w:b/>
          <w:sz w:val="24"/>
          <w:szCs w:val="24"/>
        </w:rPr>
      </w:pPr>
      <w:r w:rsidRPr="003750E5">
        <w:rPr>
          <w:rFonts w:ascii="Arial" w:hAnsi="Arial" w:cs="Arial"/>
          <w:b/>
          <w:sz w:val="24"/>
          <w:szCs w:val="24"/>
        </w:rPr>
        <w:t>DATOS INFORMATIVOS:</w:t>
      </w:r>
    </w:p>
    <w:p w:rsidR="00EB71C2" w:rsidRPr="007935AA" w:rsidRDefault="00EB71C2" w:rsidP="00EB71C2">
      <w:pPr>
        <w:spacing w:line="240" w:lineRule="auto"/>
        <w:ind w:left="1080"/>
        <w:contextualSpacing/>
        <w:rPr>
          <w:rFonts w:ascii="Arial" w:hAnsi="Arial" w:cs="Arial"/>
          <w:sz w:val="24"/>
          <w:szCs w:val="24"/>
        </w:rPr>
      </w:pPr>
    </w:p>
    <w:p w:rsidR="00EB71C2" w:rsidRPr="003750E5" w:rsidRDefault="00EB71C2" w:rsidP="003750E5">
      <w:pPr>
        <w:pStyle w:val="Prrafodelista"/>
        <w:numPr>
          <w:ilvl w:val="1"/>
          <w:numId w:val="125"/>
        </w:numPr>
        <w:spacing w:after="0" w:line="240" w:lineRule="auto"/>
        <w:rPr>
          <w:rFonts w:ascii="Arial" w:hAnsi="Arial" w:cs="Arial"/>
          <w:b/>
          <w:sz w:val="24"/>
          <w:szCs w:val="24"/>
        </w:rPr>
      </w:pPr>
      <w:r w:rsidRPr="003750E5">
        <w:rPr>
          <w:rFonts w:ascii="Arial" w:hAnsi="Arial" w:cs="Arial"/>
          <w:b/>
          <w:sz w:val="24"/>
          <w:szCs w:val="24"/>
          <w:lang w:val="es-ES_tradnl"/>
        </w:rPr>
        <w:t>Institución Educativa</w:t>
      </w:r>
      <w:r w:rsidRPr="003750E5">
        <w:rPr>
          <w:rFonts w:ascii="Arial" w:hAnsi="Arial" w:cs="Arial"/>
          <w:sz w:val="24"/>
          <w:szCs w:val="24"/>
          <w:lang w:val="es-ES_tradnl"/>
        </w:rPr>
        <w:t>:</w:t>
      </w:r>
      <w:r w:rsidRPr="003750E5">
        <w:rPr>
          <w:rFonts w:ascii="Arial" w:hAnsi="Arial" w:cs="Arial"/>
          <w:b/>
          <w:sz w:val="24"/>
          <w:szCs w:val="24"/>
        </w:rPr>
        <w:t xml:space="preserve">   </w:t>
      </w:r>
      <w:r w:rsidRPr="003750E5">
        <w:rPr>
          <w:rFonts w:ascii="Arial" w:hAnsi="Arial" w:cs="Arial"/>
          <w:sz w:val="24"/>
          <w:szCs w:val="24"/>
        </w:rPr>
        <w:t>I.E.I. Nº 047 Capullitos de María.</w:t>
      </w:r>
    </w:p>
    <w:p w:rsidR="00EB71C2" w:rsidRPr="003750E5" w:rsidRDefault="00EB71C2" w:rsidP="003750E5">
      <w:pPr>
        <w:pStyle w:val="Prrafodelista"/>
        <w:numPr>
          <w:ilvl w:val="1"/>
          <w:numId w:val="125"/>
        </w:numPr>
        <w:spacing w:after="0" w:line="240" w:lineRule="auto"/>
        <w:rPr>
          <w:rFonts w:ascii="Arial" w:hAnsi="Arial" w:cs="Arial"/>
          <w:b/>
          <w:sz w:val="24"/>
          <w:szCs w:val="24"/>
        </w:rPr>
      </w:pPr>
      <w:r w:rsidRPr="003750E5">
        <w:rPr>
          <w:rFonts w:ascii="Arial" w:hAnsi="Arial" w:cs="Arial"/>
          <w:b/>
          <w:sz w:val="24"/>
          <w:szCs w:val="24"/>
        </w:rPr>
        <w:t xml:space="preserve">Edad: </w:t>
      </w:r>
      <w:r w:rsidRPr="003750E5">
        <w:rPr>
          <w:rFonts w:ascii="Arial" w:hAnsi="Arial" w:cs="Arial"/>
          <w:sz w:val="24"/>
          <w:szCs w:val="24"/>
        </w:rPr>
        <w:t>5 años</w:t>
      </w:r>
    </w:p>
    <w:p w:rsidR="00EB71C2" w:rsidRPr="003750E5" w:rsidRDefault="00EB71C2" w:rsidP="003750E5">
      <w:pPr>
        <w:pStyle w:val="Prrafodelista"/>
        <w:numPr>
          <w:ilvl w:val="1"/>
          <w:numId w:val="125"/>
        </w:numPr>
        <w:spacing w:after="0" w:line="240" w:lineRule="auto"/>
        <w:rPr>
          <w:rFonts w:ascii="Arial" w:hAnsi="Arial" w:cs="Arial"/>
          <w:sz w:val="24"/>
          <w:szCs w:val="24"/>
        </w:rPr>
      </w:pPr>
      <w:r w:rsidRPr="003750E5">
        <w:rPr>
          <w:rFonts w:ascii="Arial" w:hAnsi="Arial" w:cs="Arial"/>
          <w:b/>
          <w:sz w:val="24"/>
          <w:szCs w:val="24"/>
        </w:rPr>
        <w:t xml:space="preserve">Turno: </w:t>
      </w:r>
      <w:r w:rsidRPr="003750E5">
        <w:rPr>
          <w:rFonts w:ascii="Arial" w:hAnsi="Arial" w:cs="Arial"/>
          <w:sz w:val="24"/>
          <w:szCs w:val="24"/>
        </w:rPr>
        <w:t>TARDE</w:t>
      </w:r>
    </w:p>
    <w:p w:rsidR="00EB71C2" w:rsidRPr="003750E5" w:rsidRDefault="00EB71C2" w:rsidP="003750E5">
      <w:pPr>
        <w:pStyle w:val="Prrafodelista"/>
        <w:numPr>
          <w:ilvl w:val="1"/>
          <w:numId w:val="125"/>
        </w:numPr>
        <w:spacing w:after="0" w:line="240" w:lineRule="auto"/>
        <w:rPr>
          <w:rFonts w:ascii="Arial" w:hAnsi="Arial" w:cs="Arial"/>
          <w:b/>
          <w:sz w:val="24"/>
          <w:szCs w:val="24"/>
        </w:rPr>
      </w:pPr>
      <w:r w:rsidRPr="003750E5">
        <w:rPr>
          <w:rFonts w:ascii="Arial" w:hAnsi="Arial" w:cs="Arial"/>
          <w:sz w:val="24"/>
          <w:szCs w:val="24"/>
        </w:rPr>
        <w:t>Área:</w:t>
      </w:r>
      <w:r w:rsidRPr="003750E5">
        <w:rPr>
          <w:rFonts w:ascii="Arial" w:hAnsi="Arial" w:cs="Arial"/>
          <w:b/>
          <w:sz w:val="24"/>
          <w:szCs w:val="24"/>
        </w:rPr>
        <w:t xml:space="preserve"> </w:t>
      </w:r>
      <w:r w:rsidRPr="003750E5">
        <w:rPr>
          <w:rFonts w:ascii="Arial" w:hAnsi="Arial" w:cs="Arial"/>
          <w:sz w:val="24"/>
          <w:szCs w:val="24"/>
        </w:rPr>
        <w:t xml:space="preserve">Comunicación </w:t>
      </w:r>
    </w:p>
    <w:p w:rsidR="00EB71C2" w:rsidRPr="003750E5" w:rsidRDefault="00EB71C2" w:rsidP="003750E5">
      <w:pPr>
        <w:pStyle w:val="Prrafodelista"/>
        <w:numPr>
          <w:ilvl w:val="1"/>
          <w:numId w:val="125"/>
        </w:numPr>
        <w:spacing w:after="0" w:line="240" w:lineRule="auto"/>
        <w:rPr>
          <w:rFonts w:ascii="Arial" w:hAnsi="Arial" w:cs="Arial"/>
          <w:b/>
          <w:sz w:val="24"/>
          <w:szCs w:val="24"/>
          <w:u w:val="single"/>
        </w:rPr>
      </w:pPr>
      <w:r w:rsidRPr="003750E5">
        <w:rPr>
          <w:rFonts w:ascii="Arial" w:hAnsi="Arial" w:cs="Arial"/>
          <w:b/>
          <w:sz w:val="24"/>
          <w:szCs w:val="24"/>
        </w:rPr>
        <w:t xml:space="preserve">Tema: </w:t>
      </w:r>
      <w:r w:rsidRPr="003750E5">
        <w:rPr>
          <w:rFonts w:ascii="Arial" w:hAnsi="Arial" w:cs="Arial"/>
          <w:sz w:val="24"/>
          <w:szCs w:val="24"/>
        </w:rPr>
        <w:t>“</w:t>
      </w:r>
      <w:r w:rsidR="0023584E" w:rsidRPr="003750E5">
        <w:rPr>
          <w:rFonts w:ascii="Arial" w:hAnsi="Arial" w:cs="Arial"/>
          <w:sz w:val="24"/>
          <w:szCs w:val="24"/>
        </w:rPr>
        <w:t>Juego reglado</w:t>
      </w:r>
      <w:r w:rsidRPr="003750E5">
        <w:rPr>
          <w:rFonts w:ascii="Arial" w:hAnsi="Arial" w:cs="Arial"/>
          <w:sz w:val="24"/>
          <w:szCs w:val="24"/>
        </w:rPr>
        <w:t>”</w:t>
      </w:r>
    </w:p>
    <w:p w:rsidR="00EB71C2" w:rsidRPr="003750E5" w:rsidRDefault="00EB71C2" w:rsidP="003750E5">
      <w:pPr>
        <w:pStyle w:val="Prrafodelista"/>
        <w:numPr>
          <w:ilvl w:val="1"/>
          <w:numId w:val="125"/>
        </w:numPr>
        <w:spacing w:after="0" w:line="240" w:lineRule="auto"/>
        <w:rPr>
          <w:rFonts w:ascii="Arial" w:hAnsi="Arial" w:cs="Arial"/>
          <w:sz w:val="24"/>
          <w:szCs w:val="24"/>
        </w:rPr>
      </w:pPr>
      <w:r w:rsidRPr="003750E5">
        <w:rPr>
          <w:rFonts w:ascii="Arial" w:hAnsi="Arial" w:cs="Arial"/>
          <w:b/>
          <w:sz w:val="24"/>
          <w:szCs w:val="24"/>
        </w:rPr>
        <w:t xml:space="preserve">Fecha:       </w:t>
      </w:r>
      <w:r w:rsidRPr="003750E5">
        <w:rPr>
          <w:rFonts w:ascii="Arial" w:hAnsi="Arial" w:cs="Arial"/>
          <w:sz w:val="24"/>
          <w:szCs w:val="24"/>
        </w:rPr>
        <w:t xml:space="preserve"> 29 de junio del 2016                                    </w:t>
      </w:r>
    </w:p>
    <w:p w:rsidR="00EB71C2" w:rsidRPr="003750E5" w:rsidRDefault="00EB71C2" w:rsidP="003750E5">
      <w:pPr>
        <w:pStyle w:val="Prrafodelista"/>
        <w:numPr>
          <w:ilvl w:val="1"/>
          <w:numId w:val="125"/>
        </w:numPr>
        <w:spacing w:after="0" w:line="240" w:lineRule="auto"/>
        <w:rPr>
          <w:rFonts w:ascii="Arial" w:hAnsi="Arial" w:cs="Arial"/>
          <w:b/>
          <w:sz w:val="24"/>
          <w:szCs w:val="24"/>
        </w:rPr>
      </w:pPr>
      <w:r w:rsidRPr="003750E5">
        <w:rPr>
          <w:rFonts w:ascii="Arial" w:hAnsi="Arial" w:cs="Arial"/>
          <w:b/>
          <w:sz w:val="24"/>
          <w:szCs w:val="24"/>
        </w:rPr>
        <w:t xml:space="preserve">Profesora de aula:   </w:t>
      </w:r>
      <w:r w:rsidRPr="003750E5">
        <w:rPr>
          <w:rFonts w:ascii="Arial" w:hAnsi="Arial" w:cs="Arial"/>
          <w:sz w:val="24"/>
          <w:szCs w:val="24"/>
        </w:rPr>
        <w:t>Stany Heredia Rivas</w:t>
      </w:r>
      <w:r w:rsidRPr="003750E5">
        <w:rPr>
          <w:rFonts w:ascii="Arial" w:hAnsi="Arial" w:cs="Arial"/>
          <w:b/>
          <w:sz w:val="24"/>
          <w:szCs w:val="24"/>
        </w:rPr>
        <w:t xml:space="preserve">                    </w:t>
      </w:r>
    </w:p>
    <w:p w:rsidR="00EB71C2" w:rsidRPr="003750E5" w:rsidRDefault="00EB71C2" w:rsidP="003750E5">
      <w:pPr>
        <w:pStyle w:val="Prrafodelista"/>
        <w:numPr>
          <w:ilvl w:val="1"/>
          <w:numId w:val="125"/>
        </w:numPr>
        <w:spacing w:after="0" w:line="240" w:lineRule="auto"/>
        <w:rPr>
          <w:rFonts w:ascii="Arial" w:hAnsi="Arial" w:cs="Arial"/>
          <w:b/>
          <w:sz w:val="24"/>
          <w:szCs w:val="24"/>
        </w:rPr>
      </w:pPr>
      <w:del w:id="77" w:author="Pissani Fupuy" w:date="2017-02-14T23:39:00Z">
        <w:r w:rsidRPr="003750E5" w:rsidDel="00D238EF">
          <w:rPr>
            <w:rFonts w:ascii="Arial" w:hAnsi="Arial" w:cs="Arial"/>
            <w:b/>
            <w:sz w:val="24"/>
            <w:szCs w:val="24"/>
          </w:rPr>
          <w:delText>Alumna practicante</w:delText>
        </w:r>
      </w:del>
      <w:ins w:id="78" w:author="Pissani Fupuy" w:date="2017-02-14T23:39:00Z">
        <w:r w:rsidR="00D238EF" w:rsidRPr="003750E5">
          <w:rPr>
            <w:rFonts w:ascii="Arial" w:hAnsi="Arial" w:cs="Arial"/>
            <w:b/>
            <w:sz w:val="24"/>
            <w:szCs w:val="24"/>
          </w:rPr>
          <w:t>Investigadoras</w:t>
        </w:r>
      </w:ins>
      <w:r w:rsidRPr="003750E5">
        <w:rPr>
          <w:rFonts w:ascii="Arial" w:hAnsi="Arial" w:cs="Arial"/>
          <w:b/>
          <w:sz w:val="24"/>
          <w:szCs w:val="24"/>
        </w:rPr>
        <w:t xml:space="preserve">:       </w:t>
      </w:r>
      <w:r w:rsidRPr="003750E5">
        <w:rPr>
          <w:rFonts w:ascii="Arial" w:hAnsi="Arial" w:cs="Arial"/>
          <w:sz w:val="24"/>
          <w:szCs w:val="24"/>
        </w:rPr>
        <w:t xml:space="preserve">       Chacón Araujo, Silvia Tatiana</w:t>
      </w:r>
    </w:p>
    <w:p w:rsidR="00EB71C2" w:rsidRPr="003750E5" w:rsidRDefault="003750E5" w:rsidP="003750E5">
      <w:pPr>
        <w:spacing w:after="0" w:line="240" w:lineRule="auto"/>
        <w:ind w:left="3545" w:firstLine="709"/>
        <w:rPr>
          <w:rFonts w:ascii="Arial" w:hAnsi="Arial" w:cs="Arial"/>
          <w:sz w:val="24"/>
          <w:szCs w:val="24"/>
        </w:rPr>
      </w:pPr>
      <w:r>
        <w:rPr>
          <w:rFonts w:ascii="Arial" w:hAnsi="Arial" w:cs="Arial"/>
          <w:sz w:val="24"/>
          <w:szCs w:val="24"/>
        </w:rPr>
        <w:t xml:space="preserve">       </w:t>
      </w:r>
      <w:r w:rsidR="00EB71C2" w:rsidRPr="003750E5">
        <w:rPr>
          <w:rFonts w:ascii="Arial" w:hAnsi="Arial" w:cs="Arial"/>
          <w:sz w:val="24"/>
          <w:szCs w:val="24"/>
        </w:rPr>
        <w:t>Pissani Fupuy Liliana Patricia</w:t>
      </w:r>
    </w:p>
    <w:p w:rsidR="00EB71C2" w:rsidRPr="007935AA" w:rsidRDefault="00EB71C2" w:rsidP="00EB71C2">
      <w:pPr>
        <w:pStyle w:val="Prrafodelista"/>
        <w:spacing w:line="360" w:lineRule="auto"/>
        <w:ind w:left="1500"/>
        <w:rPr>
          <w:rFonts w:ascii="Arial" w:hAnsi="Arial" w:cs="Arial"/>
          <w:sz w:val="24"/>
          <w:szCs w:val="24"/>
        </w:rPr>
      </w:pPr>
    </w:p>
    <w:p w:rsidR="00EB71C2" w:rsidRPr="003750E5" w:rsidRDefault="00EB71C2" w:rsidP="003750E5">
      <w:pPr>
        <w:pStyle w:val="Prrafodelista"/>
        <w:numPr>
          <w:ilvl w:val="0"/>
          <w:numId w:val="126"/>
        </w:numPr>
        <w:spacing w:after="0" w:line="240" w:lineRule="auto"/>
        <w:ind w:hanging="654"/>
        <w:rPr>
          <w:rFonts w:ascii="Arial" w:hAnsi="Arial" w:cs="Arial"/>
          <w:b/>
          <w:sz w:val="24"/>
          <w:szCs w:val="24"/>
        </w:rPr>
      </w:pPr>
      <w:r w:rsidRPr="003750E5">
        <w:rPr>
          <w:rFonts w:ascii="Arial" w:hAnsi="Arial" w:cs="Arial"/>
          <w:b/>
          <w:sz w:val="24"/>
          <w:szCs w:val="24"/>
        </w:rPr>
        <w:t>DATOS INFORMATIVOS DE LA SESIÓN:</w:t>
      </w:r>
    </w:p>
    <w:p w:rsidR="00EB71C2" w:rsidRPr="007935AA" w:rsidRDefault="00EB71C2" w:rsidP="003750E5">
      <w:pPr>
        <w:spacing w:after="0" w:line="240" w:lineRule="auto"/>
        <w:ind w:left="1080" w:hanging="654"/>
        <w:contextualSpacing/>
        <w:rPr>
          <w:rFonts w:ascii="Arial" w:hAnsi="Arial" w:cs="Arial"/>
          <w:sz w:val="24"/>
          <w:szCs w:val="24"/>
        </w:rPr>
      </w:pPr>
    </w:p>
    <w:p w:rsidR="00EB71C2" w:rsidRPr="003750E5" w:rsidRDefault="00EB71C2" w:rsidP="003750E5">
      <w:pPr>
        <w:pStyle w:val="Prrafodelista"/>
        <w:numPr>
          <w:ilvl w:val="1"/>
          <w:numId w:val="122"/>
        </w:numPr>
        <w:spacing w:after="0" w:line="240" w:lineRule="auto"/>
        <w:ind w:left="1843"/>
        <w:rPr>
          <w:rFonts w:ascii="Arial" w:hAnsi="Arial" w:cs="Arial"/>
          <w:sz w:val="24"/>
          <w:szCs w:val="24"/>
          <w:lang w:val="es-ES_tradnl"/>
        </w:rPr>
      </w:pPr>
      <w:r w:rsidRPr="003750E5">
        <w:rPr>
          <w:rFonts w:ascii="Arial" w:hAnsi="Arial" w:cs="Arial"/>
          <w:sz w:val="24"/>
          <w:szCs w:val="24"/>
          <w:lang w:val="es-ES_tradnl"/>
        </w:rPr>
        <w:t>Denominación de la Actividad:</w:t>
      </w:r>
    </w:p>
    <w:p w:rsidR="00EB71C2" w:rsidRDefault="00EB71C2" w:rsidP="00EB71C2">
      <w:pPr>
        <w:spacing w:after="0" w:line="240" w:lineRule="auto"/>
        <w:ind w:left="3686"/>
        <w:rPr>
          <w:rFonts w:ascii="Arial" w:hAnsi="Arial" w:cs="Arial"/>
          <w:b/>
          <w:sz w:val="24"/>
          <w:szCs w:val="24"/>
        </w:rPr>
      </w:pPr>
      <w:r w:rsidRPr="007935AA">
        <w:rPr>
          <w:rFonts w:ascii="Arial" w:hAnsi="Arial" w:cs="Arial"/>
          <w:b/>
          <w:sz w:val="24"/>
          <w:szCs w:val="24"/>
        </w:rPr>
        <w:t>“Corriendo nos desplazamos”</w:t>
      </w:r>
    </w:p>
    <w:p w:rsidR="003750E5" w:rsidRPr="007935AA" w:rsidRDefault="003750E5" w:rsidP="00EB71C2">
      <w:pPr>
        <w:spacing w:after="0" w:line="240" w:lineRule="auto"/>
        <w:ind w:left="3686"/>
        <w:rPr>
          <w:rFonts w:ascii="Arial" w:hAnsi="Arial" w:cs="Arial"/>
          <w:b/>
          <w:sz w:val="24"/>
          <w:szCs w:val="24"/>
        </w:rPr>
      </w:pPr>
    </w:p>
    <w:p w:rsidR="00EB71C2" w:rsidRPr="003750E5" w:rsidRDefault="00EB71C2" w:rsidP="003750E5">
      <w:pPr>
        <w:pStyle w:val="Prrafodelista"/>
        <w:numPr>
          <w:ilvl w:val="1"/>
          <w:numId w:val="122"/>
        </w:numPr>
        <w:spacing w:after="0" w:line="240" w:lineRule="auto"/>
        <w:ind w:left="1843"/>
        <w:rPr>
          <w:rFonts w:ascii="Arial" w:hAnsi="Arial" w:cs="Arial"/>
          <w:sz w:val="24"/>
          <w:szCs w:val="24"/>
          <w:lang w:val="es-ES_tradnl"/>
        </w:rPr>
      </w:pPr>
      <w:r w:rsidRPr="003750E5">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 xml:space="preserve">Se sabe que, en la actualidad, el nivel de creatividad en los niños y niñas está bajando de manera significativa por lo que la siguiente sesión tiene como objetivo que el niño desarrolle su creatividad a través del juego de reglado, ellos pondrán sus podrías reglados donde las respetaran para que sea un juego armonioso. </w:t>
      </w:r>
    </w:p>
    <w:p w:rsidR="00EB71C2" w:rsidRPr="007935AA" w:rsidRDefault="00EB71C2" w:rsidP="00EB71C2">
      <w:pPr>
        <w:spacing w:line="360" w:lineRule="auto"/>
        <w:ind w:left="1276"/>
        <w:jc w:val="both"/>
        <w:rPr>
          <w:rFonts w:ascii="Arial" w:hAnsi="Arial" w:cs="Arial"/>
          <w:sz w:val="24"/>
          <w:szCs w:val="24"/>
        </w:rPr>
      </w:pPr>
    </w:p>
    <w:p w:rsidR="00EB71C2" w:rsidRPr="003750E5" w:rsidRDefault="00EB71C2" w:rsidP="003750E5">
      <w:pPr>
        <w:pStyle w:val="Prrafodelista"/>
        <w:numPr>
          <w:ilvl w:val="1"/>
          <w:numId w:val="122"/>
        </w:numPr>
        <w:spacing w:after="0" w:line="240" w:lineRule="auto"/>
        <w:ind w:left="1843" w:hanging="709"/>
        <w:rPr>
          <w:rFonts w:ascii="Arial" w:hAnsi="Arial" w:cs="Arial"/>
          <w:sz w:val="24"/>
          <w:szCs w:val="24"/>
          <w:lang w:val="es-ES_tradnl"/>
        </w:rPr>
      </w:pPr>
      <w:r w:rsidRPr="003750E5">
        <w:rPr>
          <w:rFonts w:ascii="Arial" w:hAnsi="Arial" w:cs="Arial"/>
          <w:sz w:val="24"/>
          <w:szCs w:val="24"/>
          <w:lang w:val="es-ES_tradnl"/>
        </w:rPr>
        <w:t>Duración:</w:t>
      </w:r>
    </w:p>
    <w:p w:rsidR="00EB71C2" w:rsidRPr="007935AA" w:rsidRDefault="00EB71C2" w:rsidP="00EB71C2">
      <w:pPr>
        <w:pStyle w:val="Prrafodelista"/>
        <w:spacing w:before="240"/>
        <w:ind w:left="2832"/>
        <w:rPr>
          <w:rFonts w:ascii="Arial" w:hAnsi="Arial" w:cs="Arial"/>
          <w:sz w:val="24"/>
          <w:szCs w:val="24"/>
        </w:rPr>
      </w:pPr>
      <w:r w:rsidRPr="007935AA">
        <w:rPr>
          <w:rFonts w:ascii="Arial" w:hAnsi="Arial" w:cs="Arial"/>
          <w:sz w:val="24"/>
          <w:szCs w:val="24"/>
        </w:rPr>
        <w:t>45 minutos</w:t>
      </w:r>
    </w:p>
    <w:p w:rsidR="00EB71C2" w:rsidRPr="007935AA" w:rsidRDefault="00EB71C2" w:rsidP="00EB71C2">
      <w:pPr>
        <w:rPr>
          <w:rFonts w:ascii="Arial" w:hAnsi="Arial" w:cs="Arial"/>
          <w:sz w:val="24"/>
          <w:szCs w:val="24"/>
          <w:u w:val="single"/>
        </w:rPr>
      </w:pPr>
    </w:p>
    <w:p w:rsidR="00EB71C2" w:rsidRPr="007935AA" w:rsidRDefault="00EB71C2" w:rsidP="00EB71C2">
      <w:pPr>
        <w:jc w:val="center"/>
        <w:rPr>
          <w:rFonts w:ascii="Arial" w:hAnsi="Arial" w:cs="Arial"/>
          <w:sz w:val="24"/>
          <w:szCs w:val="24"/>
          <w:u w:val="single"/>
        </w:rPr>
      </w:pPr>
    </w:p>
    <w:p w:rsidR="00EB71C2" w:rsidRPr="007935AA" w:rsidRDefault="00EB71C2" w:rsidP="003750E5">
      <w:pPr>
        <w:pStyle w:val="Prrafodelista"/>
        <w:numPr>
          <w:ilvl w:val="0"/>
          <w:numId w:val="126"/>
        </w:numPr>
        <w:rPr>
          <w:rFonts w:ascii="Arial" w:hAnsi="Arial" w:cs="Arial"/>
          <w:sz w:val="24"/>
          <w:szCs w:val="24"/>
          <w:u w:val="single"/>
        </w:rPr>
      </w:pPr>
      <w:r w:rsidRPr="007935AA">
        <w:rPr>
          <w:rFonts w:ascii="Arial" w:hAnsi="Arial" w:cs="Arial"/>
          <w:b/>
          <w:sz w:val="24"/>
          <w:szCs w:val="24"/>
        </w:rPr>
        <w:t>INDICADOR DE EVALUACIÓN:</w:t>
      </w:r>
    </w:p>
    <w:p w:rsidR="00EB71C2" w:rsidRPr="007935AA" w:rsidRDefault="00EB71C2" w:rsidP="00EB71C2">
      <w:pPr>
        <w:pStyle w:val="Prrafodelista"/>
        <w:rPr>
          <w:rFonts w:ascii="Arial" w:hAnsi="Arial" w:cs="Arial"/>
          <w:sz w:val="24"/>
          <w:szCs w:val="24"/>
          <w:u w:val="single"/>
        </w:rPr>
      </w:pPr>
    </w:p>
    <w:p w:rsidR="005C78EF" w:rsidRDefault="00EB71C2" w:rsidP="00EB71C2">
      <w:pPr>
        <w:jc w:val="both"/>
        <w:rPr>
          <w:rFonts w:ascii="Arial" w:hAnsi="Arial" w:cs="Arial"/>
          <w:sz w:val="24"/>
          <w:szCs w:val="24"/>
        </w:rPr>
      </w:pPr>
      <w:r w:rsidRPr="007935AA">
        <w:rPr>
          <w:rFonts w:ascii="Arial" w:hAnsi="Arial" w:cs="Arial"/>
          <w:sz w:val="24"/>
          <w:szCs w:val="24"/>
        </w:rPr>
        <w:t xml:space="preserve">                Adopta diferentes posturas a través del movimiento en situaciones </w:t>
      </w:r>
      <w:r w:rsidR="005C78EF">
        <w:rPr>
          <w:rFonts w:ascii="Arial" w:hAnsi="Arial" w:cs="Arial"/>
          <w:sz w:val="24"/>
          <w:szCs w:val="24"/>
        </w:rPr>
        <w:t xml:space="preserve">  </w:t>
      </w:r>
    </w:p>
    <w:p w:rsidR="00EB71C2" w:rsidRPr="0023584E" w:rsidRDefault="005C78EF" w:rsidP="0023584E">
      <w:pPr>
        <w:jc w:val="both"/>
        <w:rPr>
          <w:rFonts w:ascii="Arial" w:hAnsi="Arial" w:cs="Arial"/>
          <w:sz w:val="24"/>
          <w:szCs w:val="24"/>
          <w:u w:val="single"/>
        </w:rPr>
      </w:pPr>
      <w:r>
        <w:rPr>
          <w:rFonts w:ascii="Arial" w:hAnsi="Arial" w:cs="Arial"/>
          <w:sz w:val="24"/>
          <w:szCs w:val="24"/>
        </w:rPr>
        <w:t xml:space="preserve">                  </w:t>
      </w:r>
      <w:r w:rsidR="00EB71C2" w:rsidRPr="007935AA">
        <w:rPr>
          <w:rFonts w:ascii="Arial" w:hAnsi="Arial" w:cs="Arial"/>
          <w:sz w:val="24"/>
          <w:szCs w:val="24"/>
        </w:rPr>
        <w:t>diferentes.</w:t>
      </w:r>
      <w:r w:rsidR="00EB71C2" w:rsidRPr="007935AA">
        <w:rPr>
          <w:rFonts w:ascii="Arial" w:hAnsi="Arial" w:cs="Arial"/>
          <w:sz w:val="24"/>
          <w:szCs w:val="24"/>
        </w:rPr>
        <w:br w:type="page"/>
      </w:r>
    </w:p>
    <w:p w:rsidR="00EB71C2" w:rsidRPr="007935AA" w:rsidRDefault="00EB71C2" w:rsidP="00301CCC">
      <w:pPr>
        <w:numPr>
          <w:ilvl w:val="0"/>
          <w:numId w:val="64"/>
        </w:numPr>
        <w:spacing w:after="0" w:line="240" w:lineRule="auto"/>
        <w:contextualSpacing/>
        <w:rPr>
          <w:rFonts w:ascii="Arial" w:hAnsi="Arial" w:cs="Arial"/>
          <w:b/>
          <w:sz w:val="24"/>
          <w:szCs w:val="24"/>
        </w:rPr>
      </w:pPr>
      <w:r w:rsidRPr="007935A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B71C2" w:rsidRPr="007935AA" w:rsidTr="005C78EF">
        <w:tc>
          <w:tcPr>
            <w:tcW w:w="1710"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Borders>
              <w:top w:val="single" w:sz="4" w:space="0" w:color="auto"/>
              <w:left w:val="single" w:sz="4" w:space="0" w:color="auto"/>
              <w:bottom w:val="single" w:sz="4" w:space="0" w:color="auto"/>
              <w:right w:val="single" w:sz="4" w:space="0" w:color="auto"/>
            </w:tcBorders>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Pr="007935AA" w:rsidRDefault="003750E5"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inicia la sesión presentando un dibujo.</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¿Qué observan?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¿Cuántos niños hay?</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¿Qué estarán haciendo?</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¿Y dónde están corriendo?</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¿Y nosotros que podemos hacer?</w:t>
            </w:r>
          </w:p>
          <w:p w:rsidR="00EB71C2" w:rsidRPr="007935AA" w:rsidRDefault="00EB71C2" w:rsidP="005C78EF">
            <w:pPr>
              <w:spacing w:line="360" w:lineRule="auto"/>
              <w:jc w:val="both"/>
              <w:rPr>
                <w:rFonts w:ascii="Arial" w:hAnsi="Arial" w:cs="Arial"/>
                <w:sz w:val="24"/>
                <w:szCs w:val="24"/>
              </w:rPr>
            </w:pPr>
          </w:p>
          <w:p w:rsidR="00EB71C2" w:rsidRPr="007935AA" w:rsidRDefault="00EB71C2" w:rsidP="005C78EF">
            <w:pPr>
              <w:pStyle w:val="Prrafodelista"/>
              <w:spacing w:line="360" w:lineRule="auto"/>
              <w:jc w:val="both"/>
              <w:rPr>
                <w:rFonts w:ascii="Arial" w:hAnsi="Arial" w:cs="Arial"/>
                <w:sz w:val="24"/>
                <w:szCs w:val="24"/>
              </w:rPr>
            </w:pPr>
            <w:r w:rsidRPr="007935AA">
              <w:rPr>
                <w:rFonts w:ascii="Arial" w:hAnsi="Arial" w:cs="Arial"/>
                <w:sz w:val="24"/>
                <w:szCs w:val="24"/>
              </w:rPr>
              <w:t xml:space="preserve"> </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para jugar de manera armoniosa que tenemos que establecer?</w:t>
            </w:r>
          </w:p>
          <w:p w:rsidR="00EB71C2" w:rsidRPr="007935AA" w:rsidRDefault="00EB71C2" w:rsidP="005C78EF">
            <w:pPr>
              <w:pStyle w:val="Prrafodelista"/>
              <w:spacing w:line="360" w:lineRule="auto"/>
              <w:jc w:val="both"/>
              <w:rPr>
                <w:rFonts w:ascii="Arial" w:hAnsi="Arial" w:cs="Arial"/>
                <w:sz w:val="24"/>
                <w:szCs w:val="24"/>
              </w:rPr>
            </w:pPr>
          </w:p>
          <w:p w:rsidR="00EB71C2" w:rsidRPr="007935AA" w:rsidRDefault="00EB71C2" w:rsidP="005C78EF">
            <w:pPr>
              <w:spacing w:line="360" w:lineRule="auto"/>
              <w:rPr>
                <w:rFonts w:ascii="Arial" w:hAnsi="Arial" w:cs="Arial"/>
                <w:b/>
                <w:sz w:val="24"/>
                <w:szCs w:val="24"/>
              </w:rPr>
            </w:pPr>
            <w:r w:rsidRPr="007935AA">
              <w:rPr>
                <w:rFonts w:ascii="Arial" w:hAnsi="Arial" w:cs="Arial"/>
                <w:b/>
                <w:sz w:val="24"/>
                <w:szCs w:val="24"/>
              </w:rPr>
              <w:t xml:space="preserve">Se declara el tema: </w:t>
            </w:r>
          </w:p>
          <w:p w:rsidR="00EB71C2" w:rsidRPr="007935AA" w:rsidRDefault="00EB71C2" w:rsidP="005C78EF">
            <w:pPr>
              <w:ind w:left="708"/>
              <w:rPr>
                <w:rFonts w:ascii="Arial" w:hAnsi="Arial" w:cs="Arial"/>
                <w:b/>
                <w:sz w:val="24"/>
                <w:szCs w:val="24"/>
              </w:rPr>
            </w:pPr>
            <w:r w:rsidRPr="007935AA">
              <w:rPr>
                <w:rFonts w:ascii="Arial" w:hAnsi="Arial" w:cs="Arial"/>
                <w:b/>
                <w:sz w:val="24"/>
                <w:szCs w:val="24"/>
              </w:rPr>
              <w:t>“Corriendo nos desplazamos”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La profesora junto con los niños proporciona ideas.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Los niños establecen reglas para poder empezar el juego y la profesora va apuntándolas en el papelote.</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Luego la profesora para empezar el juego  llama por grupos. El grupo que tenga más car</w:t>
            </w:r>
            <w:r w:rsidR="003750E5">
              <w:rPr>
                <w:rFonts w:ascii="Arial" w:hAnsi="Arial" w:cs="Arial"/>
                <w:sz w:val="24"/>
                <w:szCs w:val="24"/>
              </w:rPr>
              <w:t>reras ganadas son los ganadores, desarrollando así un juego reglado.</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Al finalizar los niños plasmaran en una hoja lo que hicieron. </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Luego 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lastRenderedPageBreak/>
              <w:t xml:space="preserve">¿Les gustó? </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hideMark/>
          </w:tcPr>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lastRenderedPageBreak/>
              <w:t>Voz humana</w:t>
            </w:r>
          </w:p>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t>Dibujo</w:t>
            </w:r>
          </w:p>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t>Vayas</w:t>
            </w:r>
          </w:p>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t>Silbato</w:t>
            </w:r>
          </w:p>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t>Papelotes</w:t>
            </w:r>
          </w:p>
          <w:p w:rsidR="00EB71C2" w:rsidRPr="007935AA" w:rsidRDefault="00EB71C2" w:rsidP="00301CCC">
            <w:pPr>
              <w:pStyle w:val="Prrafodelista"/>
              <w:numPr>
                <w:ilvl w:val="0"/>
                <w:numId w:val="66"/>
              </w:numPr>
              <w:spacing w:line="360" w:lineRule="auto"/>
              <w:rPr>
                <w:rFonts w:ascii="Arial" w:hAnsi="Arial" w:cs="Arial"/>
                <w:sz w:val="24"/>
                <w:szCs w:val="24"/>
              </w:rPr>
            </w:pPr>
            <w:r w:rsidRPr="007935AA">
              <w:rPr>
                <w:rFonts w:ascii="Arial" w:hAnsi="Arial" w:cs="Arial"/>
                <w:sz w:val="24"/>
                <w:szCs w:val="24"/>
              </w:rPr>
              <w:t xml:space="preserve">Plumones </w:t>
            </w: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t xml:space="preserve"> </w:t>
            </w:r>
          </w:p>
        </w:tc>
      </w:tr>
    </w:tbl>
    <w:p w:rsidR="00EB71C2" w:rsidRPr="007935AA" w:rsidRDefault="00EB71C2" w:rsidP="00EB71C2">
      <w:pPr>
        <w:rPr>
          <w:rFonts w:ascii="Arial" w:hAnsi="Arial" w:cs="Arial"/>
          <w:sz w:val="24"/>
          <w:szCs w:val="24"/>
        </w:rPr>
      </w:pPr>
    </w:p>
    <w:p w:rsidR="00EB71C2" w:rsidRPr="007935AA" w:rsidRDefault="00EB71C2" w:rsidP="00301CCC">
      <w:pPr>
        <w:pStyle w:val="Prrafodelista"/>
        <w:numPr>
          <w:ilvl w:val="0"/>
          <w:numId w:val="64"/>
        </w:numPr>
        <w:rPr>
          <w:rFonts w:ascii="Arial" w:hAnsi="Arial" w:cs="Arial"/>
          <w:b/>
          <w:sz w:val="24"/>
          <w:szCs w:val="24"/>
        </w:rPr>
      </w:pPr>
      <w:r w:rsidRPr="007935AA">
        <w:rPr>
          <w:rFonts w:ascii="Arial" w:hAnsi="Arial" w:cs="Arial"/>
          <w:b/>
          <w:sz w:val="24"/>
          <w:szCs w:val="24"/>
        </w:rPr>
        <w:t xml:space="preserve">ANEXOS  </w: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eastAsiaTheme="minorEastAsia" w:hAnsi="Arial" w:cs="Arial"/>
          <w:b/>
          <w:noProof/>
          <w:color w:val="FF0000"/>
          <w:sz w:val="24"/>
          <w:szCs w:val="24"/>
          <w:lang w:eastAsia="es-PE"/>
        </w:rPr>
        <mc:AlternateContent>
          <mc:Choice Requires="wps">
            <w:drawing>
              <wp:anchor distT="0" distB="0" distL="114300" distR="114300" simplePos="0" relativeHeight="251879424" behindDoc="0" locked="0" layoutInCell="1" allowOverlap="1" wp14:anchorId="031212B4" wp14:editId="67643AD6">
                <wp:simplePos x="0" y="0"/>
                <wp:positionH relativeFrom="column">
                  <wp:posOffset>1995450</wp:posOffset>
                </wp:positionH>
                <wp:positionV relativeFrom="paragraph">
                  <wp:posOffset>18498</wp:posOffset>
                </wp:positionV>
                <wp:extent cx="1123950" cy="485775"/>
                <wp:effectExtent l="0" t="0" r="19050" b="28575"/>
                <wp:wrapNone/>
                <wp:docPr id="976" name="Rectángulo 976"/>
                <wp:cNvGraphicFramePr/>
                <a:graphic xmlns:a="http://schemas.openxmlformats.org/drawingml/2006/main">
                  <a:graphicData uri="http://schemas.microsoft.com/office/word/2010/wordprocessingShape">
                    <wps:wsp>
                      <wps:cNvSpPr/>
                      <wps:spPr>
                        <a:xfrm>
                          <a:off x="0" y="0"/>
                          <a:ext cx="11239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Silbato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212B4" id="Rectángulo 976" o:spid="_x0000_s1079" style="position:absolute;left:0;text-align:left;margin-left:157.1pt;margin-top:1.45pt;width:88.5pt;height:38.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" fillcolor="white [3201]" strokecolor="#f79646 [3209]" strokeweight="2pt">
                <v:textbox>
                  <w:txbxContent>
                    <w:p w:rsidR="00797B9A" w:rsidRDefault="00797B9A" w:rsidP="00EB71C2">
                      <w:pPr>
                        <w:jc w:val="center"/>
                      </w:pPr>
                      <w:r>
                        <w:t xml:space="preserve">Silbato </w:t>
                      </w:r>
                    </w:p>
                  </w:txbxContent>
                </v:textbox>
              </v:rect>
            </w:pict>
          </mc:Fallback>
        </mc:AlternateConten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noProof/>
          <w:sz w:val="24"/>
          <w:szCs w:val="24"/>
          <w:lang w:eastAsia="es-PE"/>
        </w:rPr>
        <w:drawing>
          <wp:anchor distT="0" distB="0" distL="114300" distR="114300" simplePos="0" relativeHeight="251875328" behindDoc="1" locked="0" layoutInCell="1" allowOverlap="1" wp14:anchorId="79936DA8" wp14:editId="27E2C749">
            <wp:simplePos x="0" y="0"/>
            <wp:positionH relativeFrom="margin">
              <wp:posOffset>1822252</wp:posOffset>
            </wp:positionH>
            <wp:positionV relativeFrom="paragraph">
              <wp:posOffset>12700</wp:posOffset>
            </wp:positionV>
            <wp:extent cx="1543050" cy="1543050"/>
            <wp:effectExtent l="0" t="0" r="0" b="0"/>
            <wp:wrapNone/>
            <wp:docPr id="967" name="Imagen 967" descr="Resultado de imagen para silb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silba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eastAsiaTheme="minorEastAsia" w:hAnsi="Arial" w:cs="Arial"/>
          <w:b/>
          <w:noProof/>
          <w:color w:val="FF0000"/>
          <w:sz w:val="24"/>
          <w:szCs w:val="24"/>
          <w:lang w:eastAsia="es-PE"/>
        </w:rPr>
        <mc:AlternateContent>
          <mc:Choice Requires="wps">
            <w:drawing>
              <wp:anchor distT="0" distB="0" distL="114300" distR="114300" simplePos="0" relativeHeight="251880448" behindDoc="0" locked="0" layoutInCell="1" allowOverlap="1" wp14:anchorId="118C41F6" wp14:editId="4CCB315D">
                <wp:simplePos x="0" y="0"/>
                <wp:positionH relativeFrom="column">
                  <wp:posOffset>1933105</wp:posOffset>
                </wp:positionH>
                <wp:positionV relativeFrom="paragraph">
                  <wp:posOffset>207381</wp:posOffset>
                </wp:positionV>
                <wp:extent cx="1123950" cy="485775"/>
                <wp:effectExtent l="0" t="0" r="19050" b="28575"/>
                <wp:wrapNone/>
                <wp:docPr id="978" name="Rectángulo 978"/>
                <wp:cNvGraphicFramePr/>
                <a:graphic xmlns:a="http://schemas.openxmlformats.org/drawingml/2006/main">
                  <a:graphicData uri="http://schemas.microsoft.com/office/word/2010/wordprocessingShape">
                    <wps:wsp>
                      <wps:cNvSpPr/>
                      <wps:spPr>
                        <a:xfrm>
                          <a:off x="0" y="0"/>
                          <a:ext cx="11239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Papelote con plumones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C41F6" id="Rectángulo 978" o:spid="_x0000_s1080" style="position:absolute;left:0;text-align:left;margin-left:152.2pt;margin-top:16.35pt;width:88.5pt;height:38.2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" fillcolor="white [3201]" strokecolor="#f79646 [3209]" strokeweight="2pt">
                <v:textbox>
                  <w:txbxContent>
                    <w:p w:rsidR="00797B9A" w:rsidRDefault="00797B9A" w:rsidP="00EB71C2">
                      <w:pPr>
                        <w:jc w:val="center"/>
                      </w:pPr>
                      <w:r>
                        <w:t xml:space="preserve">Papelote con plumones </w:t>
                      </w:r>
                    </w:p>
                  </w:txbxContent>
                </v:textbox>
              </v:rect>
            </w:pict>
          </mc:Fallback>
        </mc:AlternateConten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eastAsiaTheme="minorEastAsia" w:hAnsi="Arial" w:cs="Arial"/>
          <w:b/>
          <w:noProof/>
          <w:color w:val="FF0000"/>
          <w:sz w:val="24"/>
          <w:szCs w:val="24"/>
          <w:lang w:eastAsia="es-PE"/>
        </w:rPr>
        <mc:AlternateContent>
          <mc:Choice Requires="wps">
            <w:drawing>
              <wp:anchor distT="0" distB="0" distL="114300" distR="114300" simplePos="0" relativeHeight="251877376" behindDoc="0" locked="0" layoutInCell="1" allowOverlap="1" wp14:anchorId="44E98D84" wp14:editId="4EE6D6D2">
                <wp:simplePos x="0" y="0"/>
                <wp:positionH relativeFrom="margin">
                  <wp:posOffset>1603185</wp:posOffset>
                </wp:positionH>
                <wp:positionV relativeFrom="paragraph">
                  <wp:posOffset>13665</wp:posOffset>
                </wp:positionV>
                <wp:extent cx="1714500" cy="2095500"/>
                <wp:effectExtent l="0" t="0" r="19050" b="19050"/>
                <wp:wrapNone/>
                <wp:docPr id="966" name="Rectángulo 966"/>
                <wp:cNvGraphicFramePr/>
                <a:graphic xmlns:a="http://schemas.openxmlformats.org/drawingml/2006/main">
                  <a:graphicData uri="http://schemas.microsoft.com/office/word/2010/wordprocessingShape">
                    <wps:wsp>
                      <wps:cNvSpPr/>
                      <wps:spPr>
                        <a:xfrm>
                          <a:off x="0" y="0"/>
                          <a:ext cx="1714500" cy="2095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36F83" id="Rectángulo 966" o:spid="_x0000_s1026" style="position:absolute;margin-left:126.25pt;margin-top:1.1pt;width:135pt;height:16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" fillcolor="white [3201]" strokecolor="#f79646 [3209]" strokeweight="2pt">
                <w10:wrap anchorx="margin"/>
              </v:rect>
            </w:pict>
          </mc:Fallback>
        </mc:AlternateContent>
      </w: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noProof/>
          <w:sz w:val="24"/>
          <w:szCs w:val="24"/>
          <w:lang w:eastAsia="es-PE"/>
        </w:rPr>
        <w:drawing>
          <wp:anchor distT="0" distB="0" distL="114300" distR="114300" simplePos="0" relativeHeight="251876352" behindDoc="1" locked="0" layoutInCell="1" allowOverlap="1" wp14:anchorId="034C087D" wp14:editId="16EE49B4">
            <wp:simplePos x="0" y="0"/>
            <wp:positionH relativeFrom="margin">
              <wp:posOffset>3595898</wp:posOffset>
            </wp:positionH>
            <wp:positionV relativeFrom="paragraph">
              <wp:posOffset>95654</wp:posOffset>
            </wp:positionV>
            <wp:extent cx="1155912" cy="1477645"/>
            <wp:effectExtent l="0" t="0" r="6350" b="8255"/>
            <wp:wrapNone/>
            <wp:docPr id="969" name="Imagen 96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5912"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3584E" w:rsidRPr="007935AA" w:rsidRDefault="0023584E"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5C78EF" w:rsidRPr="007935AA" w:rsidRDefault="005C78EF" w:rsidP="005C78EF">
      <w:pPr>
        <w:jc w:val="center"/>
        <w:rPr>
          <w:rFonts w:ascii="Arial" w:hAnsi="Arial" w:cs="Arial"/>
          <w:b/>
          <w:sz w:val="24"/>
          <w:szCs w:val="24"/>
          <w:u w:val="single"/>
        </w:rPr>
      </w:pPr>
      <w:r w:rsidRPr="007935AA">
        <w:rPr>
          <w:rFonts w:ascii="Arial" w:hAnsi="Arial" w:cs="Arial"/>
          <w:b/>
          <w:sz w:val="24"/>
          <w:szCs w:val="24"/>
          <w:u w:val="single"/>
        </w:rPr>
        <w:lastRenderedPageBreak/>
        <w:t>SESIÓN N°9:</w:t>
      </w:r>
    </w:p>
    <w:p w:rsidR="000B7E27" w:rsidRDefault="000B7E27" w:rsidP="000B7E27">
      <w:pPr>
        <w:jc w:val="center"/>
        <w:rPr>
          <w:rFonts w:ascii="Arial" w:hAnsi="Arial" w:cs="Arial"/>
          <w:sz w:val="24"/>
          <w:szCs w:val="24"/>
          <w:u w:val="single"/>
        </w:rPr>
      </w:pPr>
    </w:p>
    <w:p w:rsidR="000B7E27" w:rsidRDefault="000B7E27" w:rsidP="00301CCC">
      <w:pPr>
        <w:pStyle w:val="Prrafodelista"/>
        <w:numPr>
          <w:ilvl w:val="0"/>
          <w:numId w:val="98"/>
        </w:numPr>
        <w:spacing w:line="240" w:lineRule="auto"/>
        <w:ind w:left="993"/>
        <w:rPr>
          <w:rFonts w:ascii="Arial" w:hAnsi="Arial" w:cs="Arial"/>
          <w:sz w:val="24"/>
          <w:szCs w:val="24"/>
        </w:rPr>
      </w:pPr>
      <w:r w:rsidRPr="00E63658">
        <w:rPr>
          <w:rFonts w:ascii="Arial" w:hAnsi="Arial" w:cs="Arial"/>
          <w:b/>
          <w:sz w:val="24"/>
          <w:szCs w:val="24"/>
        </w:rPr>
        <w:t>DATOS INFORMATIVOS</w:t>
      </w:r>
      <w:r>
        <w:rPr>
          <w:rFonts w:ascii="Arial" w:hAnsi="Arial" w:cs="Arial"/>
          <w:sz w:val="24"/>
          <w:szCs w:val="24"/>
        </w:rPr>
        <w:t>:</w:t>
      </w:r>
    </w:p>
    <w:p w:rsidR="000B7E27" w:rsidRDefault="000B7E27" w:rsidP="000B7E27">
      <w:pPr>
        <w:spacing w:line="240" w:lineRule="auto"/>
        <w:ind w:left="1080"/>
        <w:contextualSpacing/>
        <w:rPr>
          <w:rFonts w:ascii="Arial" w:hAnsi="Arial" w:cs="Arial"/>
          <w:sz w:val="24"/>
          <w:szCs w:val="24"/>
        </w:rPr>
      </w:pPr>
    </w:p>
    <w:p w:rsidR="000B7E27" w:rsidRDefault="000B7E27" w:rsidP="00301CCC">
      <w:pPr>
        <w:pStyle w:val="Prrafodelista"/>
        <w:numPr>
          <w:ilvl w:val="1"/>
          <w:numId w:val="99"/>
        </w:numPr>
        <w:spacing w:after="0" w:line="240" w:lineRule="auto"/>
        <w:ind w:left="1843"/>
        <w:rPr>
          <w:rFonts w:ascii="Arial" w:hAnsi="Arial" w:cs="Arial"/>
          <w:b/>
          <w:sz w:val="24"/>
          <w:szCs w:val="24"/>
        </w:rPr>
      </w:pPr>
      <w:r w:rsidRPr="00E63658">
        <w:rPr>
          <w:rFonts w:ascii="Arial" w:hAnsi="Arial" w:cs="Arial"/>
          <w:b/>
          <w:sz w:val="24"/>
          <w:szCs w:val="24"/>
          <w:lang w:val="es-ES_tradnl"/>
        </w:rPr>
        <w:t>Institución Educativa</w:t>
      </w:r>
      <w:r>
        <w:rPr>
          <w:rFonts w:ascii="Arial" w:hAnsi="Arial" w:cs="Arial"/>
          <w:sz w:val="24"/>
          <w:szCs w:val="24"/>
          <w:lang w:val="es-ES_tradnl"/>
        </w:rPr>
        <w:t>:</w:t>
      </w:r>
      <w:r>
        <w:rPr>
          <w:rFonts w:ascii="Arial" w:hAnsi="Arial" w:cs="Arial"/>
          <w:b/>
          <w:sz w:val="24"/>
          <w:szCs w:val="24"/>
        </w:rPr>
        <w:t xml:space="preserve">   </w:t>
      </w:r>
      <w:r>
        <w:rPr>
          <w:rFonts w:ascii="Arial" w:hAnsi="Arial" w:cs="Arial"/>
          <w:sz w:val="24"/>
          <w:szCs w:val="24"/>
        </w:rPr>
        <w:t>I.E.I. Nº 047 Capullitos de María.</w:t>
      </w:r>
    </w:p>
    <w:p w:rsidR="000B7E27" w:rsidRDefault="000B7E27" w:rsidP="00301CCC">
      <w:pPr>
        <w:pStyle w:val="Prrafodelista"/>
        <w:numPr>
          <w:ilvl w:val="1"/>
          <w:numId w:val="99"/>
        </w:numPr>
        <w:spacing w:after="0" w:line="240" w:lineRule="auto"/>
        <w:ind w:left="1843"/>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0B7E27" w:rsidRDefault="000B7E27" w:rsidP="00301CCC">
      <w:pPr>
        <w:pStyle w:val="Prrafodelista"/>
        <w:numPr>
          <w:ilvl w:val="1"/>
          <w:numId w:val="99"/>
        </w:numPr>
        <w:spacing w:after="0" w:line="240" w:lineRule="auto"/>
        <w:ind w:left="1843"/>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0B7E27" w:rsidRDefault="000B7E27" w:rsidP="00301CCC">
      <w:pPr>
        <w:pStyle w:val="Prrafodelista"/>
        <w:numPr>
          <w:ilvl w:val="1"/>
          <w:numId w:val="99"/>
        </w:numPr>
        <w:spacing w:after="0" w:line="240" w:lineRule="auto"/>
        <w:ind w:left="1843"/>
        <w:rPr>
          <w:rFonts w:ascii="Arial" w:hAnsi="Arial" w:cs="Arial"/>
          <w:b/>
          <w:sz w:val="24"/>
          <w:szCs w:val="24"/>
        </w:rPr>
      </w:pPr>
      <w:r w:rsidRPr="00E63658">
        <w:rPr>
          <w:rFonts w:ascii="Arial" w:hAnsi="Arial" w:cs="Arial"/>
          <w:b/>
          <w:sz w:val="24"/>
          <w:szCs w:val="24"/>
        </w:rPr>
        <w:t>Área</w:t>
      </w:r>
      <w:r>
        <w:rPr>
          <w:rFonts w:ascii="Arial" w:hAnsi="Arial" w:cs="Arial"/>
          <w:sz w:val="24"/>
          <w:szCs w:val="24"/>
        </w:rPr>
        <w:t>:</w:t>
      </w:r>
      <w:r>
        <w:rPr>
          <w:rFonts w:ascii="Arial" w:hAnsi="Arial" w:cs="Arial"/>
          <w:b/>
          <w:sz w:val="24"/>
          <w:szCs w:val="24"/>
        </w:rPr>
        <w:t xml:space="preserve"> </w:t>
      </w:r>
      <w:r>
        <w:rPr>
          <w:rFonts w:ascii="Arial" w:hAnsi="Arial" w:cs="Arial"/>
          <w:sz w:val="24"/>
          <w:szCs w:val="24"/>
        </w:rPr>
        <w:t xml:space="preserve">Comunicación </w:t>
      </w:r>
    </w:p>
    <w:p w:rsidR="000B7E27" w:rsidRDefault="000B7E27" w:rsidP="00301CCC">
      <w:pPr>
        <w:pStyle w:val="Prrafodelista"/>
        <w:numPr>
          <w:ilvl w:val="1"/>
          <w:numId w:val="99"/>
        </w:numPr>
        <w:spacing w:after="0" w:line="240" w:lineRule="auto"/>
        <w:ind w:left="1843"/>
        <w:rPr>
          <w:rFonts w:ascii="Arial" w:hAnsi="Arial" w:cs="Arial"/>
          <w:b/>
          <w:sz w:val="24"/>
          <w:szCs w:val="24"/>
          <w:u w:val="single"/>
        </w:rPr>
      </w:pPr>
      <w:r>
        <w:rPr>
          <w:rFonts w:ascii="Arial" w:hAnsi="Arial" w:cs="Arial"/>
          <w:b/>
          <w:sz w:val="24"/>
          <w:szCs w:val="24"/>
        </w:rPr>
        <w:t>Tema</w:t>
      </w:r>
      <w:r w:rsidRPr="0023584E">
        <w:rPr>
          <w:rFonts w:ascii="Arial" w:hAnsi="Arial" w:cs="Arial"/>
          <w:sz w:val="24"/>
          <w:szCs w:val="24"/>
        </w:rPr>
        <w:t>: “</w:t>
      </w:r>
      <w:r w:rsidR="0023584E" w:rsidRPr="0023584E">
        <w:rPr>
          <w:rFonts w:ascii="Arial" w:hAnsi="Arial" w:cs="Arial"/>
          <w:sz w:val="24"/>
          <w:szCs w:val="24"/>
        </w:rPr>
        <w:t>Juego simbólico</w:t>
      </w:r>
      <w:r w:rsidRPr="0023584E">
        <w:rPr>
          <w:rFonts w:ascii="Arial" w:hAnsi="Arial" w:cs="Arial"/>
          <w:sz w:val="24"/>
          <w:szCs w:val="24"/>
        </w:rPr>
        <w:t>”</w:t>
      </w:r>
    </w:p>
    <w:p w:rsidR="000B7E27" w:rsidRDefault="000B7E27" w:rsidP="00301CCC">
      <w:pPr>
        <w:pStyle w:val="Prrafodelista"/>
        <w:numPr>
          <w:ilvl w:val="1"/>
          <w:numId w:val="99"/>
        </w:numPr>
        <w:spacing w:after="0" w:line="240" w:lineRule="auto"/>
        <w:ind w:left="1843"/>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1 julio del 2016</w:t>
      </w:r>
      <w:r>
        <w:rPr>
          <w:rFonts w:ascii="Arial" w:hAnsi="Arial" w:cs="Arial"/>
          <w:b/>
          <w:sz w:val="24"/>
          <w:szCs w:val="24"/>
        </w:rPr>
        <w:t xml:space="preserve">                                           </w:t>
      </w:r>
    </w:p>
    <w:p w:rsidR="000B7E27" w:rsidRDefault="000B7E27" w:rsidP="00301CCC">
      <w:pPr>
        <w:pStyle w:val="Prrafodelista"/>
        <w:numPr>
          <w:ilvl w:val="1"/>
          <w:numId w:val="99"/>
        </w:numPr>
        <w:spacing w:after="0" w:line="240" w:lineRule="auto"/>
        <w:ind w:left="1843"/>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b/>
          <w:sz w:val="24"/>
          <w:szCs w:val="24"/>
        </w:rPr>
        <w:t xml:space="preserve">                   </w:t>
      </w:r>
    </w:p>
    <w:p w:rsidR="000B7E27" w:rsidRDefault="000B7E27" w:rsidP="00301CCC">
      <w:pPr>
        <w:pStyle w:val="Prrafodelista"/>
        <w:numPr>
          <w:ilvl w:val="1"/>
          <w:numId w:val="99"/>
        </w:numPr>
        <w:spacing w:after="0" w:line="240" w:lineRule="auto"/>
        <w:ind w:left="1843"/>
        <w:rPr>
          <w:rFonts w:ascii="Arial" w:hAnsi="Arial" w:cs="Arial"/>
          <w:b/>
          <w:sz w:val="24"/>
          <w:szCs w:val="24"/>
        </w:rPr>
      </w:pPr>
      <w:del w:id="79" w:author="Pissani Fupuy" w:date="2017-02-14T23:39:00Z">
        <w:r w:rsidDel="00D238EF">
          <w:rPr>
            <w:rFonts w:ascii="Arial" w:hAnsi="Arial" w:cs="Arial"/>
            <w:b/>
            <w:sz w:val="24"/>
            <w:szCs w:val="24"/>
          </w:rPr>
          <w:delText>Alumna practicante</w:delText>
        </w:r>
      </w:del>
      <w:ins w:id="80"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0B7E27" w:rsidRDefault="000B7E27" w:rsidP="00E63658">
      <w:pPr>
        <w:pStyle w:val="Prrafodelista"/>
        <w:spacing w:after="0" w:line="240" w:lineRule="auto"/>
        <w:ind w:left="1843"/>
        <w:rPr>
          <w:rFonts w:ascii="Arial" w:hAnsi="Arial" w:cs="Arial"/>
          <w:sz w:val="24"/>
          <w:szCs w:val="24"/>
        </w:rPr>
      </w:pPr>
      <w:r>
        <w:rPr>
          <w:rFonts w:ascii="Arial" w:hAnsi="Arial" w:cs="Arial"/>
          <w:sz w:val="24"/>
          <w:szCs w:val="24"/>
        </w:rPr>
        <w:t xml:space="preserve">     </w:t>
      </w:r>
      <w:r w:rsidR="00E63658">
        <w:rPr>
          <w:rFonts w:ascii="Arial" w:hAnsi="Arial" w:cs="Arial"/>
          <w:sz w:val="24"/>
          <w:szCs w:val="24"/>
        </w:rPr>
        <w:tab/>
      </w:r>
      <w:r w:rsidR="00E63658">
        <w:rPr>
          <w:rFonts w:ascii="Arial" w:hAnsi="Arial" w:cs="Arial"/>
          <w:sz w:val="24"/>
          <w:szCs w:val="24"/>
        </w:rPr>
        <w:tab/>
      </w:r>
      <w:r w:rsidR="00E63658">
        <w:rPr>
          <w:rFonts w:ascii="Arial" w:hAnsi="Arial" w:cs="Arial"/>
          <w:sz w:val="24"/>
          <w:szCs w:val="24"/>
        </w:rPr>
        <w:tab/>
      </w:r>
      <w:r w:rsidR="00E63658">
        <w:rPr>
          <w:rFonts w:ascii="Arial" w:hAnsi="Arial" w:cs="Arial"/>
          <w:sz w:val="24"/>
          <w:szCs w:val="24"/>
        </w:rPr>
        <w:tab/>
        <w:t xml:space="preserve">  </w:t>
      </w:r>
      <w:r>
        <w:rPr>
          <w:rFonts w:ascii="Arial" w:hAnsi="Arial" w:cs="Arial"/>
          <w:sz w:val="24"/>
          <w:szCs w:val="24"/>
        </w:rPr>
        <w:t>Pissani Fupuy Liliana Patricia</w:t>
      </w:r>
    </w:p>
    <w:p w:rsidR="000B7E27" w:rsidRDefault="000B7E27" w:rsidP="000B7E27">
      <w:pPr>
        <w:pStyle w:val="Prrafodelista"/>
        <w:spacing w:line="360" w:lineRule="auto"/>
        <w:ind w:left="1500"/>
        <w:rPr>
          <w:rFonts w:ascii="Arial" w:hAnsi="Arial" w:cs="Arial"/>
          <w:sz w:val="24"/>
          <w:szCs w:val="24"/>
        </w:rPr>
      </w:pPr>
    </w:p>
    <w:p w:rsidR="000B7E27" w:rsidRDefault="000B7E27" w:rsidP="00301CCC">
      <w:pPr>
        <w:numPr>
          <w:ilvl w:val="0"/>
          <w:numId w:val="98"/>
        </w:numPr>
        <w:spacing w:after="0" w:line="240" w:lineRule="auto"/>
        <w:ind w:left="1080"/>
        <w:contextualSpacing/>
        <w:rPr>
          <w:rFonts w:ascii="Arial" w:hAnsi="Arial" w:cs="Arial"/>
          <w:sz w:val="24"/>
          <w:szCs w:val="24"/>
        </w:rPr>
      </w:pPr>
      <w:r w:rsidRPr="00E63658">
        <w:rPr>
          <w:rFonts w:ascii="Arial" w:hAnsi="Arial" w:cs="Arial"/>
          <w:b/>
          <w:sz w:val="24"/>
          <w:szCs w:val="24"/>
        </w:rPr>
        <w:t>DATOS INFORMATIVOS DE LA SESIÓN</w:t>
      </w:r>
      <w:r>
        <w:rPr>
          <w:rFonts w:ascii="Arial" w:hAnsi="Arial" w:cs="Arial"/>
          <w:sz w:val="24"/>
          <w:szCs w:val="24"/>
        </w:rPr>
        <w:t>:</w:t>
      </w:r>
    </w:p>
    <w:p w:rsidR="000B7E27" w:rsidRDefault="000B7E27" w:rsidP="000B7E27">
      <w:pPr>
        <w:spacing w:after="0" w:line="240" w:lineRule="auto"/>
        <w:ind w:left="1080"/>
        <w:contextualSpacing/>
        <w:rPr>
          <w:rFonts w:ascii="Arial" w:hAnsi="Arial" w:cs="Arial"/>
          <w:sz w:val="24"/>
          <w:szCs w:val="24"/>
        </w:rPr>
      </w:pPr>
    </w:p>
    <w:p w:rsidR="000B7E27" w:rsidRDefault="000B7E27" w:rsidP="00301CCC">
      <w:pPr>
        <w:pStyle w:val="Prrafodelista"/>
        <w:numPr>
          <w:ilvl w:val="1"/>
          <w:numId w:val="100"/>
        </w:numPr>
        <w:spacing w:after="0" w:line="240" w:lineRule="auto"/>
        <w:ind w:left="2127"/>
        <w:rPr>
          <w:rFonts w:ascii="Arial" w:hAnsi="Arial" w:cs="Arial"/>
          <w:sz w:val="24"/>
          <w:szCs w:val="24"/>
          <w:lang w:val="es-ES_tradnl"/>
        </w:rPr>
      </w:pPr>
      <w:r>
        <w:rPr>
          <w:rFonts w:ascii="Arial" w:hAnsi="Arial" w:cs="Arial"/>
          <w:sz w:val="24"/>
          <w:szCs w:val="24"/>
          <w:lang w:val="es-ES_tradnl"/>
        </w:rPr>
        <w:t>Denominación de la Actividad:</w:t>
      </w:r>
    </w:p>
    <w:p w:rsidR="000B7E27" w:rsidRDefault="000B7E27" w:rsidP="000B7E27">
      <w:pPr>
        <w:spacing w:after="0" w:line="240" w:lineRule="auto"/>
        <w:ind w:left="3686"/>
        <w:rPr>
          <w:rFonts w:ascii="Arial" w:hAnsi="Arial" w:cs="Arial"/>
          <w:b/>
          <w:sz w:val="24"/>
          <w:szCs w:val="24"/>
        </w:rPr>
      </w:pPr>
      <w:r>
        <w:rPr>
          <w:rFonts w:ascii="Arial" w:hAnsi="Arial" w:cs="Arial"/>
          <w:b/>
          <w:sz w:val="24"/>
          <w:szCs w:val="24"/>
        </w:rPr>
        <w:t>“Cabalgamos en caballitos de plástico”</w:t>
      </w:r>
    </w:p>
    <w:p w:rsidR="000B7E27" w:rsidRDefault="000B7E27" w:rsidP="000B7E27">
      <w:pPr>
        <w:spacing w:after="0" w:line="240" w:lineRule="auto"/>
        <w:ind w:left="3686"/>
        <w:rPr>
          <w:rFonts w:ascii="Arial" w:hAnsi="Arial" w:cs="Arial"/>
          <w:sz w:val="24"/>
          <w:szCs w:val="24"/>
          <w:lang w:val="es-ES_tradnl"/>
        </w:rPr>
      </w:pPr>
    </w:p>
    <w:p w:rsidR="000B7E27" w:rsidRDefault="000B7E27" w:rsidP="00301CCC">
      <w:pPr>
        <w:pStyle w:val="Prrafodelista"/>
        <w:numPr>
          <w:ilvl w:val="1"/>
          <w:numId w:val="100"/>
        </w:numPr>
        <w:spacing w:after="0" w:line="240" w:lineRule="auto"/>
        <w:ind w:left="2127"/>
        <w:rPr>
          <w:rFonts w:ascii="Arial" w:hAnsi="Arial" w:cs="Arial"/>
          <w:sz w:val="24"/>
          <w:szCs w:val="24"/>
          <w:lang w:val="es-ES_tradnl"/>
        </w:rPr>
      </w:pPr>
      <w:r>
        <w:rPr>
          <w:rFonts w:ascii="Arial" w:hAnsi="Arial" w:cs="Arial"/>
          <w:sz w:val="24"/>
          <w:szCs w:val="24"/>
          <w:lang w:val="es-ES_tradnl"/>
        </w:rPr>
        <w:t>Justificación</w:t>
      </w:r>
    </w:p>
    <w:p w:rsidR="000B7E27" w:rsidRDefault="000B7E27" w:rsidP="000B7E27">
      <w:pPr>
        <w:spacing w:line="360" w:lineRule="auto"/>
        <w:ind w:left="1276"/>
        <w:rPr>
          <w:rFonts w:ascii="Arial" w:hAnsi="Arial" w:cs="Arial"/>
          <w:sz w:val="24"/>
          <w:szCs w:val="24"/>
        </w:rPr>
      </w:pPr>
    </w:p>
    <w:p w:rsidR="000B7E27" w:rsidRDefault="000B7E27" w:rsidP="000B7E27">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simbólico, ellos pondrán su imaginación y le darán vida a objetos de vida cotidiana.</w:t>
      </w:r>
    </w:p>
    <w:p w:rsidR="000B7E27" w:rsidRDefault="000B7E27" w:rsidP="000B7E27">
      <w:pPr>
        <w:spacing w:line="360" w:lineRule="auto"/>
        <w:ind w:left="1276"/>
        <w:jc w:val="both"/>
        <w:rPr>
          <w:rFonts w:ascii="Arial" w:hAnsi="Arial" w:cs="Arial"/>
          <w:sz w:val="24"/>
          <w:szCs w:val="24"/>
        </w:rPr>
      </w:pPr>
    </w:p>
    <w:p w:rsidR="000B7E27" w:rsidRDefault="000B7E27" w:rsidP="00301CCC">
      <w:pPr>
        <w:numPr>
          <w:ilvl w:val="1"/>
          <w:numId w:val="100"/>
        </w:numPr>
        <w:spacing w:after="0" w:line="240" w:lineRule="auto"/>
        <w:ind w:left="2127"/>
        <w:rPr>
          <w:rFonts w:ascii="Arial" w:hAnsi="Arial" w:cs="Arial"/>
          <w:sz w:val="24"/>
          <w:szCs w:val="24"/>
          <w:lang w:val="es-ES_tradnl"/>
        </w:rPr>
      </w:pPr>
      <w:r>
        <w:rPr>
          <w:rFonts w:ascii="Arial" w:hAnsi="Arial" w:cs="Arial"/>
          <w:sz w:val="24"/>
          <w:szCs w:val="24"/>
          <w:lang w:val="es-ES_tradnl"/>
        </w:rPr>
        <w:t>Duración:</w:t>
      </w:r>
    </w:p>
    <w:p w:rsidR="000B7E27" w:rsidRDefault="000B7E27" w:rsidP="000B7E27">
      <w:pPr>
        <w:spacing w:after="0" w:line="240" w:lineRule="auto"/>
        <w:ind w:left="2127"/>
        <w:rPr>
          <w:rFonts w:ascii="Arial" w:hAnsi="Arial" w:cs="Arial"/>
          <w:sz w:val="24"/>
          <w:szCs w:val="24"/>
          <w:lang w:val="es-ES_tradnl"/>
        </w:rPr>
      </w:pPr>
    </w:p>
    <w:p w:rsidR="000B7E27" w:rsidRPr="000B7E27" w:rsidRDefault="00645AAE" w:rsidP="00301CCC">
      <w:pPr>
        <w:pStyle w:val="Prrafodelista"/>
        <w:numPr>
          <w:ilvl w:val="0"/>
          <w:numId w:val="101"/>
        </w:numPr>
        <w:spacing w:after="0" w:line="240" w:lineRule="auto"/>
        <w:rPr>
          <w:rFonts w:ascii="Arial" w:hAnsi="Arial" w:cs="Arial"/>
          <w:sz w:val="24"/>
          <w:szCs w:val="24"/>
        </w:rPr>
      </w:pPr>
      <w:r w:rsidRPr="000B7E27">
        <w:rPr>
          <w:rFonts w:ascii="Arial" w:hAnsi="Arial" w:cs="Arial"/>
          <w:sz w:val="24"/>
          <w:szCs w:val="24"/>
        </w:rPr>
        <w:t>minutos</w:t>
      </w:r>
    </w:p>
    <w:p w:rsidR="000B7E27" w:rsidRDefault="000B7E27" w:rsidP="000B7E27">
      <w:pPr>
        <w:spacing w:after="0" w:line="240" w:lineRule="auto"/>
        <w:ind w:left="3261"/>
        <w:rPr>
          <w:rFonts w:ascii="Arial" w:hAnsi="Arial" w:cs="Arial"/>
          <w:sz w:val="24"/>
          <w:szCs w:val="24"/>
        </w:rPr>
      </w:pPr>
    </w:p>
    <w:p w:rsidR="000B7E27" w:rsidRDefault="000B7E27" w:rsidP="000B7E27">
      <w:pPr>
        <w:spacing w:after="0" w:line="240" w:lineRule="auto"/>
        <w:ind w:left="3261"/>
        <w:rPr>
          <w:rFonts w:ascii="Arial" w:hAnsi="Arial" w:cs="Arial"/>
          <w:sz w:val="24"/>
          <w:szCs w:val="24"/>
          <w:lang w:val="es-ES_tradnl"/>
        </w:rPr>
      </w:pPr>
    </w:p>
    <w:p w:rsidR="000B7E27" w:rsidRDefault="000B7E27" w:rsidP="00301CCC">
      <w:pPr>
        <w:pStyle w:val="Prrafodelista"/>
        <w:numPr>
          <w:ilvl w:val="0"/>
          <w:numId w:val="98"/>
        </w:numPr>
        <w:spacing w:after="0" w:line="240" w:lineRule="auto"/>
        <w:rPr>
          <w:rFonts w:ascii="Arial" w:hAnsi="Arial" w:cs="Arial"/>
          <w:sz w:val="24"/>
          <w:szCs w:val="24"/>
          <w:lang w:val="es-ES_tradnl"/>
        </w:rPr>
      </w:pPr>
      <w:r w:rsidRPr="000B7E27">
        <w:rPr>
          <w:rFonts w:ascii="Arial" w:hAnsi="Arial" w:cs="Arial"/>
          <w:b/>
          <w:sz w:val="24"/>
          <w:szCs w:val="24"/>
          <w:lang w:val="es-ES_tradnl"/>
        </w:rPr>
        <w:t>INDICADOR DE EVALUACIÓN</w:t>
      </w:r>
      <w:r w:rsidRPr="000B7E27">
        <w:rPr>
          <w:rFonts w:ascii="Arial" w:hAnsi="Arial" w:cs="Arial"/>
          <w:sz w:val="24"/>
          <w:szCs w:val="24"/>
          <w:lang w:val="es-ES_tradnl"/>
        </w:rPr>
        <w:t>:</w:t>
      </w:r>
    </w:p>
    <w:p w:rsidR="000B7E27" w:rsidRPr="000B7E27" w:rsidRDefault="000B7E27" w:rsidP="000B7E27">
      <w:pPr>
        <w:pStyle w:val="Prrafodelista"/>
        <w:spacing w:after="0" w:line="240" w:lineRule="auto"/>
        <w:ind w:left="1429"/>
        <w:rPr>
          <w:rFonts w:ascii="Arial" w:hAnsi="Arial" w:cs="Arial"/>
          <w:sz w:val="24"/>
          <w:szCs w:val="24"/>
          <w:lang w:val="es-ES_tradnl"/>
        </w:rPr>
      </w:pPr>
    </w:p>
    <w:p w:rsidR="000B7E27" w:rsidRDefault="000B7E27" w:rsidP="000B7E27">
      <w:pPr>
        <w:pStyle w:val="Prrafodelista"/>
        <w:spacing w:before="240"/>
        <w:ind w:left="2832"/>
        <w:rPr>
          <w:rFonts w:ascii="Arial" w:hAnsi="Arial" w:cs="Arial"/>
          <w:sz w:val="24"/>
          <w:szCs w:val="24"/>
        </w:rPr>
      </w:pPr>
      <w:r>
        <w:rPr>
          <w:rFonts w:ascii="Arial" w:hAnsi="Arial" w:cs="Arial"/>
          <w:sz w:val="24"/>
          <w:szCs w:val="24"/>
        </w:rPr>
        <w:t>Explora libremente su cuerpo, el espacio y los objetos en su juego simbólico de representación</w:t>
      </w:r>
    </w:p>
    <w:p w:rsidR="000B7E27" w:rsidRDefault="000B7E27" w:rsidP="000B7E27">
      <w:pPr>
        <w:rPr>
          <w:rFonts w:ascii="Arial" w:hAnsi="Arial" w:cs="Arial"/>
          <w:sz w:val="24"/>
          <w:szCs w:val="24"/>
        </w:rPr>
      </w:pPr>
      <w:r>
        <w:rPr>
          <w:rFonts w:ascii="Arial" w:hAnsi="Arial" w:cs="Arial"/>
          <w:sz w:val="24"/>
          <w:szCs w:val="24"/>
        </w:rPr>
        <w:br w:type="page"/>
      </w:r>
    </w:p>
    <w:p w:rsidR="000B7E27" w:rsidRPr="005D0A6A" w:rsidRDefault="000B7E27" w:rsidP="00301CCC">
      <w:pPr>
        <w:pStyle w:val="Prrafodelista"/>
        <w:numPr>
          <w:ilvl w:val="0"/>
          <w:numId w:val="98"/>
        </w:numPr>
        <w:spacing w:after="0" w:line="240" w:lineRule="auto"/>
        <w:rPr>
          <w:rFonts w:ascii="Arial" w:hAnsi="Arial" w:cs="Arial"/>
          <w:b/>
          <w:sz w:val="24"/>
          <w:szCs w:val="24"/>
        </w:rPr>
      </w:pPr>
      <w:r w:rsidRPr="005D0A6A">
        <w:rPr>
          <w:rFonts w:ascii="Arial" w:hAnsi="Arial" w:cs="Arial"/>
          <w:b/>
          <w:sz w:val="24"/>
          <w:szCs w:val="24"/>
        </w:rPr>
        <w:lastRenderedPageBreak/>
        <w:t>DESARROLLO DE LA SESIÓN:</w:t>
      </w:r>
    </w:p>
    <w:p w:rsidR="000B7E27" w:rsidRDefault="000B7E27" w:rsidP="000B7E27">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0B7E27" w:rsidTr="000B7E27">
        <w:tc>
          <w:tcPr>
            <w:tcW w:w="1710"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0B7E27" w:rsidRDefault="000B7E27">
            <w:pPr>
              <w:spacing w:line="360" w:lineRule="auto"/>
              <w:jc w:val="center"/>
              <w:rPr>
                <w:rFonts w:ascii="Arial" w:hAnsi="Arial" w:cs="Arial"/>
                <w:b/>
                <w:sz w:val="24"/>
                <w:szCs w:val="24"/>
              </w:rPr>
            </w:pPr>
            <w:r>
              <w:rPr>
                <w:rFonts w:ascii="Arial" w:hAnsi="Arial" w:cs="Arial"/>
                <w:b/>
                <w:sz w:val="24"/>
                <w:szCs w:val="24"/>
              </w:rPr>
              <w:t>Recursos</w:t>
            </w:r>
          </w:p>
        </w:tc>
      </w:tr>
      <w:tr w:rsidR="000B7E27" w:rsidTr="000B7E27">
        <w:tc>
          <w:tcPr>
            <w:tcW w:w="1710"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rPr>
                <w:rFonts w:ascii="Arial" w:hAnsi="Arial" w:cs="Arial"/>
                <w:sz w:val="24"/>
                <w:szCs w:val="24"/>
              </w:rPr>
            </w:pPr>
            <w:r>
              <w:rPr>
                <w:rFonts w:ascii="Arial" w:hAnsi="Arial" w:cs="Arial"/>
                <w:sz w:val="24"/>
                <w:szCs w:val="24"/>
              </w:rPr>
              <w:t>Introducción</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Desarrollo</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w:t>
            </w:r>
          </w:p>
          <w:p w:rsidR="000B7E27" w:rsidRDefault="000B7E27">
            <w:pPr>
              <w:spacing w:line="360" w:lineRule="auto"/>
              <w:jc w:val="both"/>
              <w:rPr>
                <w:rFonts w:ascii="Arial" w:hAnsi="Arial" w:cs="Arial"/>
                <w:sz w:val="24"/>
                <w:szCs w:val="24"/>
              </w:rPr>
            </w:pPr>
            <w:r>
              <w:rPr>
                <w:rFonts w:ascii="Arial" w:hAnsi="Arial" w:cs="Arial"/>
                <w:sz w:val="24"/>
                <w:szCs w:val="24"/>
              </w:rPr>
              <w:t>Se inicia la sesión, descubriendo lo que hay dentro de un saco sorpresa:</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es esto?</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¿De qué color es?</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creen que habrá dentro?</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Sacudimos un poco la bolsa. ¿Escuchan eso?</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Sacamos un caballito de plástico: ¿Qué será esto?</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¿Será un caballo de verdad?</w:t>
            </w:r>
          </w:p>
          <w:p w:rsidR="000B7E27" w:rsidRDefault="000B7E27"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¿Les gustaría jugar con esto?</w:t>
            </w:r>
          </w:p>
          <w:p w:rsidR="000B7E27" w:rsidRDefault="000B7E27">
            <w:pPr>
              <w:spacing w:line="360" w:lineRule="auto"/>
              <w:jc w:val="both"/>
              <w:rPr>
                <w:rFonts w:ascii="Arial" w:hAnsi="Arial" w:cs="Arial"/>
                <w:sz w:val="24"/>
                <w:szCs w:val="24"/>
              </w:rPr>
            </w:pPr>
          </w:p>
          <w:p w:rsidR="000B7E27" w:rsidRDefault="000B7E27">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0B7E27" w:rsidRDefault="000B7E27">
            <w:pPr>
              <w:spacing w:line="360" w:lineRule="auto"/>
              <w:jc w:val="both"/>
              <w:rPr>
                <w:rFonts w:ascii="Arial" w:hAnsi="Arial" w:cs="Arial"/>
                <w:sz w:val="24"/>
                <w:szCs w:val="24"/>
              </w:rPr>
            </w:pPr>
            <w:r>
              <w:rPr>
                <w:rFonts w:ascii="Arial" w:hAnsi="Arial" w:cs="Arial"/>
                <w:sz w:val="24"/>
                <w:szCs w:val="24"/>
              </w:rPr>
              <w:t>¿Cómo podríamos hacer con este caballito?</w:t>
            </w:r>
          </w:p>
          <w:p w:rsidR="000B7E27" w:rsidRDefault="000B7E27">
            <w:pPr>
              <w:spacing w:line="360" w:lineRule="auto"/>
              <w:jc w:val="both"/>
              <w:rPr>
                <w:rFonts w:ascii="Arial" w:hAnsi="Arial" w:cs="Arial"/>
                <w:sz w:val="24"/>
                <w:szCs w:val="24"/>
              </w:rPr>
            </w:pPr>
            <w:r>
              <w:rPr>
                <w:rFonts w:ascii="Arial" w:hAnsi="Arial" w:cs="Arial"/>
                <w:sz w:val="24"/>
                <w:szCs w:val="24"/>
              </w:rPr>
              <w:t>Se declara el tema:</w:t>
            </w:r>
          </w:p>
          <w:p w:rsidR="000B7E27" w:rsidRDefault="000B7E27">
            <w:pPr>
              <w:spacing w:line="360" w:lineRule="auto"/>
              <w:jc w:val="center"/>
              <w:rPr>
                <w:rFonts w:ascii="Arial" w:hAnsi="Arial" w:cs="Arial"/>
                <w:b/>
                <w:sz w:val="24"/>
                <w:szCs w:val="24"/>
              </w:rPr>
            </w:pPr>
            <w:r>
              <w:rPr>
                <w:rFonts w:ascii="Arial" w:hAnsi="Arial" w:cs="Arial"/>
                <w:b/>
                <w:sz w:val="24"/>
                <w:szCs w:val="24"/>
              </w:rPr>
              <w:t>“Cabalgamos en caballitos de plástico”</w:t>
            </w:r>
          </w:p>
          <w:p w:rsidR="000B7E27" w:rsidRDefault="000B7E27">
            <w:pPr>
              <w:spacing w:line="360" w:lineRule="auto"/>
              <w:jc w:val="center"/>
              <w:rPr>
                <w:rFonts w:ascii="Arial" w:hAnsi="Arial" w:cs="Arial"/>
                <w:b/>
                <w:sz w:val="24"/>
                <w:szCs w:val="24"/>
              </w:rPr>
            </w:pPr>
          </w:p>
          <w:p w:rsidR="000B7E27" w:rsidRDefault="000B7E27">
            <w:pPr>
              <w:spacing w:line="360" w:lineRule="auto"/>
              <w:rPr>
                <w:rFonts w:ascii="Arial" w:hAnsi="Arial" w:cs="Arial"/>
                <w:sz w:val="24"/>
                <w:szCs w:val="24"/>
              </w:rPr>
            </w:pPr>
            <w:r>
              <w:rPr>
                <w:rFonts w:ascii="Arial" w:hAnsi="Arial" w:cs="Arial"/>
                <w:sz w:val="24"/>
                <w:szCs w:val="24"/>
              </w:rPr>
              <w:t>Antes de entregar el material establecemos normas en el salón para su debido uso, respetando a todos y compartiendo material</w:t>
            </w:r>
          </w:p>
          <w:p w:rsidR="000B7E27" w:rsidRDefault="000B7E27">
            <w:pPr>
              <w:spacing w:line="360" w:lineRule="auto"/>
              <w:rPr>
                <w:rFonts w:ascii="Arial" w:hAnsi="Arial" w:cs="Arial"/>
                <w:sz w:val="24"/>
                <w:szCs w:val="24"/>
              </w:rPr>
            </w:pPr>
            <w:r>
              <w:rPr>
                <w:rFonts w:ascii="Arial" w:hAnsi="Arial" w:cs="Arial"/>
                <w:sz w:val="24"/>
                <w:szCs w:val="24"/>
              </w:rPr>
              <w:t>Cada uno recibe un caballito de plástico, y antes de comenzar a jugar proponemos ideas sobre que juego podríamos realizar.</w:t>
            </w:r>
          </w:p>
          <w:p w:rsidR="000B7E27" w:rsidRDefault="000B7E27">
            <w:pPr>
              <w:spacing w:line="360" w:lineRule="auto"/>
              <w:rPr>
                <w:rFonts w:ascii="Arial" w:hAnsi="Arial" w:cs="Arial"/>
                <w:sz w:val="24"/>
                <w:szCs w:val="24"/>
              </w:rPr>
            </w:pPr>
            <w:r>
              <w:rPr>
                <w:rFonts w:ascii="Arial" w:hAnsi="Arial" w:cs="Arial"/>
                <w:sz w:val="24"/>
                <w:szCs w:val="24"/>
              </w:rPr>
              <w:t>Comenzamos a jugar y antes de finalizar, proponemo</w:t>
            </w:r>
            <w:r w:rsidR="003750E5">
              <w:rPr>
                <w:rFonts w:ascii="Arial" w:hAnsi="Arial" w:cs="Arial"/>
                <w:sz w:val="24"/>
                <w:szCs w:val="24"/>
              </w:rPr>
              <w:t xml:space="preserve">s hacer una carrera de caballos, </w:t>
            </w:r>
            <w:r w:rsidR="003750E5">
              <w:rPr>
                <w:rFonts w:ascii="Arial" w:hAnsi="Arial" w:cs="Arial"/>
                <w:sz w:val="24"/>
                <w:szCs w:val="24"/>
              </w:rPr>
              <w:t>desarrollando así un juego</w:t>
            </w:r>
            <w:r w:rsidR="003750E5">
              <w:rPr>
                <w:rFonts w:ascii="Arial" w:hAnsi="Arial" w:cs="Arial"/>
                <w:sz w:val="24"/>
                <w:szCs w:val="24"/>
              </w:rPr>
              <w:t xml:space="preserve"> simbólico.</w:t>
            </w:r>
          </w:p>
          <w:p w:rsidR="000B7E27" w:rsidRDefault="000B7E27">
            <w:pPr>
              <w:spacing w:line="360" w:lineRule="auto"/>
              <w:rPr>
                <w:rFonts w:ascii="Arial" w:hAnsi="Arial" w:cs="Arial"/>
                <w:sz w:val="24"/>
                <w:szCs w:val="24"/>
              </w:rPr>
            </w:pPr>
            <w:r>
              <w:rPr>
                <w:rFonts w:ascii="Arial" w:hAnsi="Arial" w:cs="Arial"/>
                <w:sz w:val="24"/>
                <w:szCs w:val="24"/>
              </w:rPr>
              <w:t>Al final, recordamos los juegos realizados y que hicimos en cada una de ellas</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Finalizamos con las preguntas</w:t>
            </w:r>
          </w:p>
          <w:p w:rsidR="000B7E27" w:rsidRDefault="000B7E27">
            <w:pPr>
              <w:spacing w:line="360" w:lineRule="auto"/>
              <w:rPr>
                <w:rFonts w:ascii="Arial" w:hAnsi="Arial" w:cs="Arial"/>
                <w:sz w:val="24"/>
                <w:szCs w:val="24"/>
              </w:rPr>
            </w:pPr>
            <w:r>
              <w:rPr>
                <w:rFonts w:ascii="Arial" w:hAnsi="Arial" w:cs="Arial"/>
                <w:sz w:val="24"/>
                <w:szCs w:val="24"/>
              </w:rPr>
              <w:t>Meta cognición:</w:t>
            </w:r>
          </w:p>
          <w:p w:rsidR="000B7E27" w:rsidRDefault="000B7E27">
            <w:pPr>
              <w:spacing w:line="360" w:lineRule="auto"/>
              <w:rPr>
                <w:rFonts w:ascii="Arial" w:hAnsi="Arial" w:cs="Arial"/>
                <w:sz w:val="24"/>
                <w:szCs w:val="24"/>
              </w:rPr>
            </w:pPr>
            <w:r>
              <w:rPr>
                <w:rFonts w:ascii="Arial" w:hAnsi="Arial" w:cs="Arial"/>
                <w:sz w:val="24"/>
                <w:szCs w:val="24"/>
              </w:rPr>
              <w:t>¿Qué hicieron?</w:t>
            </w:r>
          </w:p>
          <w:p w:rsidR="000B7E27" w:rsidRDefault="000B7E27">
            <w:pPr>
              <w:spacing w:line="360" w:lineRule="auto"/>
              <w:rPr>
                <w:rFonts w:ascii="Arial" w:hAnsi="Arial" w:cs="Arial"/>
                <w:sz w:val="24"/>
                <w:szCs w:val="24"/>
              </w:rPr>
            </w:pPr>
            <w:r>
              <w:rPr>
                <w:rFonts w:ascii="Arial" w:hAnsi="Arial" w:cs="Arial"/>
                <w:sz w:val="24"/>
                <w:szCs w:val="24"/>
              </w:rPr>
              <w:t>¿Cómo se sintieron?</w:t>
            </w:r>
          </w:p>
          <w:p w:rsidR="000B7E27" w:rsidRDefault="000B7E27">
            <w:pPr>
              <w:spacing w:line="360" w:lineRule="auto"/>
              <w:rPr>
                <w:rFonts w:ascii="Arial" w:hAnsi="Arial" w:cs="Arial"/>
                <w:sz w:val="24"/>
                <w:szCs w:val="24"/>
              </w:rPr>
            </w:pPr>
            <w:r>
              <w:rPr>
                <w:rFonts w:ascii="Arial" w:hAnsi="Arial" w:cs="Arial"/>
                <w:sz w:val="24"/>
                <w:szCs w:val="24"/>
              </w:rPr>
              <w:t xml:space="preserve">¿Les gusto? </w:t>
            </w:r>
          </w:p>
          <w:p w:rsidR="000B7E27" w:rsidRDefault="000B7E27">
            <w:pPr>
              <w:spacing w:line="360" w:lineRule="auto"/>
              <w:rPr>
                <w:rFonts w:ascii="Arial" w:hAnsi="Arial" w:cs="Arial"/>
                <w:sz w:val="24"/>
                <w:szCs w:val="24"/>
              </w:rPr>
            </w:pPr>
          </w:p>
          <w:p w:rsidR="000B7E27" w:rsidRDefault="000B7E27">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0B7E27" w:rsidRDefault="000B7E27">
            <w:pPr>
              <w:spacing w:line="360" w:lineRule="auto"/>
              <w:ind w:left="175"/>
              <w:rPr>
                <w:rFonts w:ascii="Arial" w:hAnsi="Arial" w:cs="Arial"/>
                <w:sz w:val="24"/>
                <w:szCs w:val="24"/>
              </w:rPr>
            </w:pPr>
            <w:r>
              <w:rPr>
                <w:rFonts w:ascii="Arial" w:hAnsi="Arial" w:cs="Arial"/>
                <w:sz w:val="24"/>
                <w:szCs w:val="24"/>
              </w:rPr>
              <w:lastRenderedPageBreak/>
              <w:t>Canción</w:t>
            </w:r>
          </w:p>
          <w:p w:rsidR="000B7E27" w:rsidRDefault="000B7E27">
            <w:pPr>
              <w:spacing w:line="360" w:lineRule="auto"/>
              <w:ind w:left="175"/>
              <w:rPr>
                <w:rFonts w:ascii="Arial" w:hAnsi="Arial" w:cs="Arial"/>
                <w:sz w:val="24"/>
                <w:szCs w:val="24"/>
              </w:rPr>
            </w:pPr>
            <w:r>
              <w:rPr>
                <w:rFonts w:ascii="Arial" w:hAnsi="Arial" w:cs="Arial"/>
                <w:sz w:val="24"/>
                <w:szCs w:val="24"/>
              </w:rPr>
              <w:t>Saco sorpresa</w:t>
            </w:r>
          </w:p>
          <w:p w:rsidR="000B7E27" w:rsidRDefault="000B7E27">
            <w:pPr>
              <w:spacing w:line="360" w:lineRule="auto"/>
              <w:ind w:left="175"/>
              <w:rPr>
                <w:rFonts w:ascii="Arial" w:hAnsi="Arial" w:cs="Arial"/>
                <w:sz w:val="24"/>
                <w:szCs w:val="24"/>
              </w:rPr>
            </w:pPr>
            <w:r>
              <w:rPr>
                <w:rFonts w:ascii="Arial" w:hAnsi="Arial" w:cs="Arial"/>
                <w:sz w:val="24"/>
                <w:szCs w:val="24"/>
              </w:rPr>
              <w:t>Caballitos de plástico</w:t>
            </w: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ind w:left="176"/>
              <w:rPr>
                <w:rFonts w:ascii="Arial" w:hAnsi="Arial" w:cs="Arial"/>
                <w:sz w:val="24"/>
                <w:szCs w:val="24"/>
              </w:rPr>
            </w:pP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r>
              <w:rPr>
                <w:rFonts w:ascii="Arial" w:hAnsi="Arial" w:cs="Arial"/>
                <w:sz w:val="24"/>
                <w:szCs w:val="24"/>
              </w:rPr>
              <w:t xml:space="preserve">   </w:t>
            </w: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rPr>
                <w:rFonts w:ascii="Arial" w:hAnsi="Arial" w:cs="Arial"/>
                <w:sz w:val="24"/>
                <w:szCs w:val="24"/>
              </w:rPr>
            </w:pPr>
          </w:p>
          <w:p w:rsidR="000B7E27" w:rsidRDefault="000B7E27">
            <w:pPr>
              <w:spacing w:line="360" w:lineRule="auto"/>
              <w:ind w:left="175"/>
              <w:rPr>
                <w:rFonts w:ascii="Arial" w:hAnsi="Arial" w:cs="Arial"/>
                <w:sz w:val="24"/>
                <w:szCs w:val="24"/>
              </w:rPr>
            </w:pPr>
            <w:r>
              <w:rPr>
                <w:rFonts w:ascii="Arial" w:hAnsi="Arial" w:cs="Arial"/>
                <w:sz w:val="24"/>
                <w:szCs w:val="24"/>
              </w:rPr>
              <w:t>Caballitos de plástico</w:t>
            </w:r>
          </w:p>
          <w:p w:rsidR="000B7E27" w:rsidRDefault="000B7E27">
            <w:pPr>
              <w:spacing w:line="360" w:lineRule="auto"/>
              <w:ind w:left="175"/>
              <w:rPr>
                <w:rFonts w:ascii="Arial" w:hAnsi="Arial" w:cs="Arial"/>
                <w:sz w:val="24"/>
                <w:szCs w:val="24"/>
              </w:rPr>
            </w:pPr>
            <w:r>
              <w:rPr>
                <w:rFonts w:ascii="Arial" w:hAnsi="Arial" w:cs="Arial"/>
                <w:sz w:val="24"/>
                <w:szCs w:val="24"/>
              </w:rPr>
              <w:t>Silbato</w:t>
            </w:r>
          </w:p>
        </w:tc>
      </w:tr>
    </w:tbl>
    <w:p w:rsidR="00645AAE" w:rsidRDefault="00645AAE" w:rsidP="000B7E27">
      <w:pPr>
        <w:rPr>
          <w:rFonts w:ascii="Arial" w:hAnsi="Arial" w:cs="Arial"/>
          <w:sz w:val="24"/>
          <w:szCs w:val="24"/>
        </w:rPr>
      </w:pPr>
    </w:p>
    <w:p w:rsidR="00645AAE" w:rsidRDefault="00645AAE" w:rsidP="000B7E27">
      <w:pPr>
        <w:rPr>
          <w:rFonts w:ascii="Arial" w:hAnsi="Arial" w:cs="Arial"/>
          <w:sz w:val="24"/>
          <w:szCs w:val="24"/>
        </w:rPr>
      </w:pPr>
    </w:p>
    <w:p w:rsidR="000B7E27" w:rsidRPr="00A67F6A" w:rsidRDefault="000B7E27" w:rsidP="003750E5">
      <w:pPr>
        <w:rPr>
          <w:rFonts w:ascii="Arial" w:hAnsi="Arial" w:cs="Arial"/>
          <w:sz w:val="24"/>
          <w:szCs w:val="24"/>
        </w:rPr>
      </w:pPr>
      <w:r>
        <w:rPr>
          <w:rFonts w:ascii="Arial" w:hAnsi="Arial" w:cs="Arial"/>
          <w:b/>
          <w:sz w:val="28"/>
          <w:u w:val="single"/>
        </w:rPr>
        <w:t>ANEXOS:</w:t>
      </w:r>
    </w:p>
    <w:p w:rsidR="000B7E27" w:rsidRDefault="000B7E27" w:rsidP="000B7E27">
      <w:pPr>
        <w:jc w:val="center"/>
        <w:rPr>
          <w:rFonts w:ascii="Arial" w:hAnsi="Arial" w:cs="Arial"/>
          <w:b/>
          <w:sz w:val="28"/>
          <w:u w:val="single"/>
        </w:rPr>
      </w:pPr>
      <w:r>
        <w:rPr>
          <w:rFonts w:ascii="Arial" w:hAnsi="Arial" w:cs="Arial"/>
          <w:b/>
          <w:sz w:val="28"/>
          <w:u w:val="single"/>
        </w:rPr>
        <w:t>Caballo de palo</w:t>
      </w:r>
    </w:p>
    <w:p w:rsidR="000B7E27" w:rsidRDefault="000B7E27" w:rsidP="000B7E27">
      <w:pPr>
        <w:rPr>
          <w:rFonts w:ascii="Arial" w:hAnsi="Arial" w:cs="Arial"/>
          <w:b/>
          <w:sz w:val="28"/>
          <w:u w:val="single"/>
        </w:rPr>
      </w:pPr>
    </w:p>
    <w:p w:rsidR="000B7E27" w:rsidRDefault="000B7E27" w:rsidP="000B7E27">
      <w:pPr>
        <w:jc w:val="center"/>
        <w:rPr>
          <w:rFonts w:ascii="Arial" w:hAnsi="Arial" w:cs="Arial"/>
          <w:b/>
          <w:sz w:val="28"/>
          <w:u w:val="single"/>
        </w:rPr>
      </w:pPr>
      <w:r>
        <w:rPr>
          <w:noProof/>
          <w:lang w:eastAsia="es-PE"/>
        </w:rPr>
        <w:drawing>
          <wp:inline distT="0" distB="0" distL="0" distR="0">
            <wp:extent cx="1531917" cy="1531917"/>
            <wp:effectExtent l="0" t="0" r="0" b="0"/>
            <wp:docPr id="951" name="Imagen 951" descr="Resultado de imagen para caballos de p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6" descr="Resultado de imagen para caballos de pal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4792" cy="1534792"/>
                    </a:xfrm>
                    <a:prstGeom prst="rect">
                      <a:avLst/>
                    </a:prstGeom>
                    <a:noFill/>
                    <a:ln>
                      <a:noFill/>
                    </a:ln>
                  </pic:spPr>
                </pic:pic>
              </a:graphicData>
            </a:graphic>
          </wp:inline>
        </w:drawing>
      </w:r>
    </w:p>
    <w:p w:rsidR="000B7E27" w:rsidRDefault="000B7E27" w:rsidP="000B7E27">
      <w:pPr>
        <w:jc w:val="center"/>
        <w:rPr>
          <w:rFonts w:ascii="Arial" w:hAnsi="Arial" w:cs="Arial"/>
          <w:b/>
          <w:sz w:val="28"/>
          <w:u w:val="single"/>
        </w:rPr>
      </w:pPr>
    </w:p>
    <w:p w:rsidR="00A67F6A" w:rsidRPr="00A67F6A" w:rsidRDefault="000B7E27" w:rsidP="00A67F6A">
      <w:pPr>
        <w:jc w:val="center"/>
        <w:rPr>
          <w:rFonts w:ascii="Arial" w:hAnsi="Arial" w:cs="Arial"/>
          <w:b/>
          <w:sz w:val="28"/>
        </w:rPr>
      </w:pPr>
      <w:r w:rsidRPr="00A67F6A">
        <w:rPr>
          <w:rFonts w:ascii="Arial" w:hAnsi="Arial" w:cs="Arial"/>
          <w:b/>
          <w:sz w:val="28"/>
        </w:rPr>
        <w:t>Silbato</w:t>
      </w:r>
      <w:r w:rsidR="00A67F6A" w:rsidRPr="00A67F6A">
        <w:rPr>
          <w:rFonts w:ascii="Arial" w:hAnsi="Arial" w:cs="Arial"/>
          <w:b/>
          <w:sz w:val="28"/>
        </w:rPr>
        <w:t xml:space="preserve">                                                          Saco sorpresa</w:t>
      </w:r>
    </w:p>
    <w:p w:rsidR="000B7E27" w:rsidRDefault="00A67F6A" w:rsidP="000B7E27">
      <w:pPr>
        <w:jc w:val="center"/>
        <w:rPr>
          <w:rFonts w:ascii="Arial" w:hAnsi="Arial" w:cs="Arial"/>
          <w:b/>
          <w:sz w:val="28"/>
          <w:u w:val="single"/>
        </w:rPr>
      </w:pPr>
      <w:r>
        <w:rPr>
          <w:noProof/>
          <w:lang w:eastAsia="es-PE"/>
        </w:rPr>
        <w:drawing>
          <wp:anchor distT="0" distB="0" distL="114300" distR="114300" simplePos="0" relativeHeight="251962368" behindDoc="1" locked="0" layoutInCell="1" allowOverlap="1">
            <wp:simplePos x="0" y="0"/>
            <wp:positionH relativeFrom="margin">
              <wp:posOffset>3895725</wp:posOffset>
            </wp:positionH>
            <wp:positionV relativeFrom="paragraph">
              <wp:posOffset>346075</wp:posOffset>
            </wp:positionV>
            <wp:extent cx="1181100" cy="1592798"/>
            <wp:effectExtent l="0" t="0" r="0" b="7620"/>
            <wp:wrapNone/>
            <wp:docPr id="949" name="Imagen 949" descr="Resultado de imagen para saco 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8" descr="Resultado de imagen para saco dibuj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81100" cy="15927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63392" behindDoc="1" locked="0" layoutInCell="1" allowOverlap="1">
            <wp:simplePos x="0" y="0"/>
            <wp:positionH relativeFrom="margin">
              <wp:align>left</wp:align>
            </wp:positionH>
            <wp:positionV relativeFrom="paragraph">
              <wp:posOffset>241300</wp:posOffset>
            </wp:positionV>
            <wp:extent cx="1524000" cy="1524000"/>
            <wp:effectExtent l="0" t="0" r="0" b="0"/>
            <wp:wrapNone/>
            <wp:docPr id="950" name="Imagen 950" descr="Resultado de imagen para silb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7" descr="Resultado de imagen para silba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E27" w:rsidRDefault="000B7E27" w:rsidP="000B7E27">
      <w:pPr>
        <w:jc w:val="center"/>
        <w:rPr>
          <w:rFonts w:ascii="Arial" w:hAnsi="Arial" w:cs="Arial"/>
          <w:b/>
          <w:sz w:val="28"/>
          <w:u w:val="single"/>
        </w:rPr>
      </w:pPr>
    </w:p>
    <w:p w:rsidR="000B7E27" w:rsidRDefault="000B7E27" w:rsidP="000B7E27">
      <w:pPr>
        <w:jc w:val="center"/>
        <w:rPr>
          <w:rFonts w:ascii="Arial" w:hAnsi="Arial" w:cs="Arial"/>
          <w:b/>
          <w:sz w:val="28"/>
          <w:u w:val="single"/>
        </w:rPr>
      </w:pPr>
    </w:p>
    <w:p w:rsidR="00E63658" w:rsidRDefault="00E63658" w:rsidP="000B7E27">
      <w:pPr>
        <w:jc w:val="center"/>
        <w:rPr>
          <w:rFonts w:ascii="Arial" w:hAnsi="Arial" w:cs="Arial"/>
          <w:b/>
          <w:sz w:val="28"/>
          <w:u w:val="single"/>
        </w:rPr>
      </w:pPr>
    </w:p>
    <w:p w:rsidR="000B7E27" w:rsidRDefault="000B7E27" w:rsidP="000B7E27">
      <w:pPr>
        <w:jc w:val="center"/>
        <w:rPr>
          <w:rFonts w:ascii="Arial" w:hAnsi="Arial" w:cs="Arial"/>
          <w:b/>
          <w:sz w:val="28"/>
          <w:u w:val="single"/>
        </w:rPr>
      </w:pPr>
    </w:p>
    <w:p w:rsidR="00EB71C2" w:rsidRPr="00A67F6A" w:rsidRDefault="00EB71C2" w:rsidP="00A67F6A">
      <w:pPr>
        <w:spacing w:after="160" w:line="259" w:lineRule="auto"/>
        <w:jc w:val="center"/>
        <w:rPr>
          <w:rFonts w:ascii="Arial" w:eastAsiaTheme="minorEastAsia" w:hAnsi="Arial" w:cs="Arial"/>
          <w:b/>
          <w:color w:val="FF0000"/>
          <w:sz w:val="24"/>
          <w:szCs w:val="24"/>
          <w:lang w:eastAsia="es-PE"/>
        </w:rPr>
      </w:pPr>
      <w:r w:rsidRPr="007935AA">
        <w:rPr>
          <w:rFonts w:ascii="Arial" w:hAnsi="Arial" w:cs="Arial"/>
          <w:b/>
          <w:sz w:val="24"/>
          <w:szCs w:val="24"/>
          <w:u w:val="single"/>
        </w:rPr>
        <w:lastRenderedPageBreak/>
        <w:t>SESIÓN N°10:</w:t>
      </w:r>
    </w:p>
    <w:p w:rsidR="00EB71C2" w:rsidRPr="007935AA" w:rsidRDefault="00EB71C2" w:rsidP="00EB71C2">
      <w:pPr>
        <w:jc w:val="center"/>
        <w:rPr>
          <w:rFonts w:ascii="Arial" w:hAnsi="Arial" w:cs="Arial"/>
          <w:sz w:val="24"/>
          <w:szCs w:val="24"/>
          <w:u w:val="single"/>
        </w:rPr>
      </w:pPr>
    </w:p>
    <w:p w:rsidR="00EB71C2" w:rsidRPr="007935AA" w:rsidRDefault="00EB71C2" w:rsidP="00301CCC">
      <w:pPr>
        <w:pStyle w:val="Prrafodelista"/>
        <w:numPr>
          <w:ilvl w:val="0"/>
          <w:numId w:val="75"/>
        </w:numPr>
        <w:spacing w:line="240" w:lineRule="auto"/>
        <w:rPr>
          <w:rFonts w:ascii="Arial" w:hAnsi="Arial" w:cs="Arial"/>
          <w:b/>
          <w:sz w:val="24"/>
          <w:szCs w:val="24"/>
        </w:rPr>
      </w:pPr>
      <w:r w:rsidRPr="007935AA">
        <w:rPr>
          <w:rFonts w:ascii="Arial" w:hAnsi="Arial" w:cs="Arial"/>
          <w:b/>
          <w:sz w:val="24"/>
          <w:szCs w:val="24"/>
        </w:rPr>
        <w:t>DATOS INFORMATIVOS:</w:t>
      </w:r>
    </w:p>
    <w:p w:rsidR="00EB71C2" w:rsidRPr="007935AA" w:rsidRDefault="00EB71C2" w:rsidP="00EB71C2">
      <w:pPr>
        <w:spacing w:line="240" w:lineRule="auto"/>
        <w:ind w:left="1080"/>
        <w:contextualSpacing/>
        <w:rPr>
          <w:rFonts w:ascii="Arial" w:hAnsi="Arial" w:cs="Arial"/>
          <w:sz w:val="24"/>
          <w:szCs w:val="24"/>
        </w:rPr>
      </w:pPr>
    </w:p>
    <w:p w:rsidR="00EB71C2" w:rsidRPr="007935AA" w:rsidRDefault="00EB71C2" w:rsidP="003750E5">
      <w:pPr>
        <w:pStyle w:val="Prrafodelista"/>
        <w:numPr>
          <w:ilvl w:val="1"/>
          <w:numId w:val="75"/>
        </w:numPr>
        <w:spacing w:after="0" w:line="240" w:lineRule="auto"/>
        <w:ind w:left="2127"/>
        <w:rPr>
          <w:rFonts w:ascii="Arial" w:hAnsi="Arial" w:cs="Arial"/>
          <w:sz w:val="24"/>
          <w:szCs w:val="24"/>
        </w:rPr>
      </w:pPr>
      <w:r w:rsidRPr="003750E5">
        <w:rPr>
          <w:rFonts w:ascii="Arial" w:hAnsi="Arial" w:cs="Arial"/>
          <w:b/>
          <w:sz w:val="24"/>
          <w:szCs w:val="24"/>
          <w:lang w:val="es-ES_tradnl"/>
        </w:rPr>
        <w:t>Institución Educativa</w:t>
      </w:r>
      <w:r w:rsidRPr="007935AA">
        <w:rPr>
          <w:rFonts w:ascii="Arial" w:hAnsi="Arial" w:cs="Arial"/>
          <w:sz w:val="24"/>
          <w:szCs w:val="24"/>
          <w:lang w:val="es-ES_tradnl"/>
        </w:rPr>
        <w:t>:</w:t>
      </w:r>
      <w:r w:rsidRPr="007935AA">
        <w:rPr>
          <w:rFonts w:ascii="Arial" w:hAnsi="Arial" w:cs="Arial"/>
          <w:sz w:val="24"/>
          <w:szCs w:val="24"/>
        </w:rPr>
        <w:t xml:space="preserve">   I.E.I. Nº 047 Capullitos de María.</w:t>
      </w:r>
    </w:p>
    <w:p w:rsidR="00EB71C2" w:rsidRPr="007935AA" w:rsidRDefault="00EB71C2" w:rsidP="003750E5">
      <w:pPr>
        <w:numPr>
          <w:ilvl w:val="1"/>
          <w:numId w:val="75"/>
        </w:numPr>
        <w:spacing w:after="0" w:line="240" w:lineRule="auto"/>
        <w:ind w:left="2127"/>
        <w:rPr>
          <w:rFonts w:ascii="Arial" w:hAnsi="Arial" w:cs="Arial"/>
          <w:sz w:val="24"/>
          <w:szCs w:val="24"/>
        </w:rPr>
      </w:pPr>
      <w:r w:rsidRPr="003750E5">
        <w:rPr>
          <w:rFonts w:ascii="Arial" w:hAnsi="Arial" w:cs="Arial"/>
          <w:b/>
          <w:sz w:val="24"/>
          <w:szCs w:val="24"/>
        </w:rPr>
        <w:t>Edad</w:t>
      </w:r>
      <w:r w:rsidRPr="007935AA">
        <w:rPr>
          <w:rFonts w:ascii="Arial" w:hAnsi="Arial" w:cs="Arial"/>
          <w:sz w:val="24"/>
          <w:szCs w:val="24"/>
        </w:rPr>
        <w:t>: 5 años</w:t>
      </w:r>
    </w:p>
    <w:p w:rsidR="00EB71C2" w:rsidRPr="007935AA" w:rsidRDefault="00EB71C2" w:rsidP="003750E5">
      <w:pPr>
        <w:numPr>
          <w:ilvl w:val="1"/>
          <w:numId w:val="75"/>
        </w:numPr>
        <w:spacing w:after="0" w:line="240" w:lineRule="auto"/>
        <w:ind w:left="2127"/>
        <w:rPr>
          <w:rFonts w:ascii="Arial" w:hAnsi="Arial" w:cs="Arial"/>
          <w:sz w:val="24"/>
          <w:szCs w:val="24"/>
        </w:rPr>
      </w:pPr>
      <w:r w:rsidRPr="003750E5">
        <w:rPr>
          <w:rFonts w:ascii="Arial" w:hAnsi="Arial" w:cs="Arial"/>
          <w:b/>
          <w:sz w:val="24"/>
          <w:szCs w:val="24"/>
        </w:rPr>
        <w:t>Turno</w:t>
      </w:r>
      <w:r w:rsidRPr="007935AA">
        <w:rPr>
          <w:rFonts w:ascii="Arial" w:hAnsi="Arial" w:cs="Arial"/>
          <w:sz w:val="24"/>
          <w:szCs w:val="24"/>
        </w:rPr>
        <w:t>: TARDE</w:t>
      </w:r>
    </w:p>
    <w:p w:rsidR="00EB71C2" w:rsidRPr="007935AA" w:rsidRDefault="00EB71C2" w:rsidP="003750E5">
      <w:pPr>
        <w:pStyle w:val="Prrafodelista"/>
        <w:numPr>
          <w:ilvl w:val="1"/>
          <w:numId w:val="75"/>
        </w:numPr>
        <w:spacing w:after="0" w:line="240" w:lineRule="auto"/>
        <w:ind w:left="2127"/>
        <w:rPr>
          <w:rFonts w:ascii="Arial" w:hAnsi="Arial" w:cs="Arial"/>
          <w:sz w:val="24"/>
          <w:szCs w:val="24"/>
        </w:rPr>
      </w:pPr>
      <w:r w:rsidRPr="003750E5">
        <w:rPr>
          <w:rFonts w:ascii="Arial" w:hAnsi="Arial" w:cs="Arial"/>
          <w:b/>
          <w:sz w:val="24"/>
          <w:szCs w:val="24"/>
        </w:rPr>
        <w:t>Área</w:t>
      </w:r>
      <w:r w:rsidRPr="007935AA">
        <w:rPr>
          <w:rFonts w:ascii="Arial" w:hAnsi="Arial" w:cs="Arial"/>
          <w:sz w:val="24"/>
          <w:szCs w:val="24"/>
        </w:rPr>
        <w:t xml:space="preserve">: Comunicación </w:t>
      </w:r>
    </w:p>
    <w:p w:rsidR="00EB71C2" w:rsidRPr="007935AA" w:rsidRDefault="00EB71C2" w:rsidP="003750E5">
      <w:pPr>
        <w:pStyle w:val="Prrafodelista"/>
        <w:numPr>
          <w:ilvl w:val="1"/>
          <w:numId w:val="75"/>
        </w:numPr>
        <w:spacing w:after="0" w:line="240" w:lineRule="auto"/>
        <w:ind w:left="2127"/>
        <w:rPr>
          <w:rFonts w:ascii="Arial" w:hAnsi="Arial" w:cs="Arial"/>
          <w:sz w:val="24"/>
          <w:szCs w:val="24"/>
          <w:u w:val="single"/>
        </w:rPr>
      </w:pPr>
      <w:r w:rsidRPr="003750E5">
        <w:rPr>
          <w:rFonts w:ascii="Arial" w:hAnsi="Arial" w:cs="Arial"/>
          <w:b/>
          <w:sz w:val="24"/>
          <w:szCs w:val="24"/>
        </w:rPr>
        <w:t>Tema</w:t>
      </w:r>
      <w:r w:rsidRPr="007935AA">
        <w:rPr>
          <w:rFonts w:ascii="Arial" w:hAnsi="Arial" w:cs="Arial"/>
          <w:sz w:val="24"/>
          <w:szCs w:val="24"/>
        </w:rPr>
        <w:t>: “Ju</w:t>
      </w:r>
      <w:r w:rsidR="00DD1352">
        <w:rPr>
          <w:rFonts w:ascii="Arial" w:hAnsi="Arial" w:cs="Arial"/>
          <w:sz w:val="24"/>
          <w:szCs w:val="24"/>
        </w:rPr>
        <w:t>ego de roles</w:t>
      </w:r>
      <w:r w:rsidRPr="007935AA">
        <w:rPr>
          <w:rFonts w:ascii="Arial" w:hAnsi="Arial" w:cs="Arial"/>
          <w:sz w:val="24"/>
          <w:szCs w:val="24"/>
        </w:rPr>
        <w:t xml:space="preserve">” </w:t>
      </w:r>
    </w:p>
    <w:p w:rsidR="00EB71C2" w:rsidRPr="007935AA" w:rsidRDefault="00EB71C2" w:rsidP="003750E5">
      <w:pPr>
        <w:pStyle w:val="Prrafodelista"/>
        <w:numPr>
          <w:ilvl w:val="1"/>
          <w:numId w:val="75"/>
        </w:numPr>
        <w:spacing w:after="0" w:line="240" w:lineRule="auto"/>
        <w:ind w:left="2127"/>
        <w:rPr>
          <w:rFonts w:ascii="Arial" w:hAnsi="Arial" w:cs="Arial"/>
          <w:sz w:val="24"/>
          <w:szCs w:val="24"/>
        </w:rPr>
      </w:pPr>
      <w:r w:rsidRPr="003750E5">
        <w:rPr>
          <w:rFonts w:ascii="Arial" w:hAnsi="Arial" w:cs="Arial"/>
          <w:b/>
          <w:sz w:val="24"/>
          <w:szCs w:val="24"/>
        </w:rPr>
        <w:t>Fecha</w:t>
      </w:r>
      <w:r w:rsidRPr="007935AA">
        <w:rPr>
          <w:rFonts w:ascii="Arial" w:hAnsi="Arial" w:cs="Arial"/>
          <w:sz w:val="24"/>
          <w:szCs w:val="24"/>
        </w:rPr>
        <w:t xml:space="preserve">:         4 de julio del 2016                                   </w:t>
      </w:r>
    </w:p>
    <w:p w:rsidR="00EB71C2" w:rsidRPr="007935AA" w:rsidRDefault="00EB71C2" w:rsidP="003750E5">
      <w:pPr>
        <w:pStyle w:val="Prrafodelista"/>
        <w:numPr>
          <w:ilvl w:val="1"/>
          <w:numId w:val="75"/>
        </w:numPr>
        <w:spacing w:after="0" w:line="240" w:lineRule="auto"/>
        <w:ind w:left="2127"/>
        <w:rPr>
          <w:rFonts w:ascii="Arial" w:hAnsi="Arial" w:cs="Arial"/>
          <w:sz w:val="24"/>
          <w:szCs w:val="24"/>
        </w:rPr>
      </w:pPr>
      <w:r w:rsidRPr="003750E5">
        <w:rPr>
          <w:rFonts w:ascii="Arial" w:hAnsi="Arial" w:cs="Arial"/>
          <w:b/>
          <w:sz w:val="24"/>
          <w:szCs w:val="24"/>
        </w:rPr>
        <w:t>Profesora de aula</w:t>
      </w:r>
      <w:r w:rsidRPr="007935AA">
        <w:rPr>
          <w:rFonts w:ascii="Arial" w:hAnsi="Arial" w:cs="Arial"/>
          <w:sz w:val="24"/>
          <w:szCs w:val="24"/>
        </w:rPr>
        <w:t xml:space="preserve">:      Stany Heredia Rivas                </w:t>
      </w:r>
    </w:p>
    <w:p w:rsidR="00EB71C2" w:rsidRPr="007935AA" w:rsidRDefault="00EB71C2" w:rsidP="003750E5">
      <w:pPr>
        <w:pStyle w:val="Prrafodelista"/>
        <w:numPr>
          <w:ilvl w:val="1"/>
          <w:numId w:val="75"/>
        </w:numPr>
        <w:spacing w:after="0" w:line="240" w:lineRule="auto"/>
        <w:ind w:left="2127"/>
        <w:rPr>
          <w:rFonts w:ascii="Arial" w:hAnsi="Arial" w:cs="Arial"/>
          <w:sz w:val="24"/>
          <w:szCs w:val="24"/>
        </w:rPr>
      </w:pPr>
      <w:del w:id="81" w:author="Pissani Fupuy" w:date="2017-02-14T23:39:00Z">
        <w:r w:rsidRPr="003750E5" w:rsidDel="00D238EF">
          <w:rPr>
            <w:rFonts w:ascii="Arial" w:hAnsi="Arial" w:cs="Arial"/>
            <w:b/>
            <w:sz w:val="24"/>
            <w:szCs w:val="24"/>
          </w:rPr>
          <w:delText>Alumna practicante</w:delText>
        </w:r>
      </w:del>
      <w:ins w:id="82" w:author="Pissani Fupuy" w:date="2017-02-14T23:39:00Z">
        <w:r w:rsidR="00D238EF" w:rsidRPr="003750E5">
          <w:rPr>
            <w:rFonts w:ascii="Arial" w:hAnsi="Arial" w:cs="Arial"/>
            <w:b/>
            <w:sz w:val="24"/>
            <w:szCs w:val="24"/>
          </w:rPr>
          <w:t>Investigadoras</w:t>
        </w:r>
      </w:ins>
      <w:r w:rsidRPr="007935AA">
        <w:rPr>
          <w:rFonts w:ascii="Arial" w:hAnsi="Arial" w:cs="Arial"/>
          <w:sz w:val="24"/>
          <w:szCs w:val="24"/>
        </w:rPr>
        <w:t>:              Chacón Araujo, Silvia Tatiana</w:t>
      </w:r>
    </w:p>
    <w:p w:rsidR="00EB71C2" w:rsidRPr="007935AA" w:rsidRDefault="00EB71C2" w:rsidP="00EB71C2">
      <w:pPr>
        <w:pStyle w:val="Prrafodelista"/>
        <w:spacing w:after="0" w:line="240" w:lineRule="auto"/>
        <w:ind w:left="5828"/>
        <w:rPr>
          <w:rFonts w:ascii="Arial" w:hAnsi="Arial" w:cs="Arial"/>
          <w:sz w:val="24"/>
          <w:szCs w:val="24"/>
        </w:rPr>
      </w:pPr>
      <w:r w:rsidRPr="007935AA">
        <w:rPr>
          <w:rFonts w:ascii="Arial" w:hAnsi="Arial" w:cs="Arial"/>
          <w:sz w:val="24"/>
          <w:szCs w:val="24"/>
        </w:rPr>
        <w:t>Pissani Fupuy Liliana Patricia</w:t>
      </w:r>
    </w:p>
    <w:p w:rsidR="00EB71C2" w:rsidRPr="007935AA" w:rsidRDefault="00EB71C2" w:rsidP="00EB71C2">
      <w:pPr>
        <w:pStyle w:val="Prrafodelista"/>
        <w:spacing w:line="360" w:lineRule="auto"/>
        <w:ind w:left="1500"/>
        <w:rPr>
          <w:rFonts w:ascii="Arial" w:hAnsi="Arial" w:cs="Arial"/>
          <w:sz w:val="24"/>
          <w:szCs w:val="24"/>
        </w:rPr>
      </w:pPr>
    </w:p>
    <w:p w:rsidR="00EB71C2" w:rsidRPr="007935AA" w:rsidRDefault="00EB71C2" w:rsidP="00301CCC">
      <w:pPr>
        <w:pStyle w:val="Prrafodelista"/>
        <w:numPr>
          <w:ilvl w:val="0"/>
          <w:numId w:val="75"/>
        </w:numPr>
        <w:spacing w:after="0" w:line="240" w:lineRule="auto"/>
        <w:rPr>
          <w:rFonts w:ascii="Arial" w:hAnsi="Arial" w:cs="Arial"/>
          <w:b/>
          <w:sz w:val="24"/>
          <w:szCs w:val="24"/>
        </w:rPr>
      </w:pPr>
      <w:r w:rsidRPr="007935AA">
        <w:rPr>
          <w:rFonts w:ascii="Arial" w:hAnsi="Arial" w:cs="Arial"/>
          <w:b/>
          <w:sz w:val="24"/>
          <w:szCs w:val="24"/>
        </w:rPr>
        <w:t>DATOS INFORMATIVOS DE LA SESIÓN:</w:t>
      </w:r>
    </w:p>
    <w:p w:rsidR="00EB71C2" w:rsidRPr="007935AA" w:rsidRDefault="00EB71C2" w:rsidP="00EB71C2">
      <w:pPr>
        <w:spacing w:after="0" w:line="240" w:lineRule="auto"/>
        <w:ind w:left="1080"/>
        <w:contextualSpacing/>
        <w:rPr>
          <w:rFonts w:ascii="Arial" w:hAnsi="Arial" w:cs="Arial"/>
          <w:sz w:val="24"/>
          <w:szCs w:val="24"/>
        </w:rPr>
      </w:pPr>
    </w:p>
    <w:p w:rsidR="00EB71C2" w:rsidRPr="007935AA" w:rsidRDefault="00EB71C2" w:rsidP="00301CCC">
      <w:pPr>
        <w:pStyle w:val="Prrafodelista"/>
        <w:numPr>
          <w:ilvl w:val="1"/>
          <w:numId w:val="75"/>
        </w:numPr>
        <w:spacing w:after="0" w:line="240" w:lineRule="auto"/>
        <w:rPr>
          <w:rFonts w:ascii="Arial" w:hAnsi="Arial" w:cs="Arial"/>
          <w:sz w:val="24"/>
          <w:szCs w:val="24"/>
          <w:lang w:val="es-ES_tradnl"/>
        </w:rPr>
      </w:pPr>
      <w:r w:rsidRPr="007935AA">
        <w:rPr>
          <w:rFonts w:ascii="Arial" w:hAnsi="Arial" w:cs="Arial"/>
          <w:sz w:val="24"/>
          <w:szCs w:val="24"/>
          <w:lang w:val="es-ES_tradnl"/>
        </w:rPr>
        <w:t>Denominación de la Actividad:</w:t>
      </w:r>
    </w:p>
    <w:p w:rsidR="00EB71C2" w:rsidRDefault="00EB71C2" w:rsidP="00EB71C2">
      <w:pPr>
        <w:spacing w:after="0" w:line="240" w:lineRule="auto"/>
        <w:ind w:left="3686"/>
        <w:rPr>
          <w:rFonts w:ascii="Arial" w:hAnsi="Arial" w:cs="Arial"/>
          <w:b/>
          <w:sz w:val="24"/>
          <w:szCs w:val="24"/>
        </w:rPr>
      </w:pPr>
      <w:r w:rsidRPr="007935AA">
        <w:rPr>
          <w:rFonts w:ascii="Arial" w:hAnsi="Arial" w:cs="Arial"/>
          <w:b/>
          <w:sz w:val="24"/>
          <w:szCs w:val="24"/>
        </w:rPr>
        <w:t>“Jugamos a la mamá”</w:t>
      </w:r>
    </w:p>
    <w:p w:rsidR="003750E5" w:rsidRPr="007935AA" w:rsidRDefault="003750E5" w:rsidP="00EB71C2">
      <w:pPr>
        <w:spacing w:after="0" w:line="240" w:lineRule="auto"/>
        <w:ind w:left="3686"/>
        <w:rPr>
          <w:rFonts w:ascii="Arial" w:hAnsi="Arial" w:cs="Arial"/>
          <w:b/>
          <w:sz w:val="24"/>
          <w:szCs w:val="24"/>
        </w:rPr>
      </w:pPr>
    </w:p>
    <w:p w:rsidR="00EB71C2" w:rsidRPr="007935AA" w:rsidRDefault="00EB71C2" w:rsidP="00301CCC">
      <w:pPr>
        <w:pStyle w:val="Prrafodelista"/>
        <w:numPr>
          <w:ilvl w:val="1"/>
          <w:numId w:val="75"/>
        </w:numPr>
        <w:spacing w:after="0" w:line="240" w:lineRule="auto"/>
        <w:rPr>
          <w:rFonts w:ascii="Arial" w:hAnsi="Arial" w:cs="Arial"/>
          <w:sz w:val="24"/>
          <w:szCs w:val="24"/>
          <w:lang w:val="es-ES_tradnl"/>
        </w:rPr>
      </w:pPr>
      <w:r w:rsidRPr="007935AA">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roles, ellos cumplirán papeles importantes que hoy en día se desarrollan como el de ser mamá. Ya que en la actualidad ser madre es un papel principal y fundamental para la sociedad.</w:t>
      </w:r>
    </w:p>
    <w:p w:rsidR="00EB71C2" w:rsidRPr="007935AA" w:rsidRDefault="00EB71C2" w:rsidP="00301CCC">
      <w:pPr>
        <w:numPr>
          <w:ilvl w:val="1"/>
          <w:numId w:val="75"/>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Duración:</w:t>
      </w:r>
    </w:p>
    <w:p w:rsidR="00EB71C2" w:rsidRPr="007935AA" w:rsidRDefault="00EB71C2" w:rsidP="00301CCC">
      <w:pPr>
        <w:pStyle w:val="Prrafodelista"/>
        <w:numPr>
          <w:ilvl w:val="0"/>
          <w:numId w:val="74"/>
        </w:numPr>
        <w:spacing w:before="240"/>
        <w:rPr>
          <w:rFonts w:ascii="Arial" w:hAnsi="Arial" w:cs="Arial"/>
          <w:sz w:val="24"/>
          <w:szCs w:val="24"/>
        </w:rPr>
      </w:pPr>
      <w:r w:rsidRPr="007935AA">
        <w:rPr>
          <w:rFonts w:ascii="Arial" w:hAnsi="Arial" w:cs="Arial"/>
          <w:sz w:val="24"/>
          <w:szCs w:val="24"/>
        </w:rPr>
        <w:t>minutos</w:t>
      </w:r>
    </w:p>
    <w:p w:rsidR="00EB71C2" w:rsidRPr="007935AA" w:rsidRDefault="00EB71C2" w:rsidP="00EB71C2">
      <w:pPr>
        <w:jc w:val="center"/>
        <w:rPr>
          <w:rFonts w:ascii="Arial" w:hAnsi="Arial" w:cs="Arial"/>
          <w:sz w:val="24"/>
          <w:szCs w:val="24"/>
          <w:u w:val="single"/>
        </w:rPr>
      </w:pPr>
    </w:p>
    <w:p w:rsidR="00EB71C2" w:rsidRPr="007935AA" w:rsidRDefault="00EB71C2" w:rsidP="00301CCC">
      <w:pPr>
        <w:pStyle w:val="Prrafodelista"/>
        <w:numPr>
          <w:ilvl w:val="0"/>
          <w:numId w:val="75"/>
        </w:numPr>
        <w:rPr>
          <w:rFonts w:ascii="Arial" w:hAnsi="Arial" w:cs="Arial"/>
          <w:sz w:val="24"/>
          <w:szCs w:val="24"/>
        </w:rPr>
      </w:pPr>
      <w:r w:rsidRPr="007935AA">
        <w:rPr>
          <w:rFonts w:ascii="Arial" w:hAnsi="Arial" w:cs="Arial"/>
          <w:b/>
          <w:sz w:val="24"/>
          <w:szCs w:val="24"/>
        </w:rPr>
        <w:t>INDICADOR DE EVALUACIÓN:</w:t>
      </w:r>
    </w:p>
    <w:p w:rsidR="00EB71C2" w:rsidRPr="007935AA" w:rsidRDefault="00EB71C2" w:rsidP="00EB71C2">
      <w:pPr>
        <w:spacing w:line="360" w:lineRule="auto"/>
        <w:ind w:left="1416"/>
        <w:rPr>
          <w:rFonts w:ascii="Arial" w:hAnsi="Arial" w:cs="Arial"/>
          <w:sz w:val="24"/>
          <w:szCs w:val="24"/>
        </w:rPr>
      </w:pPr>
      <w:r w:rsidRPr="007935AA">
        <w:rPr>
          <w:rFonts w:ascii="Arial" w:hAnsi="Arial" w:cs="Arial"/>
          <w:sz w:val="24"/>
          <w:szCs w:val="24"/>
        </w:rPr>
        <w:t>Imita el papel de la mamá utilizando materiales convencionales proponiendo nuevos usos</w:t>
      </w:r>
    </w:p>
    <w:p w:rsidR="00EB71C2" w:rsidRPr="007935AA" w:rsidRDefault="00EB71C2" w:rsidP="00EB71C2">
      <w:pPr>
        <w:rPr>
          <w:rFonts w:ascii="Arial" w:hAnsi="Arial" w:cs="Arial"/>
          <w:sz w:val="24"/>
          <w:szCs w:val="24"/>
        </w:rPr>
      </w:pPr>
    </w:p>
    <w:p w:rsidR="00EB71C2" w:rsidRPr="007935AA" w:rsidRDefault="00EB71C2" w:rsidP="00301CCC">
      <w:pPr>
        <w:numPr>
          <w:ilvl w:val="0"/>
          <w:numId w:val="52"/>
        </w:numPr>
        <w:spacing w:after="0" w:line="240" w:lineRule="auto"/>
        <w:contextualSpacing/>
        <w:rPr>
          <w:rFonts w:ascii="Arial" w:hAnsi="Arial" w:cs="Arial"/>
          <w:b/>
          <w:sz w:val="24"/>
          <w:szCs w:val="24"/>
        </w:rPr>
      </w:pPr>
      <w:r w:rsidRPr="007935A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7935AA" w:rsidTr="005C78EF">
        <w:tc>
          <w:tcPr>
            <w:tcW w:w="1710"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4"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8"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Culminación</w:t>
            </w:r>
          </w:p>
        </w:tc>
        <w:tc>
          <w:tcPr>
            <w:tcW w:w="5844" w:type="dxa"/>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inicia la sesión cantando una canción de la mamá:</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¿De qué trata la canción?</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dirá de la mamá?</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ella qué hace por ustedes?</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que utiliza la mamá?</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¿Ustedes le ayudan en casa?</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¿De qué manera?</w:t>
            </w:r>
          </w:p>
          <w:p w:rsidR="00EB71C2" w:rsidRPr="007935AA" w:rsidRDefault="00EB71C2" w:rsidP="005C78EF">
            <w:pPr>
              <w:pStyle w:val="Prrafodelista"/>
              <w:spacing w:line="360" w:lineRule="auto"/>
              <w:ind w:left="303"/>
              <w:jc w:val="both"/>
              <w:rPr>
                <w:rFonts w:ascii="Arial" w:hAnsi="Arial" w:cs="Arial"/>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301CCC">
            <w:pPr>
              <w:pStyle w:val="Prrafodelista"/>
              <w:numPr>
                <w:ilvl w:val="0"/>
                <w:numId w:val="56"/>
              </w:numPr>
              <w:spacing w:line="360" w:lineRule="auto"/>
              <w:jc w:val="both"/>
              <w:rPr>
                <w:rFonts w:ascii="Arial" w:hAnsi="Arial" w:cs="Arial"/>
                <w:sz w:val="24"/>
                <w:szCs w:val="24"/>
              </w:rPr>
            </w:pPr>
            <w:r w:rsidRPr="007935AA">
              <w:rPr>
                <w:rFonts w:ascii="Arial" w:hAnsi="Arial" w:cs="Arial"/>
                <w:sz w:val="24"/>
                <w:szCs w:val="24"/>
              </w:rPr>
              <w:t>¿Les gustaría ponerse en el lugar de mamá?</w:t>
            </w:r>
          </w:p>
          <w:p w:rsidR="00EB71C2" w:rsidRPr="007935AA" w:rsidRDefault="00EB71C2" w:rsidP="005C78EF">
            <w:pPr>
              <w:spacing w:line="360" w:lineRule="auto"/>
              <w:rPr>
                <w:rFonts w:ascii="Arial" w:hAnsi="Arial" w:cs="Arial"/>
                <w:b/>
                <w:sz w:val="24"/>
                <w:szCs w:val="24"/>
              </w:rPr>
            </w:pPr>
            <w:r w:rsidRPr="007935AA">
              <w:rPr>
                <w:rFonts w:ascii="Arial" w:hAnsi="Arial" w:cs="Arial"/>
                <w:b/>
                <w:sz w:val="24"/>
                <w:szCs w:val="24"/>
              </w:rPr>
              <w:t xml:space="preserve">Se declara el tema: </w:t>
            </w:r>
          </w:p>
          <w:p w:rsidR="00EB71C2" w:rsidRPr="007935AA" w:rsidRDefault="00EB71C2" w:rsidP="005C78EF">
            <w:pPr>
              <w:rPr>
                <w:rFonts w:ascii="Arial" w:hAnsi="Arial" w:cs="Arial"/>
                <w:b/>
                <w:sz w:val="24"/>
                <w:szCs w:val="24"/>
              </w:rPr>
            </w:pPr>
            <w:r w:rsidRPr="007935AA">
              <w:rPr>
                <w:rFonts w:ascii="Arial" w:hAnsi="Arial" w:cs="Arial"/>
                <w:b/>
                <w:sz w:val="24"/>
                <w:szCs w:val="24"/>
              </w:rPr>
              <w:t xml:space="preserve">              “Jugamos a la mamá”</w:t>
            </w:r>
          </w:p>
          <w:p w:rsidR="00EB71C2" w:rsidRPr="007935AA" w:rsidRDefault="00EB71C2" w:rsidP="005C78EF">
            <w:pPr>
              <w:spacing w:line="360" w:lineRule="auto"/>
              <w:jc w:val="both"/>
              <w:rPr>
                <w:rFonts w:ascii="Arial" w:hAnsi="Arial" w:cs="Arial"/>
                <w:b/>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Explicará lo que realiza la mamá con ayuda de objetos que se encuentra alrededor de ella en su vida cotidiana.</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les presenta distinto objetos: cocina, escoba, ollas, mesas, sillas, tina, etc.</w:t>
            </w:r>
            <w:r w:rsidR="003750E5">
              <w:rPr>
                <w:rFonts w:ascii="Arial" w:hAnsi="Arial" w:cs="Arial"/>
                <w:sz w:val="24"/>
                <w:szCs w:val="24"/>
              </w:rPr>
              <w:t xml:space="preserve"> </w:t>
            </w:r>
            <w:r w:rsidRPr="007935AA">
              <w:rPr>
                <w:rFonts w:ascii="Arial" w:hAnsi="Arial" w:cs="Arial"/>
                <w:sz w:val="24"/>
                <w:szCs w:val="24"/>
              </w:rPr>
              <w:t>(sector hogar)</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Los niños empiezan a cumplir con e</w:t>
            </w:r>
            <w:r w:rsidR="003750E5">
              <w:rPr>
                <w:rFonts w:ascii="Arial" w:hAnsi="Arial" w:cs="Arial"/>
                <w:sz w:val="24"/>
                <w:szCs w:val="24"/>
              </w:rPr>
              <w:t xml:space="preserve">l rol de la mamá y se divierten, </w:t>
            </w:r>
            <w:r w:rsidR="003750E5">
              <w:rPr>
                <w:rFonts w:ascii="Arial" w:hAnsi="Arial" w:cs="Arial"/>
                <w:sz w:val="24"/>
                <w:szCs w:val="24"/>
              </w:rPr>
              <w:t>desarrollando así un juego</w:t>
            </w:r>
            <w:r w:rsidR="003750E5">
              <w:rPr>
                <w:rFonts w:ascii="Arial" w:hAnsi="Arial" w:cs="Arial"/>
                <w:sz w:val="24"/>
                <w:szCs w:val="24"/>
              </w:rPr>
              <w:t xml:space="preserve"> de roles.</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Luego recortan y pegan lo que se indica en su hoja de trabajo.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lastRenderedPageBreak/>
              <w:t xml:space="preserve">¿Les gustó? </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evalúa el proceso aprendizaje usando una ficha de heteroevaluación de acuerdo a los indicadores considerados. </w:t>
            </w:r>
          </w:p>
        </w:tc>
        <w:tc>
          <w:tcPr>
            <w:tcW w:w="2268" w:type="dxa"/>
          </w:tcPr>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lastRenderedPageBreak/>
              <w:t>Voz humana</w:t>
            </w:r>
          </w:p>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t xml:space="preserve">Canción </w:t>
            </w:r>
          </w:p>
          <w:p w:rsidR="00EB71C2" w:rsidRPr="007935AA" w:rsidRDefault="00EB71C2" w:rsidP="005C78EF">
            <w:pPr>
              <w:spacing w:line="360" w:lineRule="auto"/>
              <w:ind w:left="175"/>
              <w:rPr>
                <w:rFonts w:ascii="Arial" w:hAnsi="Arial" w:cs="Arial"/>
                <w:sz w:val="24"/>
                <w:szCs w:val="24"/>
              </w:rPr>
            </w:pPr>
          </w:p>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t>Tira léxica</w:t>
            </w: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rPr>
                <w:rFonts w:ascii="Arial" w:hAnsi="Arial" w:cs="Arial"/>
                <w:sz w:val="24"/>
                <w:szCs w:val="24"/>
              </w:rPr>
            </w:pPr>
          </w:p>
          <w:p w:rsidR="00EB71C2" w:rsidRPr="007935AA" w:rsidRDefault="00EB71C2" w:rsidP="005C78EF">
            <w:pPr>
              <w:jc w:val="center"/>
              <w:rPr>
                <w:rFonts w:ascii="Arial" w:hAnsi="Arial" w:cs="Arial"/>
                <w:sz w:val="24"/>
                <w:szCs w:val="24"/>
              </w:rPr>
            </w:pPr>
            <w:r w:rsidRPr="007935AA">
              <w:rPr>
                <w:rFonts w:ascii="Arial" w:hAnsi="Arial" w:cs="Arial"/>
                <w:sz w:val="24"/>
                <w:szCs w:val="24"/>
              </w:rPr>
              <w:t>Mandil, cocina, escoba, ollas, mesas, sillas, tina, etc.(sector hogar)</w:t>
            </w:r>
          </w:p>
        </w:tc>
      </w:tr>
    </w:tbl>
    <w:p w:rsidR="00EB71C2" w:rsidRPr="007935AA" w:rsidRDefault="00EB71C2" w:rsidP="00EB71C2">
      <w:pPr>
        <w:rPr>
          <w:rFonts w:ascii="Arial" w:hAnsi="Arial" w:cs="Arial"/>
          <w:sz w:val="24"/>
          <w:szCs w:val="24"/>
        </w:rPr>
      </w:pPr>
    </w:p>
    <w:p w:rsidR="00EB71C2" w:rsidRPr="007935AA" w:rsidRDefault="00EB71C2" w:rsidP="00EB71C2">
      <w:pPr>
        <w:rPr>
          <w:rFonts w:ascii="Arial" w:hAnsi="Arial" w:cs="Arial"/>
          <w:sz w:val="24"/>
          <w:szCs w:val="24"/>
        </w:rPr>
      </w:pPr>
    </w:p>
    <w:p w:rsidR="00EB71C2" w:rsidRPr="007935AA" w:rsidRDefault="00EB71C2" w:rsidP="00301CCC">
      <w:pPr>
        <w:pStyle w:val="Prrafodelista"/>
        <w:numPr>
          <w:ilvl w:val="0"/>
          <w:numId w:val="52"/>
        </w:numPr>
        <w:rPr>
          <w:rFonts w:ascii="Arial" w:hAnsi="Arial" w:cs="Arial"/>
          <w:b/>
          <w:sz w:val="24"/>
          <w:szCs w:val="24"/>
        </w:rPr>
      </w:pPr>
      <w:r w:rsidRPr="007935AA">
        <w:rPr>
          <w:rFonts w:ascii="Arial" w:hAnsi="Arial" w:cs="Arial"/>
          <w:b/>
          <w:sz w:val="24"/>
          <w:szCs w:val="24"/>
        </w:rPr>
        <w:t xml:space="preserve">ANEXOS </w:t>
      </w:r>
    </w:p>
    <w:p w:rsidR="00EB71C2" w:rsidRPr="007935AA" w:rsidRDefault="00EB71C2" w:rsidP="00EB71C2">
      <w:pPr>
        <w:rPr>
          <w:rFonts w:ascii="Arial" w:hAnsi="Arial" w:cs="Arial"/>
          <w:color w:val="FF0000"/>
          <w:sz w:val="24"/>
          <w:szCs w:val="24"/>
        </w:rPr>
      </w:pPr>
      <w:r w:rsidRPr="007935AA">
        <w:rPr>
          <w:rFonts w:ascii="Arial" w:hAnsi="Arial" w:cs="Arial"/>
          <w:noProof/>
          <w:color w:val="FF0000"/>
          <w:sz w:val="24"/>
          <w:szCs w:val="24"/>
          <w:lang w:eastAsia="es-PE"/>
        </w:rPr>
        <mc:AlternateContent>
          <mc:Choice Requires="wps">
            <w:drawing>
              <wp:anchor distT="0" distB="0" distL="114300" distR="114300" simplePos="0" relativeHeight="251882496" behindDoc="0" locked="0" layoutInCell="1" allowOverlap="1" wp14:anchorId="5D786903" wp14:editId="6F61803D">
                <wp:simplePos x="0" y="0"/>
                <wp:positionH relativeFrom="column">
                  <wp:posOffset>1959181</wp:posOffset>
                </wp:positionH>
                <wp:positionV relativeFrom="paragraph">
                  <wp:posOffset>78105</wp:posOffset>
                </wp:positionV>
                <wp:extent cx="1463040" cy="437321"/>
                <wp:effectExtent l="0" t="0" r="22860" b="20320"/>
                <wp:wrapNone/>
                <wp:docPr id="979" name="Rectángulo 979"/>
                <wp:cNvGraphicFramePr/>
                <a:graphic xmlns:a="http://schemas.openxmlformats.org/drawingml/2006/main">
                  <a:graphicData uri="http://schemas.microsoft.com/office/word/2010/wordprocessingShape">
                    <wps:wsp>
                      <wps:cNvSpPr/>
                      <wps:spPr>
                        <a:xfrm>
                          <a:off x="0" y="0"/>
                          <a:ext cx="1463040" cy="437321"/>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Sector cocina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86903" id="Rectángulo 979" o:spid="_x0000_s1081" style="position:absolute;margin-left:154.25pt;margin-top:6.15pt;width:115.2pt;height:34.4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" fillcolor="white [3201]" strokecolor="#f79646 [3209]" strokeweight="2pt">
                <v:textbox>
                  <w:txbxContent>
                    <w:p w:rsidR="00797B9A" w:rsidRDefault="00797B9A" w:rsidP="00EB71C2">
                      <w:pPr>
                        <w:jc w:val="center"/>
                      </w:pPr>
                      <w:r>
                        <w:t xml:space="preserve">Sector cocina </w:t>
                      </w:r>
                    </w:p>
                  </w:txbxContent>
                </v:textbox>
              </v:rect>
            </w:pict>
          </mc:Fallback>
        </mc:AlternateContent>
      </w:r>
    </w:p>
    <w:p w:rsidR="00EB71C2" w:rsidRPr="007935AA" w:rsidRDefault="00EB71C2" w:rsidP="00EB71C2">
      <w:pPr>
        <w:rPr>
          <w:rFonts w:ascii="Arial" w:hAnsi="Arial" w:cs="Arial"/>
          <w:sz w:val="24"/>
          <w:szCs w:val="24"/>
        </w:rPr>
      </w:pPr>
    </w:p>
    <w:p w:rsidR="00EB71C2" w:rsidRPr="007935AA" w:rsidRDefault="003750E5" w:rsidP="003750E5">
      <w:pPr>
        <w:jc w:val="center"/>
        <w:rPr>
          <w:rFonts w:ascii="Arial" w:hAnsi="Arial" w:cs="Arial"/>
          <w:sz w:val="24"/>
          <w:szCs w:val="24"/>
        </w:rPr>
      </w:pPr>
      <w:r w:rsidRPr="007935AA">
        <w:rPr>
          <w:rFonts w:ascii="Arial" w:hAnsi="Arial" w:cs="Arial"/>
          <w:noProof/>
          <w:sz w:val="24"/>
          <w:szCs w:val="24"/>
          <w:lang w:eastAsia="es-PE"/>
        </w:rPr>
        <w:drawing>
          <wp:inline distT="0" distB="0" distL="0" distR="0" wp14:anchorId="64452B07" wp14:editId="4C90A899">
            <wp:extent cx="2781300" cy="2461260"/>
            <wp:effectExtent l="0" t="0" r="0" b="0"/>
            <wp:docPr id="926" name="Imagen 9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relacionad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1756" cy="2470513"/>
                    </a:xfrm>
                    <a:prstGeom prst="rect">
                      <a:avLst/>
                    </a:prstGeom>
                    <a:noFill/>
                    <a:ln>
                      <a:noFill/>
                    </a:ln>
                  </pic:spPr>
                </pic:pic>
              </a:graphicData>
            </a:graphic>
          </wp:inline>
        </w:drawing>
      </w:r>
    </w:p>
    <w:p w:rsidR="00EB71C2" w:rsidRPr="007935AA" w:rsidRDefault="00EB71C2" w:rsidP="00EB71C2">
      <w:pPr>
        <w:rPr>
          <w:rFonts w:ascii="Arial" w:hAnsi="Arial" w:cs="Arial"/>
          <w:sz w:val="24"/>
          <w:szCs w:val="24"/>
        </w:rPr>
      </w:pPr>
    </w:p>
    <w:p w:rsidR="00EB71C2" w:rsidRPr="007935AA" w:rsidRDefault="003750E5" w:rsidP="00EB71C2">
      <w:pPr>
        <w:rPr>
          <w:rFonts w:ascii="Arial" w:hAnsi="Arial" w:cs="Arial"/>
          <w:sz w:val="24"/>
          <w:szCs w:val="24"/>
        </w:rPr>
      </w:pPr>
      <w:r w:rsidRPr="007935AA">
        <w:rPr>
          <w:rFonts w:ascii="Arial" w:hAnsi="Arial" w:cs="Arial"/>
          <w:noProof/>
          <w:color w:val="FF0000"/>
          <w:sz w:val="24"/>
          <w:szCs w:val="24"/>
          <w:highlight w:val="yellow"/>
          <w:lang w:eastAsia="es-PE"/>
        </w:rPr>
        <w:drawing>
          <wp:anchor distT="0" distB="0" distL="114300" distR="114300" simplePos="0" relativeHeight="251881472" behindDoc="1" locked="0" layoutInCell="1" allowOverlap="1" wp14:anchorId="6EB43630" wp14:editId="128FD3C4">
            <wp:simplePos x="0" y="0"/>
            <wp:positionH relativeFrom="column">
              <wp:posOffset>1686279</wp:posOffset>
            </wp:positionH>
            <wp:positionV relativeFrom="paragraph">
              <wp:posOffset>882988</wp:posOffset>
            </wp:positionV>
            <wp:extent cx="1971304" cy="2628405"/>
            <wp:effectExtent l="0" t="0" r="0" b="635"/>
            <wp:wrapNone/>
            <wp:docPr id="927" name="Imagen 927" descr="Resultado de imagen para mama dibujo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mama dibujo animad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1304" cy="2628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5AA">
        <w:rPr>
          <w:rFonts w:ascii="Arial" w:hAnsi="Arial" w:cs="Arial"/>
          <w:noProof/>
          <w:color w:val="FF0000"/>
          <w:sz w:val="24"/>
          <w:szCs w:val="24"/>
          <w:lang w:eastAsia="es-PE"/>
        </w:rPr>
        <mc:AlternateContent>
          <mc:Choice Requires="wps">
            <w:drawing>
              <wp:anchor distT="0" distB="0" distL="114300" distR="114300" simplePos="0" relativeHeight="251883520" behindDoc="0" locked="0" layoutInCell="1" allowOverlap="1" wp14:anchorId="572847BF" wp14:editId="3F5554B6">
                <wp:simplePos x="0" y="0"/>
                <wp:positionH relativeFrom="column">
                  <wp:posOffset>1925188</wp:posOffset>
                </wp:positionH>
                <wp:positionV relativeFrom="paragraph">
                  <wp:posOffset>21813</wp:posOffset>
                </wp:positionV>
                <wp:extent cx="1463040" cy="787179"/>
                <wp:effectExtent l="0" t="0" r="22860" b="13335"/>
                <wp:wrapNone/>
                <wp:docPr id="980" name="Rectángulo 980"/>
                <wp:cNvGraphicFramePr/>
                <a:graphic xmlns:a="http://schemas.openxmlformats.org/drawingml/2006/main">
                  <a:graphicData uri="http://schemas.microsoft.com/office/word/2010/wordprocessingShape">
                    <wps:wsp>
                      <wps:cNvSpPr/>
                      <wps:spPr>
                        <a:xfrm>
                          <a:off x="0" y="0"/>
                          <a:ext cx="1463040" cy="787179"/>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Mamá y sus funciones </w:t>
                            </w:r>
                          </w:p>
                          <w:p w:rsidR="00797B9A" w:rsidRDefault="00797B9A" w:rsidP="00EB71C2">
                            <w:pPr>
                              <w:jc w:val="center"/>
                            </w:pPr>
                            <w:r>
                              <w:t>Canción CD: Rosy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2847BF" id="Rectángulo 980" o:spid="_x0000_s1082" style="position:absolute;margin-left:151.6pt;margin-top:1.7pt;width:115.2pt;height:62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" fillcolor="white [3201]" strokecolor="#f79646 [3209]" strokeweight="2pt">
                <v:textbox>
                  <w:txbxContent>
                    <w:p w:rsidR="00797B9A" w:rsidRDefault="00797B9A" w:rsidP="00EB71C2">
                      <w:pPr>
                        <w:jc w:val="center"/>
                      </w:pPr>
                      <w:r>
                        <w:t xml:space="preserve">Mamá y sus funciones </w:t>
                      </w:r>
                    </w:p>
                    <w:p w:rsidR="00797B9A" w:rsidRDefault="00797B9A" w:rsidP="00EB71C2">
                      <w:pPr>
                        <w:jc w:val="center"/>
                      </w:pPr>
                      <w:r>
                        <w:t>Canción CD: Rosy</w:t>
                      </w:r>
                    </w:p>
                  </w:txbxContent>
                </v:textbox>
              </v:rect>
            </w:pict>
          </mc:Fallback>
        </mc:AlternateContent>
      </w:r>
      <w:r w:rsidR="00EB71C2" w:rsidRPr="007935AA">
        <w:rPr>
          <w:rFonts w:ascii="Arial" w:hAnsi="Arial" w:cs="Arial"/>
          <w:b/>
          <w:sz w:val="24"/>
          <w:szCs w:val="24"/>
          <w:u w:val="single"/>
        </w:rPr>
        <w:br w:type="page"/>
      </w: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N°11:</w:t>
      </w:r>
    </w:p>
    <w:p w:rsidR="00EB71C2" w:rsidRPr="007935AA" w:rsidRDefault="00EB71C2" w:rsidP="00EB71C2">
      <w:pPr>
        <w:rPr>
          <w:rFonts w:ascii="Arial" w:hAnsi="Arial" w:cs="Arial"/>
          <w:b/>
          <w:sz w:val="24"/>
          <w:szCs w:val="24"/>
          <w:u w:val="single"/>
        </w:rPr>
      </w:pPr>
    </w:p>
    <w:p w:rsidR="00EB71C2" w:rsidRPr="007935AA" w:rsidRDefault="00EB71C2" w:rsidP="00301CCC">
      <w:pPr>
        <w:pStyle w:val="Prrafodelista"/>
        <w:numPr>
          <w:ilvl w:val="0"/>
          <w:numId w:val="77"/>
        </w:numPr>
        <w:spacing w:line="240" w:lineRule="auto"/>
        <w:rPr>
          <w:rFonts w:ascii="Arial" w:hAnsi="Arial" w:cs="Arial"/>
          <w:b/>
          <w:sz w:val="24"/>
          <w:szCs w:val="24"/>
        </w:rPr>
      </w:pPr>
      <w:r w:rsidRPr="007935AA">
        <w:rPr>
          <w:rFonts w:ascii="Arial" w:hAnsi="Arial" w:cs="Arial"/>
          <w:b/>
          <w:sz w:val="24"/>
          <w:szCs w:val="24"/>
        </w:rPr>
        <w:t>DATOS INFORMATIVOS:</w:t>
      </w:r>
    </w:p>
    <w:p w:rsidR="00EB71C2" w:rsidRPr="007935AA" w:rsidRDefault="00EB71C2" w:rsidP="00E63658">
      <w:pPr>
        <w:spacing w:line="240" w:lineRule="auto"/>
        <w:ind w:left="1985"/>
        <w:contextualSpacing/>
        <w:rPr>
          <w:rFonts w:ascii="Arial" w:hAnsi="Arial" w:cs="Arial"/>
          <w:sz w:val="24"/>
          <w:szCs w:val="24"/>
        </w:rPr>
      </w:pPr>
    </w:p>
    <w:p w:rsidR="00EB71C2" w:rsidRPr="007935AA" w:rsidRDefault="00EB71C2" w:rsidP="00301CCC">
      <w:pPr>
        <w:pStyle w:val="Prrafodelista"/>
        <w:numPr>
          <w:ilvl w:val="1"/>
          <w:numId w:val="102"/>
        </w:numPr>
        <w:spacing w:after="0" w:line="240" w:lineRule="auto"/>
        <w:ind w:left="1985"/>
        <w:jc w:val="both"/>
        <w:rPr>
          <w:rFonts w:ascii="Arial" w:hAnsi="Arial" w:cs="Arial"/>
          <w:sz w:val="24"/>
          <w:szCs w:val="24"/>
          <w:lang w:val="es-ES_tradnl"/>
        </w:rPr>
      </w:pPr>
      <w:r w:rsidRPr="00E63658">
        <w:rPr>
          <w:rFonts w:ascii="Arial" w:hAnsi="Arial" w:cs="Arial"/>
          <w:b/>
          <w:sz w:val="24"/>
          <w:szCs w:val="24"/>
          <w:lang w:val="es-ES_tradnl"/>
        </w:rPr>
        <w:t>Institución Educativa</w:t>
      </w:r>
      <w:r w:rsidRPr="007935AA">
        <w:rPr>
          <w:rFonts w:ascii="Arial" w:hAnsi="Arial" w:cs="Arial"/>
          <w:sz w:val="24"/>
          <w:szCs w:val="24"/>
          <w:lang w:val="es-ES_tradnl"/>
        </w:rPr>
        <w:t>:</w:t>
      </w:r>
      <w:r w:rsidRPr="007935AA">
        <w:rPr>
          <w:rFonts w:ascii="Arial" w:hAnsi="Arial" w:cs="Arial"/>
          <w:b/>
          <w:sz w:val="24"/>
          <w:szCs w:val="24"/>
        </w:rPr>
        <w:t xml:space="preserve">   </w:t>
      </w:r>
      <w:r w:rsidRPr="007935AA">
        <w:rPr>
          <w:rFonts w:ascii="Arial" w:hAnsi="Arial" w:cs="Arial"/>
          <w:sz w:val="24"/>
          <w:szCs w:val="24"/>
        </w:rPr>
        <w:t>I.E.I. Nº 047 Capullitos de María.</w:t>
      </w:r>
    </w:p>
    <w:p w:rsidR="00EB71C2" w:rsidRPr="007935AA" w:rsidRDefault="00EB71C2" w:rsidP="00301CCC">
      <w:pPr>
        <w:pStyle w:val="Prrafodelista"/>
        <w:numPr>
          <w:ilvl w:val="1"/>
          <w:numId w:val="102"/>
        </w:numPr>
        <w:spacing w:after="0" w:line="240" w:lineRule="auto"/>
        <w:ind w:left="1985"/>
        <w:rPr>
          <w:rFonts w:ascii="Arial" w:hAnsi="Arial" w:cs="Arial"/>
          <w:b/>
          <w:sz w:val="24"/>
          <w:szCs w:val="24"/>
        </w:rPr>
      </w:pPr>
      <w:r w:rsidRPr="007935AA">
        <w:rPr>
          <w:rFonts w:ascii="Arial" w:hAnsi="Arial" w:cs="Arial"/>
          <w:b/>
          <w:sz w:val="24"/>
          <w:szCs w:val="24"/>
        </w:rPr>
        <w:t xml:space="preserve">Edad: </w:t>
      </w:r>
      <w:r w:rsidRPr="007935AA">
        <w:rPr>
          <w:rFonts w:ascii="Arial" w:hAnsi="Arial" w:cs="Arial"/>
          <w:sz w:val="24"/>
          <w:szCs w:val="24"/>
        </w:rPr>
        <w:t>5 años</w:t>
      </w:r>
    </w:p>
    <w:p w:rsidR="00EB71C2" w:rsidRPr="00E63658" w:rsidRDefault="00EB71C2" w:rsidP="00301CCC">
      <w:pPr>
        <w:pStyle w:val="Prrafodelista"/>
        <w:numPr>
          <w:ilvl w:val="1"/>
          <w:numId w:val="102"/>
        </w:numPr>
        <w:spacing w:after="0" w:line="240" w:lineRule="auto"/>
        <w:ind w:left="1985"/>
        <w:rPr>
          <w:rFonts w:ascii="Arial" w:hAnsi="Arial" w:cs="Arial"/>
          <w:sz w:val="24"/>
          <w:szCs w:val="24"/>
        </w:rPr>
      </w:pPr>
      <w:r w:rsidRPr="00E63658">
        <w:rPr>
          <w:rFonts w:ascii="Arial" w:hAnsi="Arial" w:cs="Arial"/>
          <w:b/>
          <w:sz w:val="24"/>
          <w:szCs w:val="24"/>
        </w:rPr>
        <w:t xml:space="preserve">Turno: </w:t>
      </w:r>
      <w:r w:rsidRPr="00E63658">
        <w:rPr>
          <w:rFonts w:ascii="Arial" w:hAnsi="Arial" w:cs="Arial"/>
          <w:sz w:val="24"/>
          <w:szCs w:val="24"/>
        </w:rPr>
        <w:t>TARDE</w:t>
      </w:r>
    </w:p>
    <w:p w:rsidR="00EB71C2" w:rsidRPr="00E63658" w:rsidRDefault="00EB71C2" w:rsidP="00301CCC">
      <w:pPr>
        <w:pStyle w:val="Prrafodelista"/>
        <w:numPr>
          <w:ilvl w:val="1"/>
          <w:numId w:val="102"/>
        </w:numPr>
        <w:spacing w:after="0" w:line="240" w:lineRule="auto"/>
        <w:ind w:left="1985"/>
        <w:rPr>
          <w:rFonts w:ascii="Arial" w:hAnsi="Arial" w:cs="Arial"/>
          <w:b/>
          <w:sz w:val="24"/>
          <w:szCs w:val="24"/>
        </w:rPr>
      </w:pPr>
      <w:r w:rsidRPr="00E63658">
        <w:rPr>
          <w:rFonts w:ascii="Arial" w:hAnsi="Arial" w:cs="Arial"/>
          <w:b/>
          <w:sz w:val="24"/>
          <w:szCs w:val="24"/>
        </w:rPr>
        <w:t xml:space="preserve">Área: </w:t>
      </w:r>
      <w:r w:rsidRPr="00E63658">
        <w:rPr>
          <w:rFonts w:ascii="Arial" w:hAnsi="Arial" w:cs="Arial"/>
          <w:sz w:val="24"/>
          <w:szCs w:val="24"/>
        </w:rPr>
        <w:t xml:space="preserve">Comunicación </w:t>
      </w:r>
    </w:p>
    <w:p w:rsidR="00EB71C2" w:rsidRPr="00E63658" w:rsidRDefault="00EB71C2" w:rsidP="00301CCC">
      <w:pPr>
        <w:pStyle w:val="Prrafodelista"/>
        <w:numPr>
          <w:ilvl w:val="1"/>
          <w:numId w:val="102"/>
        </w:numPr>
        <w:spacing w:after="0" w:line="240" w:lineRule="auto"/>
        <w:ind w:left="1985"/>
        <w:rPr>
          <w:rFonts w:ascii="Arial" w:hAnsi="Arial" w:cs="Arial"/>
          <w:b/>
          <w:sz w:val="24"/>
          <w:szCs w:val="24"/>
          <w:u w:val="single"/>
        </w:rPr>
      </w:pPr>
      <w:r w:rsidRPr="00E63658">
        <w:rPr>
          <w:rFonts w:ascii="Arial" w:hAnsi="Arial" w:cs="Arial"/>
          <w:b/>
          <w:sz w:val="24"/>
          <w:szCs w:val="24"/>
        </w:rPr>
        <w:t>Tema: “</w:t>
      </w:r>
      <w:r w:rsidR="00DD1352" w:rsidRPr="00DD1352">
        <w:rPr>
          <w:rFonts w:ascii="Arial" w:hAnsi="Arial" w:cs="Arial"/>
          <w:sz w:val="24"/>
          <w:szCs w:val="24"/>
        </w:rPr>
        <w:t>juego de construcción</w:t>
      </w:r>
      <w:r w:rsidRPr="00DD1352">
        <w:rPr>
          <w:rFonts w:ascii="Arial" w:hAnsi="Arial" w:cs="Arial"/>
          <w:sz w:val="24"/>
          <w:szCs w:val="24"/>
        </w:rPr>
        <w:t>”</w:t>
      </w:r>
    </w:p>
    <w:p w:rsidR="00EB71C2" w:rsidRPr="007935AA" w:rsidRDefault="00EB71C2" w:rsidP="00301CCC">
      <w:pPr>
        <w:pStyle w:val="Prrafodelista"/>
        <w:numPr>
          <w:ilvl w:val="1"/>
          <w:numId w:val="102"/>
        </w:numPr>
        <w:spacing w:after="0" w:line="240" w:lineRule="auto"/>
        <w:ind w:left="1985"/>
        <w:rPr>
          <w:rFonts w:ascii="Arial" w:hAnsi="Arial" w:cs="Arial"/>
          <w:sz w:val="24"/>
          <w:szCs w:val="24"/>
        </w:rPr>
      </w:pPr>
      <w:r w:rsidRPr="007935AA">
        <w:rPr>
          <w:rFonts w:ascii="Arial" w:hAnsi="Arial" w:cs="Arial"/>
          <w:b/>
          <w:sz w:val="24"/>
          <w:szCs w:val="24"/>
        </w:rPr>
        <w:t>Fecha</w:t>
      </w:r>
      <w:r w:rsidRPr="00DD1352">
        <w:rPr>
          <w:rFonts w:ascii="Arial" w:hAnsi="Arial" w:cs="Arial"/>
          <w:sz w:val="24"/>
          <w:szCs w:val="24"/>
        </w:rPr>
        <w:t>:         6 de julio del 2016</w:t>
      </w:r>
      <w:r w:rsidRPr="007935AA">
        <w:rPr>
          <w:rFonts w:ascii="Arial" w:hAnsi="Arial" w:cs="Arial"/>
          <w:b/>
          <w:sz w:val="24"/>
          <w:szCs w:val="24"/>
        </w:rPr>
        <w:t xml:space="preserve">                                   </w:t>
      </w:r>
    </w:p>
    <w:p w:rsidR="00EB71C2" w:rsidRPr="00E63658" w:rsidRDefault="00EB71C2" w:rsidP="00301CCC">
      <w:pPr>
        <w:pStyle w:val="Prrafodelista"/>
        <w:numPr>
          <w:ilvl w:val="1"/>
          <w:numId w:val="102"/>
        </w:numPr>
        <w:spacing w:after="0" w:line="240" w:lineRule="auto"/>
        <w:ind w:left="1985"/>
        <w:rPr>
          <w:rFonts w:ascii="Arial" w:hAnsi="Arial" w:cs="Arial"/>
          <w:b/>
          <w:sz w:val="24"/>
          <w:szCs w:val="24"/>
        </w:rPr>
      </w:pPr>
      <w:r w:rsidRPr="00E63658">
        <w:rPr>
          <w:rFonts w:ascii="Arial" w:hAnsi="Arial" w:cs="Arial"/>
          <w:b/>
          <w:sz w:val="24"/>
          <w:szCs w:val="24"/>
        </w:rPr>
        <w:t xml:space="preserve">Profesora de aula:  </w:t>
      </w:r>
      <w:r w:rsidRPr="00DD1352">
        <w:rPr>
          <w:rFonts w:ascii="Arial" w:hAnsi="Arial" w:cs="Arial"/>
          <w:sz w:val="24"/>
          <w:szCs w:val="24"/>
        </w:rPr>
        <w:t>Stany Heredia Rivas</w:t>
      </w:r>
      <w:r w:rsidRPr="00E63658">
        <w:rPr>
          <w:rFonts w:ascii="Arial" w:hAnsi="Arial" w:cs="Arial"/>
          <w:b/>
          <w:sz w:val="24"/>
          <w:szCs w:val="24"/>
        </w:rPr>
        <w:t xml:space="preserve">                    </w:t>
      </w:r>
    </w:p>
    <w:p w:rsidR="00EB71C2" w:rsidRPr="007935AA" w:rsidRDefault="00EB71C2" w:rsidP="00301CCC">
      <w:pPr>
        <w:pStyle w:val="Prrafodelista"/>
        <w:numPr>
          <w:ilvl w:val="1"/>
          <w:numId w:val="102"/>
        </w:numPr>
        <w:spacing w:after="0" w:line="240" w:lineRule="auto"/>
        <w:ind w:left="1985"/>
        <w:rPr>
          <w:rFonts w:ascii="Arial" w:hAnsi="Arial" w:cs="Arial"/>
          <w:b/>
          <w:sz w:val="24"/>
          <w:szCs w:val="24"/>
        </w:rPr>
      </w:pPr>
      <w:del w:id="83" w:author="Pissani Fupuy" w:date="2017-02-14T23:39:00Z">
        <w:r w:rsidRPr="007935AA" w:rsidDel="00D238EF">
          <w:rPr>
            <w:rFonts w:ascii="Arial" w:hAnsi="Arial" w:cs="Arial"/>
            <w:b/>
            <w:sz w:val="24"/>
            <w:szCs w:val="24"/>
          </w:rPr>
          <w:delText>Alumna practicante</w:delText>
        </w:r>
      </w:del>
      <w:ins w:id="84" w:author="Pissani Fupuy" w:date="2017-02-14T23:39:00Z">
        <w:r w:rsidR="00D238EF">
          <w:rPr>
            <w:rFonts w:ascii="Arial" w:hAnsi="Arial" w:cs="Arial"/>
            <w:b/>
            <w:sz w:val="24"/>
            <w:szCs w:val="24"/>
          </w:rPr>
          <w:t>Investigadoras</w:t>
        </w:r>
      </w:ins>
      <w:r w:rsidRPr="007935AA">
        <w:rPr>
          <w:rFonts w:ascii="Arial" w:hAnsi="Arial" w:cs="Arial"/>
          <w:b/>
          <w:sz w:val="24"/>
          <w:szCs w:val="24"/>
        </w:rPr>
        <w:t xml:space="preserve">:       </w:t>
      </w:r>
      <w:r w:rsidRPr="007935AA">
        <w:rPr>
          <w:rFonts w:ascii="Arial" w:hAnsi="Arial" w:cs="Arial"/>
          <w:sz w:val="24"/>
          <w:szCs w:val="24"/>
        </w:rPr>
        <w:t xml:space="preserve">       Chacón Araujo, Silvia Tatiana</w:t>
      </w:r>
    </w:p>
    <w:p w:rsidR="00EB71C2" w:rsidRPr="003750E5" w:rsidRDefault="00EB71C2" w:rsidP="003750E5">
      <w:pPr>
        <w:spacing w:after="0" w:line="240" w:lineRule="auto"/>
        <w:ind w:left="4254" w:firstLine="709"/>
        <w:rPr>
          <w:rFonts w:ascii="Arial" w:hAnsi="Arial" w:cs="Arial"/>
          <w:sz w:val="24"/>
          <w:szCs w:val="24"/>
        </w:rPr>
      </w:pPr>
      <w:r w:rsidRPr="003750E5">
        <w:rPr>
          <w:rFonts w:ascii="Arial" w:hAnsi="Arial" w:cs="Arial"/>
          <w:sz w:val="24"/>
          <w:szCs w:val="24"/>
        </w:rPr>
        <w:t>Pissani Fupuy Liliana Patricia</w:t>
      </w:r>
    </w:p>
    <w:p w:rsidR="00EB71C2" w:rsidRPr="007935AA" w:rsidRDefault="00EB71C2" w:rsidP="00EB71C2">
      <w:pPr>
        <w:pStyle w:val="Prrafodelista"/>
        <w:spacing w:line="360" w:lineRule="auto"/>
        <w:ind w:left="1500"/>
        <w:rPr>
          <w:rFonts w:ascii="Arial" w:hAnsi="Arial" w:cs="Arial"/>
          <w:sz w:val="24"/>
          <w:szCs w:val="24"/>
        </w:rPr>
      </w:pPr>
    </w:p>
    <w:p w:rsidR="00EB71C2" w:rsidRPr="007935AA" w:rsidRDefault="00EB71C2" w:rsidP="00301CCC">
      <w:pPr>
        <w:pStyle w:val="Prrafodelista"/>
        <w:numPr>
          <w:ilvl w:val="0"/>
          <w:numId w:val="77"/>
        </w:numPr>
        <w:spacing w:after="0" w:line="240" w:lineRule="auto"/>
        <w:rPr>
          <w:rFonts w:ascii="Arial" w:hAnsi="Arial" w:cs="Arial"/>
          <w:b/>
          <w:sz w:val="24"/>
          <w:szCs w:val="24"/>
        </w:rPr>
      </w:pPr>
      <w:r w:rsidRPr="007935AA">
        <w:rPr>
          <w:rFonts w:ascii="Arial" w:hAnsi="Arial" w:cs="Arial"/>
          <w:b/>
          <w:sz w:val="24"/>
          <w:szCs w:val="24"/>
        </w:rPr>
        <w:t>DATOS INFORMATIVOS DE LA SESIÓN:</w:t>
      </w:r>
    </w:p>
    <w:p w:rsidR="00EB71C2" w:rsidRPr="007935AA" w:rsidRDefault="00EB71C2" w:rsidP="00EB71C2">
      <w:pPr>
        <w:spacing w:after="0" w:line="240" w:lineRule="auto"/>
        <w:ind w:left="1080"/>
        <w:contextualSpacing/>
        <w:rPr>
          <w:rFonts w:ascii="Arial" w:hAnsi="Arial" w:cs="Arial"/>
          <w:sz w:val="24"/>
          <w:szCs w:val="24"/>
        </w:rPr>
      </w:pPr>
    </w:p>
    <w:p w:rsidR="00EB71C2" w:rsidRPr="007935AA" w:rsidRDefault="00EB71C2" w:rsidP="00301CCC">
      <w:pPr>
        <w:numPr>
          <w:ilvl w:val="1"/>
          <w:numId w:val="77"/>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Denominación de la Actividad:</w:t>
      </w:r>
    </w:p>
    <w:p w:rsidR="00EB71C2" w:rsidRPr="007935AA" w:rsidRDefault="00EB71C2" w:rsidP="00EB71C2">
      <w:pPr>
        <w:spacing w:after="0" w:line="240" w:lineRule="auto"/>
        <w:ind w:left="4253"/>
        <w:rPr>
          <w:rFonts w:ascii="Arial" w:hAnsi="Arial" w:cs="Arial"/>
          <w:b/>
          <w:sz w:val="24"/>
          <w:szCs w:val="24"/>
          <w:u w:val="single"/>
        </w:rPr>
      </w:pPr>
      <w:r w:rsidRPr="007935AA">
        <w:rPr>
          <w:rFonts w:ascii="Arial" w:hAnsi="Arial" w:cs="Arial"/>
          <w:b/>
          <w:sz w:val="24"/>
          <w:szCs w:val="24"/>
        </w:rPr>
        <w:t xml:space="preserve">  “Elaboramos juguetes con cartones reciclados”</w:t>
      </w:r>
    </w:p>
    <w:p w:rsidR="00EB71C2" w:rsidRPr="007935AA" w:rsidRDefault="00EB71C2" w:rsidP="00EB71C2">
      <w:pPr>
        <w:spacing w:after="0" w:line="240" w:lineRule="auto"/>
        <w:ind w:left="5664"/>
        <w:rPr>
          <w:rFonts w:ascii="Arial" w:hAnsi="Arial" w:cs="Arial"/>
          <w:sz w:val="24"/>
          <w:szCs w:val="24"/>
          <w:lang w:val="es-ES_tradnl"/>
        </w:rPr>
      </w:pPr>
    </w:p>
    <w:p w:rsidR="00EB71C2" w:rsidRPr="007935AA" w:rsidRDefault="00EB71C2" w:rsidP="00301CCC">
      <w:pPr>
        <w:numPr>
          <w:ilvl w:val="1"/>
          <w:numId w:val="77"/>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construcción, ellos pondrán su imaginación y construirán cosas divertidas y nuevas.</w:t>
      </w:r>
    </w:p>
    <w:p w:rsidR="00EB71C2" w:rsidRPr="007935AA" w:rsidRDefault="00EB71C2" w:rsidP="00EB71C2">
      <w:pPr>
        <w:spacing w:line="360" w:lineRule="auto"/>
        <w:ind w:left="1276"/>
        <w:jc w:val="both"/>
        <w:rPr>
          <w:rFonts w:ascii="Arial" w:hAnsi="Arial" w:cs="Arial"/>
          <w:sz w:val="24"/>
          <w:szCs w:val="24"/>
        </w:rPr>
      </w:pPr>
    </w:p>
    <w:p w:rsidR="00EB71C2" w:rsidRPr="007935AA" w:rsidRDefault="00EB71C2" w:rsidP="00301CCC">
      <w:pPr>
        <w:numPr>
          <w:ilvl w:val="1"/>
          <w:numId w:val="77"/>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Duración:</w:t>
      </w:r>
    </w:p>
    <w:p w:rsidR="00EB71C2" w:rsidRPr="007935AA" w:rsidRDefault="00EB71C2" w:rsidP="00301CCC">
      <w:pPr>
        <w:pStyle w:val="Prrafodelista"/>
        <w:numPr>
          <w:ilvl w:val="0"/>
          <w:numId w:val="76"/>
        </w:numPr>
        <w:spacing w:before="240"/>
        <w:rPr>
          <w:rFonts w:ascii="Arial" w:hAnsi="Arial" w:cs="Arial"/>
          <w:sz w:val="24"/>
          <w:szCs w:val="24"/>
        </w:rPr>
      </w:pPr>
      <w:r w:rsidRPr="007935AA">
        <w:rPr>
          <w:rFonts w:ascii="Arial" w:hAnsi="Arial" w:cs="Arial"/>
          <w:sz w:val="24"/>
          <w:szCs w:val="24"/>
        </w:rPr>
        <w:t>minutos</w:t>
      </w:r>
    </w:p>
    <w:p w:rsidR="00EB71C2" w:rsidRPr="007935AA" w:rsidRDefault="00EB71C2" w:rsidP="00EB71C2">
      <w:pPr>
        <w:jc w:val="center"/>
        <w:rPr>
          <w:rFonts w:ascii="Arial" w:hAnsi="Arial" w:cs="Arial"/>
          <w:sz w:val="24"/>
          <w:szCs w:val="24"/>
          <w:u w:val="single"/>
        </w:rPr>
      </w:pPr>
    </w:p>
    <w:p w:rsidR="00EB71C2" w:rsidRPr="007935AA" w:rsidRDefault="00EB71C2" w:rsidP="00301CCC">
      <w:pPr>
        <w:pStyle w:val="Prrafodelista"/>
        <w:numPr>
          <w:ilvl w:val="0"/>
          <w:numId w:val="77"/>
        </w:numPr>
        <w:rPr>
          <w:rFonts w:ascii="Arial" w:hAnsi="Arial" w:cs="Arial"/>
          <w:sz w:val="24"/>
          <w:szCs w:val="24"/>
        </w:rPr>
      </w:pPr>
      <w:r w:rsidRPr="007935AA">
        <w:rPr>
          <w:rFonts w:ascii="Arial" w:hAnsi="Arial" w:cs="Arial"/>
          <w:b/>
          <w:sz w:val="24"/>
          <w:szCs w:val="24"/>
        </w:rPr>
        <w:t>INDICADOR DE EVALUACIÓN:</w:t>
      </w:r>
    </w:p>
    <w:p w:rsidR="00EB71C2" w:rsidRPr="007935AA" w:rsidRDefault="00EB71C2" w:rsidP="00EB71C2">
      <w:pPr>
        <w:pStyle w:val="Prrafodelista"/>
        <w:ind w:left="1429"/>
        <w:rPr>
          <w:rFonts w:ascii="Arial" w:hAnsi="Arial" w:cs="Arial"/>
          <w:sz w:val="24"/>
          <w:szCs w:val="24"/>
        </w:rPr>
      </w:pPr>
      <w:r w:rsidRPr="007935AA">
        <w:rPr>
          <w:rFonts w:ascii="Arial" w:hAnsi="Arial" w:cs="Arial"/>
          <w:sz w:val="24"/>
          <w:szCs w:val="24"/>
        </w:rPr>
        <w:t>Construye sus trabajos de material reciclable de manera novedosa.</w:t>
      </w:r>
    </w:p>
    <w:p w:rsidR="00EB71C2" w:rsidRPr="007935AA" w:rsidRDefault="00EB71C2" w:rsidP="00EB71C2">
      <w:pPr>
        <w:rPr>
          <w:rFonts w:ascii="Arial" w:hAnsi="Arial" w:cs="Arial"/>
          <w:sz w:val="24"/>
          <w:szCs w:val="24"/>
        </w:rPr>
      </w:pPr>
    </w:p>
    <w:p w:rsidR="00EB71C2" w:rsidRPr="007935AA" w:rsidRDefault="00EB71C2" w:rsidP="00EB71C2">
      <w:pPr>
        <w:rPr>
          <w:rFonts w:ascii="Arial" w:hAnsi="Arial" w:cs="Arial"/>
          <w:sz w:val="24"/>
          <w:szCs w:val="24"/>
        </w:rPr>
      </w:pPr>
    </w:p>
    <w:p w:rsidR="00EB71C2" w:rsidRPr="007935AA" w:rsidRDefault="00EB71C2" w:rsidP="00301CCC">
      <w:pPr>
        <w:pStyle w:val="Prrafodelista"/>
        <w:numPr>
          <w:ilvl w:val="0"/>
          <w:numId w:val="77"/>
        </w:numPr>
        <w:spacing w:after="0" w:line="240" w:lineRule="auto"/>
        <w:rPr>
          <w:rFonts w:ascii="Arial" w:hAnsi="Arial" w:cs="Arial"/>
          <w:b/>
          <w:sz w:val="24"/>
          <w:szCs w:val="24"/>
        </w:rPr>
      </w:pPr>
      <w:r w:rsidRPr="007935A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7935AA" w:rsidTr="005C78EF">
        <w:tc>
          <w:tcPr>
            <w:tcW w:w="1710"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4"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8" w:type="dxa"/>
            <w:vAlign w:val="center"/>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lastRenderedPageBreak/>
              <w:t>Culminación</w:t>
            </w:r>
          </w:p>
        </w:tc>
        <w:tc>
          <w:tcPr>
            <w:tcW w:w="5844" w:type="dxa"/>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lastRenderedPageBreak/>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inicia la sesión recibiendo un saco gigante bien amarrado con distintos materiales: </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será esto?</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¿Para qué sirve?</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colores tiene?</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¿Lo han visto alguna vez?</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¿Han hecho algunos trabajos con estos materiales?</w:t>
            </w:r>
          </w:p>
          <w:p w:rsidR="00EB71C2" w:rsidRPr="007935AA" w:rsidRDefault="00EB71C2" w:rsidP="00301CCC">
            <w:pPr>
              <w:pStyle w:val="Prrafodelista"/>
              <w:numPr>
                <w:ilvl w:val="0"/>
                <w:numId w:val="53"/>
              </w:numPr>
              <w:spacing w:line="360" w:lineRule="auto"/>
              <w:ind w:left="633"/>
              <w:jc w:val="both"/>
              <w:rPr>
                <w:rFonts w:ascii="Arial" w:hAnsi="Arial" w:cs="Arial"/>
                <w:sz w:val="24"/>
                <w:szCs w:val="24"/>
              </w:rPr>
            </w:pPr>
            <w:r w:rsidRPr="007935AA">
              <w:rPr>
                <w:rFonts w:ascii="Arial" w:hAnsi="Arial" w:cs="Arial"/>
                <w:sz w:val="24"/>
                <w:szCs w:val="24"/>
              </w:rPr>
              <w:t>¿Qué forma tienen?</w:t>
            </w:r>
          </w:p>
          <w:p w:rsidR="00EB71C2" w:rsidRPr="007935AA" w:rsidRDefault="00EB71C2" w:rsidP="005C78EF">
            <w:pPr>
              <w:pStyle w:val="Prrafodelista"/>
              <w:spacing w:line="360" w:lineRule="auto"/>
              <w:ind w:left="303"/>
              <w:jc w:val="both"/>
              <w:rPr>
                <w:rFonts w:ascii="Arial" w:hAnsi="Arial" w:cs="Arial"/>
                <w:sz w:val="24"/>
                <w:szCs w:val="24"/>
              </w:rPr>
            </w:pPr>
          </w:p>
          <w:p w:rsidR="00EB71C2" w:rsidRPr="007935AA" w:rsidRDefault="00EB71C2" w:rsidP="005C78EF">
            <w:pPr>
              <w:pStyle w:val="Prrafodelista"/>
              <w:spacing w:line="360" w:lineRule="auto"/>
              <w:ind w:left="303"/>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¿Qué podemos hacer con este material?</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declara el tema:</w:t>
            </w:r>
          </w:p>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“Elaboramos juguetes con cartones reciclados”</w:t>
            </w:r>
          </w:p>
          <w:p w:rsidR="00EB71C2" w:rsidRPr="007935AA" w:rsidRDefault="00EB71C2" w:rsidP="005C78EF">
            <w:pPr>
              <w:spacing w:line="360" w:lineRule="auto"/>
              <w:jc w:val="center"/>
              <w:rPr>
                <w:rFonts w:ascii="Arial" w:hAnsi="Arial" w:cs="Arial"/>
                <w:b/>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Antes de entregar el material establecemos normas en el salón para su debido uso, pues algunos materiales son peligrosos.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La maestra explicará y entregará el material a los niños y ellos, con ayuda de la docente, inventarán y crearán sus propios juguetes mientras explican lo que están haciendo.</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Al finalizar de construir, dejamos reposar por un momento, y </w:t>
            </w:r>
            <w:r w:rsidR="003750E5">
              <w:rPr>
                <w:rFonts w:ascii="Arial" w:hAnsi="Arial" w:cs="Arial"/>
                <w:sz w:val="24"/>
                <w:szCs w:val="24"/>
              </w:rPr>
              <w:t xml:space="preserve">luego expondrán lo que hicieron, </w:t>
            </w:r>
            <w:r w:rsidR="003750E5">
              <w:rPr>
                <w:rFonts w:ascii="Arial" w:hAnsi="Arial" w:cs="Arial"/>
                <w:sz w:val="24"/>
                <w:szCs w:val="24"/>
              </w:rPr>
              <w:t>desarrollando así un juego</w:t>
            </w:r>
            <w:r w:rsidR="003750E5">
              <w:rPr>
                <w:rFonts w:ascii="Arial" w:hAnsi="Arial" w:cs="Arial"/>
                <w:sz w:val="24"/>
                <w:szCs w:val="24"/>
              </w:rPr>
              <w:t xml:space="preserve"> de construcción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¿Les gustó? </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evalúa el proceso aprendizaje usando una ficha de heteroevaluación de acuerdo a los indicadores considerados. </w:t>
            </w:r>
          </w:p>
        </w:tc>
        <w:tc>
          <w:tcPr>
            <w:tcW w:w="2268" w:type="dxa"/>
          </w:tcPr>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Saco gigante</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Cuerda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Cajas de cartón</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Chapitas</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Pintura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Tijeras</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Goma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Cinta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Canción</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 xml:space="preserve">Voz humana </w:t>
            </w: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   </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   </w:t>
            </w:r>
          </w:p>
        </w:tc>
      </w:tr>
    </w:tbl>
    <w:p w:rsidR="00EB71C2" w:rsidRPr="007935AA" w:rsidRDefault="00EB71C2" w:rsidP="00EB71C2">
      <w:pPr>
        <w:rPr>
          <w:rFonts w:ascii="Arial" w:hAnsi="Arial" w:cs="Arial"/>
          <w:sz w:val="24"/>
          <w:szCs w:val="24"/>
        </w:rPr>
      </w:pPr>
    </w:p>
    <w:p w:rsidR="00EB71C2" w:rsidRPr="007935AA" w:rsidRDefault="00EB71C2" w:rsidP="00EB71C2">
      <w:pPr>
        <w:rPr>
          <w:rFonts w:ascii="Arial" w:hAnsi="Arial" w:cs="Arial"/>
          <w:b/>
          <w:sz w:val="24"/>
          <w:szCs w:val="24"/>
        </w:rPr>
      </w:pPr>
    </w:p>
    <w:p w:rsidR="00EB71C2" w:rsidRPr="007935AA" w:rsidRDefault="00EB71C2" w:rsidP="00301CCC">
      <w:pPr>
        <w:pStyle w:val="Prrafodelista"/>
        <w:numPr>
          <w:ilvl w:val="0"/>
          <w:numId w:val="77"/>
        </w:numPr>
        <w:rPr>
          <w:rFonts w:ascii="Arial" w:hAnsi="Arial" w:cs="Arial"/>
          <w:b/>
          <w:sz w:val="24"/>
          <w:szCs w:val="24"/>
        </w:rPr>
      </w:pPr>
      <w:r w:rsidRPr="007935AA">
        <w:rPr>
          <w:rFonts w:ascii="Arial" w:hAnsi="Arial" w:cs="Arial"/>
          <w:b/>
          <w:sz w:val="24"/>
          <w:szCs w:val="24"/>
        </w:rPr>
        <w:t xml:space="preserve">ANEXOS </w:t>
      </w:r>
    </w:p>
    <w:p w:rsidR="00EB71C2" w:rsidRPr="007935AA" w:rsidRDefault="003750E5" w:rsidP="00EB71C2">
      <w:pPr>
        <w:rPr>
          <w:rFonts w:ascii="Arial" w:hAnsi="Arial" w:cs="Arial"/>
          <w:sz w:val="24"/>
          <w:szCs w:val="24"/>
        </w:rPr>
      </w:pPr>
      <w:r w:rsidRPr="007935AA">
        <w:rPr>
          <w:rFonts w:ascii="Arial" w:hAnsi="Arial" w:cs="Arial"/>
          <w:noProof/>
          <w:sz w:val="24"/>
          <w:szCs w:val="24"/>
          <w:lang w:eastAsia="es-PE"/>
        </w:rPr>
        <mc:AlternateContent>
          <mc:Choice Requires="wps">
            <w:drawing>
              <wp:anchor distT="0" distB="0" distL="114300" distR="114300" simplePos="0" relativeHeight="251886592" behindDoc="0" locked="0" layoutInCell="1" allowOverlap="1" wp14:anchorId="4DBBBAEF" wp14:editId="35FF46DB">
                <wp:simplePos x="0" y="0"/>
                <wp:positionH relativeFrom="column">
                  <wp:posOffset>1358413</wp:posOffset>
                </wp:positionH>
                <wp:positionV relativeFrom="paragraph">
                  <wp:posOffset>105022</wp:posOffset>
                </wp:positionV>
                <wp:extent cx="3034602" cy="743578"/>
                <wp:effectExtent l="0" t="0" r="13970" b="19050"/>
                <wp:wrapNone/>
                <wp:docPr id="981" name="Rectángulo 981"/>
                <wp:cNvGraphicFramePr/>
                <a:graphic xmlns:a="http://schemas.openxmlformats.org/drawingml/2006/main">
                  <a:graphicData uri="http://schemas.microsoft.com/office/word/2010/wordprocessingShape">
                    <wps:wsp>
                      <wps:cNvSpPr/>
                      <wps:spPr>
                        <a:xfrm>
                          <a:off x="0" y="0"/>
                          <a:ext cx="3034602" cy="743578"/>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3750E5" w:rsidRDefault="00797B9A" w:rsidP="00EB71C2">
                            <w:pPr>
                              <w:jc w:val="center"/>
                              <w:rPr>
                                <w:rFonts w:ascii="Arial" w:hAnsi="Arial" w:cs="Arial"/>
                                <w:sz w:val="24"/>
                                <w:szCs w:val="24"/>
                              </w:rPr>
                            </w:pPr>
                            <w:r w:rsidRPr="003750E5">
                              <w:rPr>
                                <w:rFonts w:ascii="Arial" w:hAnsi="Arial" w:cs="Arial"/>
                                <w:sz w:val="24"/>
                                <w:szCs w:val="24"/>
                              </w:rPr>
                              <w:t xml:space="preserve">Cajas de cartón con chapitas para trabajar el juego de construcción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BBAEF" id="Rectángulo 981" o:spid="_x0000_s1083" style="position:absolute;margin-left:106.95pt;margin-top:8.25pt;width:238.95pt;height:58.5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" fillcolor="white [3201]" strokecolor="#f79646 [3209]" strokeweight="2pt">
                <v:textbox>
                  <w:txbxContent>
                    <w:p w:rsidR="00797B9A" w:rsidRPr="003750E5" w:rsidRDefault="00797B9A" w:rsidP="00EB71C2">
                      <w:pPr>
                        <w:jc w:val="center"/>
                        <w:rPr>
                          <w:rFonts w:ascii="Arial" w:hAnsi="Arial" w:cs="Arial"/>
                          <w:sz w:val="24"/>
                          <w:szCs w:val="24"/>
                        </w:rPr>
                      </w:pPr>
                      <w:r w:rsidRPr="003750E5">
                        <w:rPr>
                          <w:rFonts w:ascii="Arial" w:hAnsi="Arial" w:cs="Arial"/>
                          <w:sz w:val="24"/>
                          <w:szCs w:val="24"/>
                        </w:rPr>
                        <w:t xml:space="preserve">Cajas de cartón con chapitas para trabajar el juego de construcción </w:t>
                      </w:r>
                    </w:p>
                  </w:txbxContent>
                </v:textbox>
              </v:rect>
            </w:pict>
          </mc:Fallback>
        </mc:AlternateContent>
      </w:r>
      <w:r w:rsidRPr="007935AA">
        <w:rPr>
          <w:rFonts w:ascii="Arial" w:hAnsi="Arial" w:cs="Arial"/>
          <w:noProof/>
          <w:sz w:val="24"/>
          <w:szCs w:val="24"/>
          <w:lang w:eastAsia="es-PE"/>
        </w:rPr>
        <w:drawing>
          <wp:anchor distT="0" distB="0" distL="114300" distR="114300" simplePos="0" relativeHeight="251884544" behindDoc="1" locked="0" layoutInCell="1" allowOverlap="1" wp14:anchorId="236DB3E0" wp14:editId="429A5C2F">
            <wp:simplePos x="0" y="0"/>
            <wp:positionH relativeFrom="column">
              <wp:posOffset>2938079</wp:posOffset>
            </wp:positionH>
            <wp:positionV relativeFrom="paragraph">
              <wp:posOffset>1074543</wp:posOffset>
            </wp:positionV>
            <wp:extent cx="2638425" cy="3171825"/>
            <wp:effectExtent l="0" t="0" r="9525" b="9525"/>
            <wp:wrapNone/>
            <wp:docPr id="932" name="Imagen 932" descr="Resultado de imagen para chapitas de botel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chapitas de botell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8425"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5AA">
        <w:rPr>
          <w:rFonts w:ascii="Arial" w:hAnsi="Arial" w:cs="Arial"/>
          <w:noProof/>
          <w:sz w:val="24"/>
          <w:szCs w:val="24"/>
          <w:lang w:eastAsia="es-PE"/>
        </w:rPr>
        <w:drawing>
          <wp:anchor distT="0" distB="0" distL="114300" distR="114300" simplePos="0" relativeHeight="251885568" behindDoc="1" locked="0" layoutInCell="1" allowOverlap="1" wp14:anchorId="0EB83A6D" wp14:editId="4CA61108">
            <wp:simplePos x="0" y="0"/>
            <wp:positionH relativeFrom="margin">
              <wp:align>left</wp:align>
            </wp:positionH>
            <wp:positionV relativeFrom="paragraph">
              <wp:posOffset>1148732</wp:posOffset>
            </wp:positionV>
            <wp:extent cx="2711834" cy="2828925"/>
            <wp:effectExtent l="0" t="0" r="0" b="0"/>
            <wp:wrapNone/>
            <wp:docPr id="931" name="Imagen 931" descr="Resultado de imagen para CAJAS DE CARTON CHAP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CAJAS DE CARTON CHAPI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H="1">
                      <a:off x="0" y="0"/>
                      <a:ext cx="2711834"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C2" w:rsidRPr="007935AA">
        <w:rPr>
          <w:rFonts w:ascii="Arial" w:hAnsi="Arial" w:cs="Arial"/>
          <w:sz w:val="24"/>
          <w:szCs w:val="24"/>
        </w:rPr>
        <w:br w:type="page"/>
      </w:r>
    </w:p>
    <w:p w:rsidR="00EB71C2" w:rsidRPr="007935AA" w:rsidRDefault="00EB71C2" w:rsidP="00EB71C2">
      <w:pPr>
        <w:jc w:val="center"/>
        <w:rPr>
          <w:rFonts w:ascii="Arial" w:hAnsi="Arial" w:cs="Arial"/>
          <w:b/>
          <w:sz w:val="24"/>
          <w:szCs w:val="24"/>
          <w:u w:val="single"/>
        </w:rPr>
      </w:pPr>
      <w:r w:rsidRPr="007935AA">
        <w:rPr>
          <w:rFonts w:ascii="Arial" w:hAnsi="Arial" w:cs="Arial"/>
          <w:b/>
          <w:sz w:val="24"/>
          <w:szCs w:val="24"/>
          <w:u w:val="single"/>
        </w:rPr>
        <w:lastRenderedPageBreak/>
        <w:t>SESIÓN N°12:</w:t>
      </w:r>
    </w:p>
    <w:p w:rsidR="00E63658" w:rsidRDefault="00E63658" w:rsidP="00E63658">
      <w:pPr>
        <w:jc w:val="center"/>
        <w:rPr>
          <w:rFonts w:ascii="Arial" w:hAnsi="Arial" w:cs="Arial"/>
          <w:sz w:val="24"/>
          <w:szCs w:val="24"/>
          <w:u w:val="single"/>
        </w:rPr>
      </w:pPr>
    </w:p>
    <w:p w:rsidR="00E63658" w:rsidRPr="00E63658" w:rsidRDefault="00E63658" w:rsidP="00301CCC">
      <w:pPr>
        <w:pStyle w:val="Prrafodelista"/>
        <w:numPr>
          <w:ilvl w:val="0"/>
          <w:numId w:val="103"/>
        </w:numPr>
        <w:spacing w:line="240" w:lineRule="auto"/>
        <w:rPr>
          <w:rFonts w:ascii="Arial" w:hAnsi="Arial" w:cs="Arial"/>
          <w:b/>
          <w:sz w:val="24"/>
          <w:szCs w:val="24"/>
        </w:rPr>
      </w:pPr>
      <w:r w:rsidRPr="00E63658">
        <w:rPr>
          <w:rFonts w:ascii="Arial" w:hAnsi="Arial" w:cs="Arial"/>
          <w:b/>
          <w:sz w:val="24"/>
          <w:szCs w:val="24"/>
        </w:rPr>
        <w:t>DATOS INFORMATIVOS:</w:t>
      </w:r>
    </w:p>
    <w:p w:rsidR="00E63658" w:rsidRDefault="00E63658" w:rsidP="00E63658">
      <w:pPr>
        <w:spacing w:line="240" w:lineRule="auto"/>
        <w:ind w:left="1080"/>
        <w:contextualSpacing/>
        <w:rPr>
          <w:rFonts w:ascii="Arial" w:hAnsi="Arial" w:cs="Arial"/>
          <w:sz w:val="24"/>
          <w:szCs w:val="24"/>
        </w:rPr>
      </w:pPr>
    </w:p>
    <w:p w:rsidR="00E63658" w:rsidRDefault="00E63658" w:rsidP="00301CCC">
      <w:pPr>
        <w:pStyle w:val="Prrafodelista"/>
        <w:numPr>
          <w:ilvl w:val="1"/>
          <w:numId w:val="104"/>
        </w:numPr>
        <w:spacing w:after="0" w:line="240" w:lineRule="auto"/>
        <w:rPr>
          <w:rFonts w:ascii="Arial" w:hAnsi="Arial" w:cs="Arial"/>
          <w:b/>
          <w:sz w:val="24"/>
          <w:szCs w:val="24"/>
        </w:rPr>
      </w:pPr>
      <w:r w:rsidRPr="003750E5">
        <w:rPr>
          <w:rFonts w:ascii="Arial" w:hAnsi="Arial" w:cs="Arial"/>
          <w:b/>
          <w:sz w:val="24"/>
          <w:szCs w:val="24"/>
          <w:lang w:val="es-ES_tradnl"/>
        </w:rPr>
        <w:t>Institución Educativa:</w:t>
      </w:r>
      <w:r>
        <w:rPr>
          <w:rFonts w:ascii="Arial" w:hAnsi="Arial" w:cs="Arial"/>
          <w:b/>
          <w:sz w:val="24"/>
          <w:szCs w:val="24"/>
        </w:rPr>
        <w:t xml:space="preserve">   </w:t>
      </w:r>
      <w:r>
        <w:rPr>
          <w:rFonts w:ascii="Arial" w:hAnsi="Arial" w:cs="Arial"/>
          <w:sz w:val="24"/>
          <w:szCs w:val="24"/>
        </w:rPr>
        <w:t>I.E.I. Nº 047 Capullitos de María.</w:t>
      </w:r>
    </w:p>
    <w:p w:rsidR="00E63658" w:rsidRDefault="00E63658" w:rsidP="00301CCC">
      <w:pPr>
        <w:numPr>
          <w:ilvl w:val="1"/>
          <w:numId w:val="104"/>
        </w:numPr>
        <w:spacing w:after="0" w:line="240" w:lineRule="auto"/>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E63658" w:rsidRDefault="00E63658" w:rsidP="00301CCC">
      <w:pPr>
        <w:numPr>
          <w:ilvl w:val="1"/>
          <w:numId w:val="104"/>
        </w:numPr>
        <w:spacing w:after="0" w:line="240" w:lineRule="auto"/>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E63658" w:rsidRDefault="00E63658" w:rsidP="00301CCC">
      <w:pPr>
        <w:pStyle w:val="Prrafodelista"/>
        <w:numPr>
          <w:ilvl w:val="1"/>
          <w:numId w:val="104"/>
        </w:numPr>
        <w:spacing w:after="0" w:line="240" w:lineRule="auto"/>
        <w:rPr>
          <w:rFonts w:ascii="Arial" w:hAnsi="Arial" w:cs="Arial"/>
          <w:b/>
          <w:sz w:val="24"/>
          <w:szCs w:val="24"/>
        </w:rPr>
      </w:pPr>
      <w:r>
        <w:rPr>
          <w:rFonts w:ascii="Arial" w:hAnsi="Arial" w:cs="Arial"/>
          <w:sz w:val="24"/>
          <w:szCs w:val="24"/>
        </w:rPr>
        <w:t>Área:</w:t>
      </w:r>
      <w:r>
        <w:rPr>
          <w:rFonts w:ascii="Arial" w:hAnsi="Arial" w:cs="Arial"/>
          <w:b/>
          <w:sz w:val="24"/>
          <w:szCs w:val="24"/>
        </w:rPr>
        <w:t xml:space="preserve"> </w:t>
      </w:r>
      <w:r>
        <w:rPr>
          <w:rFonts w:ascii="Arial" w:hAnsi="Arial" w:cs="Arial"/>
          <w:sz w:val="24"/>
          <w:szCs w:val="24"/>
        </w:rPr>
        <w:t xml:space="preserve">Comunicación </w:t>
      </w:r>
    </w:p>
    <w:p w:rsidR="00E63658" w:rsidRDefault="00E63658" w:rsidP="00301CCC">
      <w:pPr>
        <w:pStyle w:val="Prrafodelista"/>
        <w:numPr>
          <w:ilvl w:val="1"/>
          <w:numId w:val="104"/>
        </w:numPr>
        <w:spacing w:after="0" w:line="240" w:lineRule="auto"/>
        <w:rPr>
          <w:rFonts w:ascii="Arial" w:hAnsi="Arial" w:cs="Arial"/>
          <w:b/>
          <w:sz w:val="24"/>
          <w:szCs w:val="24"/>
          <w:u w:val="single"/>
        </w:rPr>
      </w:pPr>
      <w:r>
        <w:rPr>
          <w:rFonts w:ascii="Arial" w:hAnsi="Arial" w:cs="Arial"/>
          <w:b/>
          <w:sz w:val="24"/>
          <w:szCs w:val="24"/>
        </w:rPr>
        <w:t>Tema: “</w:t>
      </w:r>
      <w:r w:rsidR="00DD1352">
        <w:rPr>
          <w:rFonts w:ascii="Arial" w:hAnsi="Arial" w:cs="Arial"/>
          <w:sz w:val="24"/>
          <w:szCs w:val="24"/>
        </w:rPr>
        <w:t>juego dramático</w:t>
      </w:r>
      <w:r>
        <w:rPr>
          <w:rFonts w:ascii="Arial" w:hAnsi="Arial" w:cs="Arial"/>
          <w:b/>
          <w:sz w:val="24"/>
          <w:szCs w:val="24"/>
        </w:rPr>
        <w:t>”</w:t>
      </w:r>
    </w:p>
    <w:p w:rsidR="00E63658" w:rsidRDefault="00E63658" w:rsidP="00301CCC">
      <w:pPr>
        <w:pStyle w:val="Prrafodelista"/>
        <w:numPr>
          <w:ilvl w:val="1"/>
          <w:numId w:val="104"/>
        </w:numPr>
        <w:spacing w:after="0" w:line="240" w:lineRule="auto"/>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8 julio del 2016</w:t>
      </w:r>
      <w:r>
        <w:rPr>
          <w:rFonts w:ascii="Arial" w:hAnsi="Arial" w:cs="Arial"/>
          <w:b/>
          <w:sz w:val="24"/>
          <w:szCs w:val="24"/>
        </w:rPr>
        <w:t xml:space="preserve">                                           </w:t>
      </w:r>
    </w:p>
    <w:p w:rsidR="00E63658" w:rsidRDefault="00E63658" w:rsidP="00301CCC">
      <w:pPr>
        <w:pStyle w:val="Prrafodelista"/>
        <w:numPr>
          <w:ilvl w:val="1"/>
          <w:numId w:val="104"/>
        </w:numPr>
        <w:spacing w:after="0" w:line="240" w:lineRule="auto"/>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b/>
          <w:sz w:val="24"/>
          <w:szCs w:val="24"/>
        </w:rPr>
        <w:t xml:space="preserve">                   </w:t>
      </w:r>
    </w:p>
    <w:p w:rsidR="00E63658" w:rsidRDefault="00E63658" w:rsidP="00301CCC">
      <w:pPr>
        <w:pStyle w:val="Prrafodelista"/>
        <w:numPr>
          <w:ilvl w:val="1"/>
          <w:numId w:val="104"/>
        </w:numPr>
        <w:spacing w:after="0" w:line="240" w:lineRule="auto"/>
        <w:rPr>
          <w:rFonts w:ascii="Arial" w:hAnsi="Arial" w:cs="Arial"/>
          <w:b/>
          <w:sz w:val="24"/>
          <w:szCs w:val="24"/>
        </w:rPr>
      </w:pPr>
      <w:del w:id="85" w:author="Pissani Fupuy" w:date="2017-02-14T23:39:00Z">
        <w:r w:rsidDel="00D238EF">
          <w:rPr>
            <w:rFonts w:ascii="Arial" w:hAnsi="Arial" w:cs="Arial"/>
            <w:b/>
            <w:sz w:val="24"/>
            <w:szCs w:val="24"/>
          </w:rPr>
          <w:delText>Alumna practicante</w:delText>
        </w:r>
      </w:del>
      <w:ins w:id="86"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E63658" w:rsidRDefault="00E63658" w:rsidP="00E63658">
      <w:pPr>
        <w:pStyle w:val="Prrafodelista"/>
        <w:spacing w:after="0" w:line="240" w:lineRule="auto"/>
        <w:ind w:left="5103"/>
        <w:rPr>
          <w:rFonts w:ascii="Arial" w:hAnsi="Arial" w:cs="Arial"/>
          <w:sz w:val="24"/>
          <w:szCs w:val="24"/>
        </w:rPr>
      </w:pPr>
      <w:r>
        <w:rPr>
          <w:rFonts w:ascii="Arial" w:hAnsi="Arial" w:cs="Arial"/>
          <w:sz w:val="24"/>
          <w:szCs w:val="24"/>
        </w:rPr>
        <w:t>Pissani Fupuy Liliana Patricia</w:t>
      </w:r>
    </w:p>
    <w:p w:rsidR="00E63658" w:rsidRDefault="00E63658" w:rsidP="00E63658">
      <w:pPr>
        <w:pStyle w:val="Prrafodelista"/>
        <w:spacing w:line="360" w:lineRule="auto"/>
        <w:ind w:left="1500"/>
        <w:rPr>
          <w:rFonts w:ascii="Arial" w:hAnsi="Arial" w:cs="Arial"/>
          <w:sz w:val="24"/>
          <w:szCs w:val="24"/>
        </w:rPr>
      </w:pPr>
    </w:p>
    <w:p w:rsidR="00E63658" w:rsidRPr="00E63658" w:rsidRDefault="00E63658" w:rsidP="00301CCC">
      <w:pPr>
        <w:numPr>
          <w:ilvl w:val="0"/>
          <w:numId w:val="103"/>
        </w:numPr>
        <w:spacing w:after="0" w:line="240" w:lineRule="auto"/>
        <w:contextualSpacing/>
        <w:rPr>
          <w:rFonts w:ascii="Arial" w:hAnsi="Arial" w:cs="Arial"/>
          <w:b/>
          <w:sz w:val="24"/>
          <w:szCs w:val="24"/>
        </w:rPr>
      </w:pPr>
      <w:r w:rsidRPr="00E63658">
        <w:rPr>
          <w:rFonts w:ascii="Arial" w:hAnsi="Arial" w:cs="Arial"/>
          <w:b/>
          <w:sz w:val="24"/>
          <w:szCs w:val="24"/>
        </w:rPr>
        <w:t>DATOS INFORMATIVOS DE LA SESIÓN:</w:t>
      </w:r>
    </w:p>
    <w:p w:rsidR="00E63658" w:rsidRDefault="00E63658" w:rsidP="00E63658">
      <w:pPr>
        <w:spacing w:after="0" w:line="240" w:lineRule="auto"/>
        <w:ind w:left="1080"/>
        <w:contextualSpacing/>
        <w:rPr>
          <w:rFonts w:ascii="Arial" w:hAnsi="Arial" w:cs="Arial"/>
          <w:sz w:val="24"/>
          <w:szCs w:val="24"/>
        </w:rPr>
      </w:pPr>
    </w:p>
    <w:p w:rsidR="00E63658" w:rsidRDefault="00E63658" w:rsidP="00301CCC">
      <w:pPr>
        <w:pStyle w:val="Prrafodelista"/>
        <w:numPr>
          <w:ilvl w:val="1"/>
          <w:numId w:val="105"/>
        </w:numPr>
        <w:spacing w:after="0" w:line="240" w:lineRule="auto"/>
        <w:rPr>
          <w:rFonts w:ascii="Arial" w:hAnsi="Arial" w:cs="Arial"/>
          <w:sz w:val="24"/>
          <w:szCs w:val="24"/>
          <w:lang w:val="es-ES_tradnl"/>
        </w:rPr>
      </w:pPr>
      <w:r>
        <w:rPr>
          <w:rFonts w:ascii="Arial" w:hAnsi="Arial" w:cs="Arial"/>
          <w:sz w:val="24"/>
          <w:szCs w:val="24"/>
          <w:lang w:val="es-ES_tradnl"/>
        </w:rPr>
        <w:t>Denominación de la Actividad:</w:t>
      </w:r>
    </w:p>
    <w:p w:rsidR="00E63658" w:rsidRDefault="00E63658" w:rsidP="00E63658">
      <w:pPr>
        <w:spacing w:after="0" w:line="240" w:lineRule="auto"/>
        <w:ind w:left="4253"/>
        <w:rPr>
          <w:rFonts w:ascii="Arial" w:hAnsi="Arial" w:cs="Arial"/>
          <w:b/>
          <w:sz w:val="24"/>
          <w:szCs w:val="24"/>
        </w:rPr>
      </w:pPr>
      <w:r>
        <w:rPr>
          <w:rFonts w:ascii="Arial" w:hAnsi="Arial" w:cs="Arial"/>
          <w:b/>
          <w:sz w:val="24"/>
          <w:szCs w:val="24"/>
        </w:rPr>
        <w:t>“Dramatizamos nuevos cuentos”</w:t>
      </w:r>
    </w:p>
    <w:p w:rsidR="00E63658" w:rsidRDefault="00E63658" w:rsidP="00E63658">
      <w:pPr>
        <w:spacing w:after="0" w:line="240" w:lineRule="auto"/>
        <w:ind w:left="4253"/>
        <w:rPr>
          <w:rFonts w:ascii="Arial" w:hAnsi="Arial" w:cs="Arial"/>
          <w:b/>
          <w:sz w:val="24"/>
          <w:szCs w:val="24"/>
          <w:u w:val="single"/>
        </w:rPr>
      </w:pPr>
    </w:p>
    <w:p w:rsidR="00E63658" w:rsidRDefault="00E63658" w:rsidP="00301CCC">
      <w:pPr>
        <w:pStyle w:val="Prrafodelista"/>
        <w:numPr>
          <w:ilvl w:val="1"/>
          <w:numId w:val="105"/>
        </w:numPr>
        <w:spacing w:after="0" w:line="240" w:lineRule="auto"/>
        <w:rPr>
          <w:rFonts w:ascii="Arial" w:hAnsi="Arial" w:cs="Arial"/>
          <w:sz w:val="24"/>
          <w:szCs w:val="24"/>
          <w:lang w:val="es-ES_tradnl"/>
        </w:rPr>
      </w:pPr>
      <w:r>
        <w:rPr>
          <w:rFonts w:ascii="Arial" w:hAnsi="Arial" w:cs="Arial"/>
          <w:sz w:val="24"/>
          <w:szCs w:val="24"/>
          <w:lang w:val="es-ES_tradnl"/>
        </w:rPr>
        <w:t>Justificación</w:t>
      </w:r>
    </w:p>
    <w:p w:rsidR="00E63658" w:rsidRDefault="00E63658" w:rsidP="00E63658">
      <w:pPr>
        <w:spacing w:line="360" w:lineRule="auto"/>
        <w:ind w:left="1276"/>
        <w:rPr>
          <w:rFonts w:ascii="Arial" w:hAnsi="Arial" w:cs="Arial"/>
          <w:sz w:val="24"/>
          <w:szCs w:val="24"/>
        </w:rPr>
      </w:pPr>
    </w:p>
    <w:p w:rsidR="00E63658" w:rsidRDefault="00E63658" w:rsidP="00E63658">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dramático, ellos pondrán su imaginación y dramatizarán diversos personajes, objetos o movimientos.</w:t>
      </w:r>
    </w:p>
    <w:p w:rsidR="00E63658" w:rsidRDefault="00E63658" w:rsidP="00E63658">
      <w:pPr>
        <w:spacing w:line="360" w:lineRule="auto"/>
        <w:ind w:left="1276"/>
        <w:jc w:val="both"/>
        <w:rPr>
          <w:rFonts w:ascii="Arial" w:hAnsi="Arial" w:cs="Arial"/>
          <w:sz w:val="24"/>
          <w:szCs w:val="24"/>
        </w:rPr>
      </w:pPr>
    </w:p>
    <w:p w:rsidR="00E63658" w:rsidRDefault="00E63658" w:rsidP="00301CCC">
      <w:pPr>
        <w:pStyle w:val="Prrafodelista"/>
        <w:numPr>
          <w:ilvl w:val="1"/>
          <w:numId w:val="105"/>
        </w:numPr>
        <w:spacing w:after="0" w:line="240" w:lineRule="auto"/>
        <w:rPr>
          <w:rFonts w:ascii="Arial" w:hAnsi="Arial" w:cs="Arial"/>
          <w:sz w:val="24"/>
          <w:szCs w:val="24"/>
          <w:lang w:val="es-ES_tradnl"/>
        </w:rPr>
      </w:pPr>
      <w:r>
        <w:rPr>
          <w:rFonts w:ascii="Arial" w:hAnsi="Arial" w:cs="Arial"/>
          <w:sz w:val="24"/>
          <w:szCs w:val="24"/>
          <w:lang w:val="es-ES_tradnl"/>
        </w:rPr>
        <w:t>Duración:</w:t>
      </w:r>
    </w:p>
    <w:p w:rsidR="00E63658" w:rsidRDefault="00E63658" w:rsidP="00301CCC">
      <w:pPr>
        <w:pStyle w:val="Prrafodelista"/>
        <w:numPr>
          <w:ilvl w:val="0"/>
          <w:numId w:val="106"/>
        </w:numPr>
        <w:spacing w:before="240"/>
        <w:rPr>
          <w:rFonts w:ascii="Arial" w:hAnsi="Arial" w:cs="Arial"/>
          <w:sz w:val="24"/>
          <w:szCs w:val="24"/>
        </w:rPr>
      </w:pPr>
      <w:r>
        <w:rPr>
          <w:rFonts w:ascii="Arial" w:hAnsi="Arial" w:cs="Arial"/>
          <w:sz w:val="24"/>
          <w:szCs w:val="24"/>
        </w:rPr>
        <w:t>miinutos</w:t>
      </w:r>
    </w:p>
    <w:p w:rsidR="00E63658" w:rsidRDefault="00E63658" w:rsidP="00E63658">
      <w:pPr>
        <w:pStyle w:val="Prrafodelista"/>
        <w:spacing w:before="240"/>
        <w:ind w:left="2832"/>
        <w:rPr>
          <w:rFonts w:ascii="Arial" w:hAnsi="Arial" w:cs="Arial"/>
          <w:sz w:val="24"/>
          <w:szCs w:val="24"/>
        </w:rPr>
      </w:pPr>
    </w:p>
    <w:p w:rsidR="00E63658" w:rsidRPr="00E63658" w:rsidRDefault="00E63658" w:rsidP="00301CCC">
      <w:pPr>
        <w:pStyle w:val="Prrafodelista"/>
        <w:numPr>
          <w:ilvl w:val="0"/>
          <w:numId w:val="103"/>
        </w:numPr>
        <w:spacing w:before="240" w:after="160" w:line="256" w:lineRule="auto"/>
        <w:rPr>
          <w:rFonts w:ascii="Arial" w:hAnsi="Arial" w:cs="Arial"/>
          <w:b/>
          <w:sz w:val="24"/>
          <w:szCs w:val="24"/>
        </w:rPr>
      </w:pPr>
      <w:r w:rsidRPr="00E63658">
        <w:rPr>
          <w:rFonts w:ascii="Arial" w:hAnsi="Arial" w:cs="Arial"/>
          <w:b/>
          <w:sz w:val="24"/>
          <w:szCs w:val="24"/>
        </w:rPr>
        <w:t>INDICADOR DE EVALUACIÓN:</w:t>
      </w:r>
    </w:p>
    <w:p w:rsidR="00E63658" w:rsidRDefault="00E63658" w:rsidP="00E63658">
      <w:pPr>
        <w:ind w:left="2835"/>
        <w:rPr>
          <w:rFonts w:ascii="Arial" w:hAnsi="Arial" w:cs="Arial"/>
          <w:sz w:val="24"/>
          <w:szCs w:val="24"/>
        </w:rPr>
      </w:pPr>
      <w:r>
        <w:rPr>
          <w:rFonts w:ascii="Arial" w:hAnsi="Arial" w:cs="Arial"/>
          <w:sz w:val="24"/>
          <w:szCs w:val="24"/>
        </w:rPr>
        <w:t>Participa en juegos dramáticos aportando ideas y representando escenarios, personajes en historias diversas</w:t>
      </w:r>
      <w:r w:rsidR="003750E5">
        <w:rPr>
          <w:rFonts w:ascii="Arial" w:hAnsi="Arial" w:cs="Arial"/>
          <w:sz w:val="24"/>
          <w:szCs w:val="24"/>
        </w:rPr>
        <w:t>.</w:t>
      </w:r>
    </w:p>
    <w:p w:rsidR="003750E5" w:rsidRDefault="003750E5" w:rsidP="00E63658">
      <w:pPr>
        <w:ind w:left="2835"/>
        <w:rPr>
          <w:rFonts w:ascii="Arial" w:hAnsi="Arial" w:cs="Arial"/>
          <w:sz w:val="24"/>
          <w:szCs w:val="24"/>
          <w:u w:val="single"/>
        </w:rPr>
      </w:pPr>
    </w:p>
    <w:p w:rsidR="00E63658" w:rsidRDefault="00E63658" w:rsidP="00E63658">
      <w:pPr>
        <w:spacing w:after="0" w:line="240" w:lineRule="auto"/>
        <w:contextualSpacing/>
        <w:rPr>
          <w:rFonts w:ascii="Arial" w:hAnsi="Arial" w:cs="Arial"/>
          <w:sz w:val="24"/>
          <w:szCs w:val="24"/>
          <w:u w:val="single"/>
        </w:rPr>
      </w:pPr>
    </w:p>
    <w:p w:rsidR="00E63658" w:rsidRDefault="00E63658" w:rsidP="00E63658">
      <w:pPr>
        <w:spacing w:after="0" w:line="240" w:lineRule="auto"/>
        <w:contextualSpacing/>
        <w:rPr>
          <w:rFonts w:ascii="Arial" w:hAnsi="Arial" w:cs="Arial"/>
          <w:sz w:val="24"/>
          <w:szCs w:val="24"/>
          <w:u w:val="single"/>
        </w:rPr>
      </w:pPr>
    </w:p>
    <w:p w:rsidR="00E63658" w:rsidRPr="00E63658" w:rsidRDefault="00E63658" w:rsidP="00301CCC">
      <w:pPr>
        <w:pStyle w:val="Prrafodelista"/>
        <w:numPr>
          <w:ilvl w:val="0"/>
          <w:numId w:val="103"/>
        </w:numPr>
        <w:spacing w:after="0" w:line="240" w:lineRule="auto"/>
        <w:rPr>
          <w:rFonts w:ascii="Arial" w:hAnsi="Arial" w:cs="Arial"/>
          <w:b/>
          <w:sz w:val="24"/>
          <w:szCs w:val="24"/>
        </w:rPr>
      </w:pPr>
      <w:r w:rsidRPr="00E63658">
        <w:rPr>
          <w:rFonts w:ascii="Arial" w:hAnsi="Arial" w:cs="Arial"/>
          <w:b/>
          <w:sz w:val="24"/>
          <w:szCs w:val="24"/>
        </w:rPr>
        <w:lastRenderedPageBreak/>
        <w:t>DESARROLLO DE LA SESIÓN:</w:t>
      </w:r>
    </w:p>
    <w:p w:rsidR="00E63658" w:rsidRDefault="00E63658" w:rsidP="00E63658">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63658" w:rsidTr="00E63658">
        <w:tc>
          <w:tcPr>
            <w:tcW w:w="1710"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Recursos</w:t>
            </w:r>
          </w:p>
        </w:tc>
      </w:tr>
      <w:tr w:rsidR="00E63658" w:rsidTr="00E63658">
        <w:tc>
          <w:tcPr>
            <w:tcW w:w="1710"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rPr>
                <w:rFonts w:ascii="Arial" w:hAnsi="Arial" w:cs="Arial"/>
                <w:sz w:val="24"/>
                <w:szCs w:val="24"/>
              </w:rPr>
            </w:pPr>
            <w:r>
              <w:rPr>
                <w:rFonts w:ascii="Arial" w:hAnsi="Arial" w:cs="Arial"/>
                <w:sz w:val="24"/>
                <w:szCs w:val="24"/>
              </w:rPr>
              <w:t>Introducción</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Desarrollo</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3750E5" w:rsidRDefault="003750E5">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 de entrada</w:t>
            </w:r>
          </w:p>
          <w:p w:rsidR="00E63658" w:rsidRDefault="00E63658">
            <w:pPr>
              <w:pStyle w:val="Prrafodelista"/>
              <w:ind w:left="0"/>
              <w:rPr>
                <w:rFonts w:ascii="Arial" w:hAnsi="Arial" w:cs="Arial"/>
                <w:color w:val="000000"/>
                <w:sz w:val="24"/>
                <w:szCs w:val="24"/>
              </w:rPr>
            </w:pPr>
            <w:r>
              <w:rPr>
                <w:rFonts w:ascii="Arial" w:hAnsi="Arial" w:cs="Arial"/>
                <w:color w:val="000000"/>
                <w:sz w:val="24"/>
                <w:szCs w:val="24"/>
              </w:rPr>
              <w:t>Para iniciar la sesión, presentamos un cofre sorpresa grande, con diversos disfraces dentro (Anexo N°1)</w:t>
            </w:r>
          </w:p>
          <w:p w:rsidR="00E63658" w:rsidRDefault="00E63658">
            <w:pPr>
              <w:pStyle w:val="Prrafodelista"/>
              <w:ind w:left="0"/>
              <w:rPr>
                <w:rFonts w:ascii="Arial" w:hAnsi="Arial" w:cs="Arial"/>
                <w:color w:val="000000"/>
                <w:sz w:val="24"/>
                <w:szCs w:val="24"/>
              </w:rPr>
            </w:pP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es esto?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creen que haya dentro?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¿Les gustaría saberlo?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Hay que abrirlo ¿Qué será esto?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¿Los han usado alguna vez?</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¿En qué ocasión o para qué?</w:t>
            </w:r>
          </w:p>
          <w:p w:rsidR="00E63658" w:rsidRDefault="00E63658">
            <w:pPr>
              <w:spacing w:line="360" w:lineRule="auto"/>
              <w:jc w:val="both"/>
              <w:rPr>
                <w:rFonts w:ascii="Arial" w:hAnsi="Arial" w:cs="Arial"/>
                <w:sz w:val="24"/>
                <w:szCs w:val="24"/>
              </w:rPr>
            </w:pPr>
          </w:p>
          <w:p w:rsidR="00E63658" w:rsidRDefault="00E63658">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E63658" w:rsidRDefault="00E63658">
            <w:pPr>
              <w:spacing w:line="360" w:lineRule="auto"/>
              <w:jc w:val="both"/>
              <w:rPr>
                <w:rFonts w:ascii="Arial" w:hAnsi="Arial" w:cs="Arial"/>
                <w:sz w:val="24"/>
                <w:szCs w:val="24"/>
              </w:rPr>
            </w:pPr>
            <w:r>
              <w:rPr>
                <w:rFonts w:ascii="Arial" w:hAnsi="Arial" w:cs="Arial"/>
                <w:sz w:val="24"/>
                <w:szCs w:val="24"/>
              </w:rPr>
              <w:t>¿Qué podríamos hacer con todos estos disfraces?</w:t>
            </w:r>
          </w:p>
          <w:p w:rsidR="00E63658" w:rsidRDefault="00E63658">
            <w:pPr>
              <w:spacing w:line="360" w:lineRule="auto"/>
              <w:jc w:val="center"/>
              <w:rPr>
                <w:rFonts w:ascii="Arial" w:hAnsi="Arial" w:cs="Arial"/>
                <w:b/>
                <w:sz w:val="24"/>
                <w:szCs w:val="24"/>
              </w:rPr>
            </w:pPr>
            <w:r>
              <w:rPr>
                <w:rFonts w:ascii="Arial" w:hAnsi="Arial" w:cs="Arial"/>
                <w:b/>
                <w:sz w:val="24"/>
                <w:szCs w:val="24"/>
              </w:rPr>
              <w:t>“Dramatizamos nuevos cuentos”</w:t>
            </w:r>
          </w:p>
          <w:p w:rsidR="00E63658" w:rsidRDefault="00E63658">
            <w:pPr>
              <w:spacing w:line="360" w:lineRule="auto"/>
              <w:jc w:val="center"/>
              <w:rPr>
                <w:rFonts w:ascii="Arial" w:hAnsi="Arial" w:cs="Arial"/>
                <w:b/>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Antes de comenzar cada uno escoge un disfraz y luego se forman en grupos.</w:t>
            </w:r>
          </w:p>
          <w:p w:rsidR="00E63658" w:rsidRDefault="00E63658">
            <w:pPr>
              <w:spacing w:line="360" w:lineRule="auto"/>
              <w:rPr>
                <w:rFonts w:ascii="Arial" w:hAnsi="Arial" w:cs="Arial"/>
                <w:sz w:val="24"/>
                <w:szCs w:val="24"/>
              </w:rPr>
            </w:pPr>
            <w:r>
              <w:rPr>
                <w:rFonts w:ascii="Arial" w:hAnsi="Arial" w:cs="Arial"/>
                <w:sz w:val="24"/>
                <w:szCs w:val="24"/>
              </w:rPr>
              <w:t>Dialogamos con cada grupo, y tratamos de inventar un cuento o historia, o modificar el final de un cuento a elección.</w:t>
            </w:r>
          </w:p>
          <w:p w:rsidR="00E63658" w:rsidRDefault="00E63658">
            <w:pPr>
              <w:spacing w:line="360" w:lineRule="auto"/>
              <w:rPr>
                <w:rFonts w:ascii="Arial" w:hAnsi="Arial" w:cs="Arial"/>
                <w:sz w:val="24"/>
                <w:szCs w:val="24"/>
              </w:rPr>
            </w:pPr>
            <w:r>
              <w:rPr>
                <w:rFonts w:ascii="Arial" w:hAnsi="Arial" w:cs="Arial"/>
                <w:sz w:val="24"/>
                <w:szCs w:val="24"/>
              </w:rPr>
              <w:t xml:space="preserve">Cada grupo se colocará sus disfraces y en </w:t>
            </w:r>
            <w:r w:rsidR="003750E5">
              <w:rPr>
                <w:rFonts w:ascii="Arial" w:hAnsi="Arial" w:cs="Arial"/>
                <w:sz w:val="24"/>
                <w:szCs w:val="24"/>
              </w:rPr>
              <w:t xml:space="preserve">orden, dramatizarán sus cuentos, </w:t>
            </w:r>
            <w:r w:rsidR="003750E5">
              <w:rPr>
                <w:rFonts w:ascii="Arial" w:hAnsi="Arial" w:cs="Arial"/>
                <w:sz w:val="24"/>
                <w:szCs w:val="24"/>
              </w:rPr>
              <w:t>desarrollando así un juego</w:t>
            </w:r>
            <w:r w:rsidR="003750E5">
              <w:rPr>
                <w:rFonts w:ascii="Arial" w:hAnsi="Arial" w:cs="Arial"/>
                <w:sz w:val="24"/>
                <w:szCs w:val="24"/>
              </w:rPr>
              <w:t xml:space="preserve"> dramático.</w:t>
            </w:r>
          </w:p>
          <w:p w:rsidR="00E63658" w:rsidRDefault="00E63658">
            <w:pPr>
              <w:spacing w:line="360" w:lineRule="auto"/>
              <w:rPr>
                <w:rFonts w:ascii="Arial" w:hAnsi="Arial" w:cs="Arial"/>
                <w:sz w:val="24"/>
                <w:szCs w:val="24"/>
              </w:rPr>
            </w:pPr>
            <w:r>
              <w:rPr>
                <w:rFonts w:ascii="Arial" w:hAnsi="Arial" w:cs="Arial"/>
                <w:sz w:val="24"/>
                <w:szCs w:val="24"/>
              </w:rPr>
              <w:t>Terminadas las dramatizaciones, nos sentamos y descansamos un rato.</w:t>
            </w:r>
          </w:p>
          <w:p w:rsidR="00E63658" w:rsidRDefault="00E63658">
            <w:pPr>
              <w:spacing w:line="360" w:lineRule="auto"/>
              <w:rPr>
                <w:rFonts w:ascii="Arial" w:hAnsi="Arial" w:cs="Arial"/>
                <w:sz w:val="24"/>
                <w:szCs w:val="24"/>
              </w:rPr>
            </w:pPr>
            <w:r>
              <w:rPr>
                <w:rFonts w:ascii="Arial" w:hAnsi="Arial" w:cs="Arial"/>
                <w:sz w:val="24"/>
                <w:szCs w:val="24"/>
              </w:rPr>
              <w:t>Luego conversamos todos en un círculo y recordamos los cuentos o historias que cada grupo dramatizo y quizás proponiendo algún final diferente a cada una de ellas.</w:t>
            </w:r>
          </w:p>
          <w:p w:rsidR="00E63658" w:rsidRDefault="00E63658">
            <w:pPr>
              <w:spacing w:line="360" w:lineRule="auto"/>
              <w:rPr>
                <w:rFonts w:ascii="Arial" w:hAnsi="Arial" w:cs="Arial"/>
                <w:sz w:val="24"/>
                <w:szCs w:val="24"/>
              </w:rPr>
            </w:pPr>
          </w:p>
          <w:p w:rsidR="003750E5" w:rsidRDefault="003750E5">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Finalizamos con las preguntas</w:t>
            </w:r>
          </w:p>
          <w:p w:rsidR="00E63658" w:rsidRDefault="00E63658">
            <w:pPr>
              <w:spacing w:line="360" w:lineRule="auto"/>
              <w:rPr>
                <w:rFonts w:ascii="Arial" w:hAnsi="Arial" w:cs="Arial"/>
                <w:sz w:val="24"/>
                <w:szCs w:val="24"/>
              </w:rPr>
            </w:pPr>
            <w:r>
              <w:rPr>
                <w:rFonts w:ascii="Arial" w:hAnsi="Arial" w:cs="Arial"/>
                <w:sz w:val="24"/>
                <w:szCs w:val="24"/>
              </w:rPr>
              <w:t>Meta cognición:</w:t>
            </w:r>
          </w:p>
          <w:p w:rsidR="00E63658" w:rsidRDefault="00E63658">
            <w:pPr>
              <w:spacing w:line="360" w:lineRule="auto"/>
              <w:rPr>
                <w:rFonts w:ascii="Arial" w:hAnsi="Arial" w:cs="Arial"/>
                <w:sz w:val="24"/>
                <w:szCs w:val="24"/>
              </w:rPr>
            </w:pPr>
            <w:r>
              <w:rPr>
                <w:rFonts w:ascii="Arial" w:hAnsi="Arial" w:cs="Arial"/>
                <w:sz w:val="24"/>
                <w:szCs w:val="24"/>
              </w:rPr>
              <w:t>¿Qué hicieron?</w:t>
            </w:r>
          </w:p>
          <w:p w:rsidR="00E63658" w:rsidRDefault="00E63658">
            <w:pPr>
              <w:spacing w:line="360" w:lineRule="auto"/>
              <w:rPr>
                <w:rFonts w:ascii="Arial" w:hAnsi="Arial" w:cs="Arial"/>
                <w:sz w:val="24"/>
                <w:szCs w:val="24"/>
              </w:rPr>
            </w:pPr>
            <w:r>
              <w:rPr>
                <w:rFonts w:ascii="Arial" w:hAnsi="Arial" w:cs="Arial"/>
                <w:sz w:val="24"/>
                <w:szCs w:val="24"/>
              </w:rPr>
              <w:t>¿Cómo se sintieron?</w:t>
            </w:r>
          </w:p>
          <w:p w:rsidR="00E63658" w:rsidRDefault="00E63658">
            <w:pPr>
              <w:spacing w:line="360" w:lineRule="auto"/>
              <w:rPr>
                <w:rFonts w:ascii="Arial" w:hAnsi="Arial" w:cs="Arial"/>
                <w:sz w:val="24"/>
                <w:szCs w:val="24"/>
              </w:rPr>
            </w:pPr>
            <w:r>
              <w:rPr>
                <w:rFonts w:ascii="Arial" w:hAnsi="Arial" w:cs="Arial"/>
                <w:sz w:val="24"/>
                <w:szCs w:val="24"/>
              </w:rPr>
              <w:t xml:space="preserve">¿Les gusto? </w:t>
            </w:r>
          </w:p>
          <w:p w:rsidR="00E63658" w:rsidRDefault="00E63658">
            <w:pPr>
              <w:spacing w:line="360" w:lineRule="auto"/>
              <w:rPr>
                <w:rFonts w:ascii="Arial" w:hAnsi="Arial" w:cs="Arial"/>
                <w:sz w:val="24"/>
                <w:szCs w:val="24"/>
              </w:rPr>
            </w:pPr>
          </w:p>
          <w:p w:rsidR="00E63658" w:rsidRDefault="00E63658">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ind w:left="176"/>
              <w:rPr>
                <w:rFonts w:ascii="Arial" w:hAnsi="Arial" w:cs="Arial"/>
                <w:sz w:val="24"/>
                <w:szCs w:val="24"/>
              </w:rPr>
            </w:pPr>
            <w:r>
              <w:rPr>
                <w:rFonts w:ascii="Arial" w:hAnsi="Arial" w:cs="Arial"/>
                <w:sz w:val="24"/>
                <w:szCs w:val="24"/>
              </w:rPr>
              <w:lastRenderedPageBreak/>
              <w:t>Cofre Sorpresa</w:t>
            </w:r>
          </w:p>
          <w:p w:rsidR="00E63658" w:rsidRDefault="00E63658">
            <w:pPr>
              <w:spacing w:line="360" w:lineRule="auto"/>
              <w:ind w:left="176"/>
              <w:rPr>
                <w:rFonts w:ascii="Arial" w:hAnsi="Arial" w:cs="Arial"/>
                <w:sz w:val="24"/>
                <w:szCs w:val="24"/>
              </w:rPr>
            </w:pPr>
            <w:r>
              <w:rPr>
                <w:rFonts w:ascii="Arial" w:hAnsi="Arial" w:cs="Arial"/>
                <w:sz w:val="24"/>
                <w:szCs w:val="24"/>
              </w:rPr>
              <w:t>Disfraces</w:t>
            </w: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ind w:left="175"/>
              <w:rPr>
                <w:rFonts w:ascii="Arial" w:hAnsi="Arial" w:cs="Arial"/>
                <w:sz w:val="24"/>
                <w:szCs w:val="24"/>
              </w:rPr>
            </w:pPr>
          </w:p>
          <w:p w:rsidR="00E63658" w:rsidRDefault="00E63658">
            <w:pPr>
              <w:spacing w:line="360" w:lineRule="auto"/>
              <w:ind w:left="175"/>
              <w:rPr>
                <w:rFonts w:ascii="Arial" w:hAnsi="Arial" w:cs="Arial"/>
                <w:sz w:val="24"/>
                <w:szCs w:val="24"/>
              </w:rPr>
            </w:pPr>
            <w:r>
              <w:rPr>
                <w:rFonts w:ascii="Arial" w:hAnsi="Arial" w:cs="Arial"/>
                <w:sz w:val="24"/>
                <w:szCs w:val="24"/>
              </w:rPr>
              <w:t>Patio</w:t>
            </w:r>
          </w:p>
          <w:p w:rsidR="00E63658" w:rsidRDefault="00E63658">
            <w:pPr>
              <w:spacing w:line="360" w:lineRule="auto"/>
              <w:ind w:left="175"/>
              <w:rPr>
                <w:rFonts w:ascii="Arial" w:hAnsi="Arial" w:cs="Arial"/>
                <w:sz w:val="24"/>
                <w:szCs w:val="24"/>
              </w:rPr>
            </w:pPr>
            <w:r>
              <w:rPr>
                <w:rFonts w:ascii="Arial" w:hAnsi="Arial" w:cs="Arial"/>
                <w:sz w:val="24"/>
                <w:szCs w:val="24"/>
              </w:rPr>
              <w:t>Disfraces</w:t>
            </w:r>
          </w:p>
          <w:p w:rsidR="00E63658" w:rsidRDefault="00E63658">
            <w:pPr>
              <w:spacing w:line="360" w:lineRule="auto"/>
              <w:ind w:left="175"/>
              <w:rPr>
                <w:rFonts w:ascii="Arial" w:hAnsi="Arial" w:cs="Arial"/>
                <w:sz w:val="24"/>
                <w:szCs w:val="24"/>
              </w:rPr>
            </w:pPr>
            <w:r>
              <w:rPr>
                <w:rFonts w:ascii="Arial" w:hAnsi="Arial" w:cs="Arial"/>
                <w:sz w:val="24"/>
                <w:szCs w:val="24"/>
              </w:rPr>
              <w:t>Papelotes</w:t>
            </w:r>
          </w:p>
        </w:tc>
      </w:tr>
    </w:tbl>
    <w:p w:rsidR="00E63658" w:rsidRDefault="00E63658" w:rsidP="00E63658">
      <w:pPr>
        <w:rPr>
          <w:rFonts w:ascii="Arial" w:hAnsi="Arial" w:cs="Arial"/>
          <w:sz w:val="24"/>
          <w:szCs w:val="24"/>
        </w:rPr>
      </w:pPr>
    </w:p>
    <w:p w:rsidR="00E63658" w:rsidRPr="00DD1352" w:rsidRDefault="00E63658" w:rsidP="00E63658">
      <w:pPr>
        <w:rPr>
          <w:rFonts w:ascii="Arial" w:hAnsi="Arial" w:cs="Arial"/>
          <w:sz w:val="24"/>
          <w:szCs w:val="24"/>
        </w:rPr>
      </w:pPr>
      <w:r>
        <w:rPr>
          <w:rFonts w:ascii="Arial" w:hAnsi="Arial" w:cs="Arial"/>
          <w:b/>
          <w:sz w:val="24"/>
          <w:szCs w:val="24"/>
          <w:u w:val="single"/>
        </w:rPr>
        <w:t>ANEXOS:</w:t>
      </w:r>
    </w:p>
    <w:p w:rsidR="00E63658" w:rsidRDefault="00E63658" w:rsidP="00E63658">
      <w:pPr>
        <w:jc w:val="center"/>
        <w:rPr>
          <w:rFonts w:ascii="Arial" w:hAnsi="Arial" w:cs="Arial"/>
          <w:b/>
          <w:sz w:val="24"/>
          <w:szCs w:val="24"/>
          <w:u w:val="single"/>
        </w:rPr>
      </w:pPr>
      <w:r>
        <w:rPr>
          <w:rFonts w:ascii="Arial" w:hAnsi="Arial" w:cs="Arial"/>
          <w:b/>
          <w:sz w:val="24"/>
          <w:szCs w:val="24"/>
          <w:u w:val="single"/>
        </w:rPr>
        <w:t>Cofre sorpresa</w:t>
      </w:r>
    </w:p>
    <w:p w:rsidR="00E63658" w:rsidRDefault="00E63658" w:rsidP="00E63658">
      <w:pPr>
        <w:rPr>
          <w:rFonts w:ascii="Arial" w:hAnsi="Arial" w:cs="Arial"/>
          <w:b/>
        </w:rPr>
      </w:pPr>
    </w:p>
    <w:p w:rsidR="00E63658" w:rsidRDefault="00E63658" w:rsidP="00E63658">
      <w:pPr>
        <w:jc w:val="center"/>
      </w:pPr>
      <w:r>
        <w:rPr>
          <w:noProof/>
          <w:lang w:eastAsia="es-PE"/>
        </w:rPr>
        <w:drawing>
          <wp:inline distT="0" distB="0" distL="0" distR="0">
            <wp:extent cx="2238375" cy="1781175"/>
            <wp:effectExtent l="0" t="0" r="9525" b="9525"/>
            <wp:docPr id="955" name="Imagen 955" descr="Resultado de imagen para cof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9" descr="Resultado de imagen para cof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8375" cy="1781175"/>
                    </a:xfrm>
                    <a:prstGeom prst="rect">
                      <a:avLst/>
                    </a:prstGeom>
                    <a:noFill/>
                    <a:ln>
                      <a:noFill/>
                    </a:ln>
                  </pic:spPr>
                </pic:pic>
              </a:graphicData>
            </a:graphic>
          </wp:inline>
        </w:drawing>
      </w:r>
    </w:p>
    <w:p w:rsidR="00E63658" w:rsidRDefault="00E63658" w:rsidP="00E63658">
      <w:pPr>
        <w:jc w:val="center"/>
      </w:pPr>
    </w:p>
    <w:p w:rsidR="00E63658" w:rsidRDefault="00E63658" w:rsidP="00E63658">
      <w:pPr>
        <w:jc w:val="center"/>
        <w:rPr>
          <w:rFonts w:ascii="Arial" w:hAnsi="Arial" w:cs="Arial"/>
          <w:b/>
          <w:sz w:val="24"/>
          <w:u w:val="single"/>
        </w:rPr>
      </w:pPr>
      <w:r>
        <w:rPr>
          <w:rFonts w:ascii="Arial" w:hAnsi="Arial" w:cs="Arial"/>
          <w:b/>
          <w:sz w:val="24"/>
          <w:u w:val="single"/>
        </w:rPr>
        <w:t>Disfraces</w:t>
      </w:r>
    </w:p>
    <w:p w:rsidR="00E63658" w:rsidRDefault="003750E5" w:rsidP="003750E5">
      <w:r>
        <w:rPr>
          <w:noProof/>
          <w:lang w:eastAsia="es-PE"/>
        </w:rPr>
        <w:drawing>
          <wp:anchor distT="0" distB="0" distL="114300" distR="114300" simplePos="0" relativeHeight="251964416" behindDoc="0" locked="0" layoutInCell="1" allowOverlap="1" wp14:anchorId="5C600884" wp14:editId="6B339063">
            <wp:simplePos x="0" y="0"/>
            <wp:positionH relativeFrom="column">
              <wp:posOffset>3167273</wp:posOffset>
            </wp:positionH>
            <wp:positionV relativeFrom="paragraph">
              <wp:posOffset>245646</wp:posOffset>
            </wp:positionV>
            <wp:extent cx="2428875" cy="1895475"/>
            <wp:effectExtent l="0" t="0" r="9525" b="9525"/>
            <wp:wrapNone/>
            <wp:docPr id="953" name="Imagen 953" descr="Resultado de imagen para disfrace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1" descr="Resultado de imagen para disfraces para niño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88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inline distT="0" distB="0" distL="0" distR="0" wp14:anchorId="2C1794FF" wp14:editId="1FBBC3EB">
            <wp:extent cx="2143125" cy="2143125"/>
            <wp:effectExtent l="0" t="0" r="9525" b="9525"/>
            <wp:docPr id="954" name="Imagen 954" descr="Resultado de imagen para disfrace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0" descr="Resultado de imagen para disfraces para niñ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EB71C2" w:rsidRPr="007935AA" w:rsidRDefault="00EB71C2" w:rsidP="00624B92">
      <w:pPr>
        <w:spacing w:after="160" w:line="259" w:lineRule="auto"/>
        <w:jc w:val="center"/>
        <w:rPr>
          <w:rFonts w:ascii="Arial" w:hAnsi="Arial" w:cs="Arial"/>
          <w:b/>
          <w:sz w:val="24"/>
          <w:szCs w:val="24"/>
          <w:u w:val="single"/>
        </w:rPr>
      </w:pPr>
      <w:r w:rsidRPr="007935AA">
        <w:rPr>
          <w:rFonts w:ascii="Arial" w:hAnsi="Arial" w:cs="Arial"/>
          <w:b/>
          <w:sz w:val="24"/>
          <w:szCs w:val="24"/>
          <w:u w:val="single"/>
        </w:rPr>
        <w:lastRenderedPageBreak/>
        <w:t>SESIÓN N°13:</w:t>
      </w:r>
    </w:p>
    <w:p w:rsidR="00EB71C2" w:rsidRPr="007935AA" w:rsidRDefault="00EB71C2" w:rsidP="00EB71C2">
      <w:pPr>
        <w:rPr>
          <w:rFonts w:ascii="Arial" w:hAnsi="Arial" w:cs="Arial"/>
          <w:b/>
          <w:sz w:val="24"/>
          <w:szCs w:val="24"/>
          <w:u w:val="single"/>
        </w:rPr>
      </w:pPr>
    </w:p>
    <w:p w:rsidR="00EB71C2" w:rsidRPr="007935AA" w:rsidRDefault="00EB71C2" w:rsidP="003750E5">
      <w:pPr>
        <w:pStyle w:val="Prrafodelista"/>
        <w:numPr>
          <w:ilvl w:val="0"/>
          <w:numId w:val="79"/>
        </w:numPr>
        <w:spacing w:line="240" w:lineRule="auto"/>
        <w:ind w:left="1276"/>
        <w:rPr>
          <w:rFonts w:ascii="Arial" w:hAnsi="Arial" w:cs="Arial"/>
          <w:b/>
          <w:sz w:val="24"/>
          <w:szCs w:val="24"/>
        </w:rPr>
      </w:pPr>
      <w:r w:rsidRPr="007935AA">
        <w:rPr>
          <w:rFonts w:ascii="Arial" w:hAnsi="Arial" w:cs="Arial"/>
          <w:b/>
          <w:sz w:val="24"/>
          <w:szCs w:val="24"/>
        </w:rPr>
        <w:t>DATOS INFORMATIVOS:</w:t>
      </w:r>
    </w:p>
    <w:p w:rsidR="00EB71C2" w:rsidRPr="007935AA" w:rsidRDefault="00EB71C2" w:rsidP="00EB71C2">
      <w:pPr>
        <w:spacing w:line="240" w:lineRule="auto"/>
        <w:contextualSpacing/>
        <w:rPr>
          <w:rFonts w:ascii="Arial" w:hAnsi="Arial" w:cs="Arial"/>
          <w:b/>
          <w:sz w:val="24"/>
          <w:szCs w:val="24"/>
        </w:rPr>
      </w:pPr>
    </w:p>
    <w:p w:rsidR="00EB71C2" w:rsidRPr="007935AA" w:rsidRDefault="00EB71C2" w:rsidP="003750E5">
      <w:pPr>
        <w:pStyle w:val="Prrafodelista"/>
        <w:numPr>
          <w:ilvl w:val="1"/>
          <w:numId w:val="79"/>
        </w:numPr>
        <w:ind w:left="2127" w:hanging="567"/>
        <w:rPr>
          <w:rFonts w:ascii="Arial" w:hAnsi="Arial" w:cs="Arial"/>
          <w:b/>
          <w:sz w:val="24"/>
          <w:szCs w:val="24"/>
        </w:rPr>
      </w:pPr>
      <w:r w:rsidRPr="007935AA">
        <w:rPr>
          <w:rFonts w:ascii="Arial" w:hAnsi="Arial" w:cs="Arial"/>
          <w:b/>
          <w:sz w:val="24"/>
          <w:szCs w:val="24"/>
          <w:lang w:val="es-ES_tradnl"/>
        </w:rPr>
        <w:t>Institución Educativa:</w:t>
      </w:r>
      <w:r w:rsidRPr="007935AA">
        <w:rPr>
          <w:rFonts w:ascii="Arial" w:hAnsi="Arial" w:cs="Arial"/>
          <w:b/>
          <w:sz w:val="24"/>
          <w:szCs w:val="24"/>
        </w:rPr>
        <w:t xml:space="preserve">   </w:t>
      </w:r>
      <w:r w:rsidRPr="003750E5">
        <w:rPr>
          <w:rFonts w:ascii="Arial" w:hAnsi="Arial" w:cs="Arial"/>
          <w:sz w:val="24"/>
          <w:szCs w:val="24"/>
        </w:rPr>
        <w:t>I.E.I. Nº 047 Capullitos de María.</w:t>
      </w:r>
    </w:p>
    <w:p w:rsidR="00EB71C2" w:rsidRPr="007935AA" w:rsidRDefault="00EB71C2" w:rsidP="003750E5">
      <w:pPr>
        <w:pStyle w:val="Prrafodelista"/>
        <w:numPr>
          <w:ilvl w:val="1"/>
          <w:numId w:val="79"/>
        </w:numPr>
        <w:ind w:hanging="567"/>
        <w:rPr>
          <w:rFonts w:ascii="Arial" w:hAnsi="Arial" w:cs="Arial"/>
          <w:b/>
          <w:sz w:val="24"/>
          <w:szCs w:val="24"/>
          <w:lang w:val="es-ES_tradnl"/>
        </w:rPr>
      </w:pPr>
      <w:r w:rsidRPr="007935AA">
        <w:rPr>
          <w:rFonts w:ascii="Arial" w:hAnsi="Arial" w:cs="Arial"/>
          <w:b/>
          <w:sz w:val="24"/>
          <w:szCs w:val="24"/>
          <w:lang w:val="es-ES_tradnl"/>
        </w:rPr>
        <w:t xml:space="preserve">Edad: </w:t>
      </w:r>
      <w:r w:rsidRPr="003750E5">
        <w:rPr>
          <w:rFonts w:ascii="Arial" w:hAnsi="Arial" w:cs="Arial"/>
          <w:sz w:val="24"/>
          <w:szCs w:val="24"/>
          <w:lang w:val="es-ES_tradnl"/>
        </w:rPr>
        <w:t>5 años</w:t>
      </w:r>
    </w:p>
    <w:p w:rsidR="00EB71C2" w:rsidRPr="007935AA" w:rsidRDefault="00EB71C2" w:rsidP="003750E5">
      <w:pPr>
        <w:pStyle w:val="Prrafodelista"/>
        <w:numPr>
          <w:ilvl w:val="1"/>
          <w:numId w:val="79"/>
        </w:numPr>
        <w:ind w:hanging="567"/>
        <w:rPr>
          <w:rFonts w:ascii="Arial" w:hAnsi="Arial" w:cs="Arial"/>
          <w:b/>
          <w:sz w:val="24"/>
          <w:szCs w:val="24"/>
          <w:lang w:val="es-ES_tradnl"/>
        </w:rPr>
      </w:pPr>
      <w:r w:rsidRPr="007935AA">
        <w:rPr>
          <w:rFonts w:ascii="Arial" w:hAnsi="Arial" w:cs="Arial"/>
          <w:b/>
          <w:sz w:val="24"/>
          <w:szCs w:val="24"/>
          <w:lang w:val="es-ES_tradnl"/>
        </w:rPr>
        <w:t>Turno</w:t>
      </w:r>
      <w:r w:rsidRPr="003750E5">
        <w:rPr>
          <w:rFonts w:ascii="Arial" w:hAnsi="Arial" w:cs="Arial"/>
          <w:sz w:val="24"/>
          <w:szCs w:val="24"/>
          <w:lang w:val="es-ES_tradnl"/>
        </w:rPr>
        <w:t>: TARDE</w:t>
      </w:r>
    </w:p>
    <w:p w:rsidR="00EB71C2" w:rsidRPr="007935AA" w:rsidRDefault="00EB71C2" w:rsidP="003750E5">
      <w:pPr>
        <w:pStyle w:val="Prrafodelista"/>
        <w:numPr>
          <w:ilvl w:val="1"/>
          <w:numId w:val="79"/>
        </w:numPr>
        <w:ind w:hanging="567"/>
        <w:rPr>
          <w:rFonts w:ascii="Arial" w:hAnsi="Arial" w:cs="Arial"/>
          <w:b/>
          <w:sz w:val="24"/>
          <w:szCs w:val="24"/>
          <w:lang w:val="es-ES_tradnl"/>
        </w:rPr>
      </w:pPr>
      <w:r w:rsidRPr="007935AA">
        <w:rPr>
          <w:rFonts w:ascii="Arial" w:hAnsi="Arial" w:cs="Arial"/>
          <w:b/>
          <w:sz w:val="24"/>
          <w:szCs w:val="24"/>
          <w:lang w:val="es-ES_tradnl"/>
        </w:rPr>
        <w:t xml:space="preserve">Área: </w:t>
      </w:r>
      <w:r w:rsidRPr="003750E5">
        <w:rPr>
          <w:rFonts w:ascii="Arial" w:hAnsi="Arial" w:cs="Arial"/>
          <w:sz w:val="24"/>
          <w:szCs w:val="24"/>
          <w:lang w:val="es-ES_tradnl"/>
        </w:rPr>
        <w:t xml:space="preserve">Comunicación </w:t>
      </w:r>
    </w:p>
    <w:p w:rsidR="00EB71C2" w:rsidRPr="007935AA" w:rsidRDefault="00EB71C2" w:rsidP="003750E5">
      <w:pPr>
        <w:pStyle w:val="Prrafodelista"/>
        <w:numPr>
          <w:ilvl w:val="1"/>
          <w:numId w:val="79"/>
        </w:numPr>
        <w:ind w:hanging="567"/>
        <w:rPr>
          <w:rFonts w:ascii="Arial" w:hAnsi="Arial" w:cs="Arial"/>
          <w:b/>
          <w:sz w:val="24"/>
          <w:szCs w:val="24"/>
          <w:lang w:val="es-ES_tradnl"/>
        </w:rPr>
      </w:pPr>
      <w:r w:rsidRPr="007935AA">
        <w:rPr>
          <w:rFonts w:ascii="Arial" w:hAnsi="Arial" w:cs="Arial"/>
          <w:b/>
          <w:sz w:val="24"/>
          <w:szCs w:val="24"/>
          <w:lang w:val="es-ES_tradnl"/>
        </w:rPr>
        <w:t xml:space="preserve">Tema: </w:t>
      </w:r>
      <w:r w:rsidRPr="003750E5">
        <w:rPr>
          <w:rFonts w:ascii="Arial" w:hAnsi="Arial" w:cs="Arial"/>
          <w:sz w:val="24"/>
          <w:szCs w:val="24"/>
          <w:lang w:val="es-ES_tradnl"/>
        </w:rPr>
        <w:t>“</w:t>
      </w:r>
      <w:r w:rsidR="00624B92" w:rsidRPr="003750E5">
        <w:rPr>
          <w:rFonts w:ascii="Arial" w:hAnsi="Arial" w:cs="Arial"/>
          <w:sz w:val="24"/>
          <w:szCs w:val="24"/>
          <w:lang w:val="es-ES_tradnl"/>
        </w:rPr>
        <w:t>J</w:t>
      </w:r>
      <w:r w:rsidRPr="003750E5">
        <w:rPr>
          <w:rFonts w:ascii="Arial" w:hAnsi="Arial" w:cs="Arial"/>
          <w:sz w:val="24"/>
          <w:szCs w:val="24"/>
          <w:lang w:val="es-ES_tradnl"/>
        </w:rPr>
        <w:t>uego reglado”</w:t>
      </w:r>
    </w:p>
    <w:p w:rsidR="00EB71C2" w:rsidRPr="007935AA" w:rsidRDefault="003750E5" w:rsidP="003750E5">
      <w:pPr>
        <w:pStyle w:val="Prrafodelista"/>
        <w:numPr>
          <w:ilvl w:val="1"/>
          <w:numId w:val="79"/>
        </w:numPr>
        <w:ind w:hanging="567"/>
        <w:rPr>
          <w:rFonts w:ascii="Arial" w:hAnsi="Arial" w:cs="Arial"/>
          <w:sz w:val="24"/>
          <w:szCs w:val="24"/>
        </w:rPr>
      </w:pPr>
      <w:r>
        <w:rPr>
          <w:rFonts w:ascii="Arial" w:hAnsi="Arial" w:cs="Arial"/>
          <w:b/>
          <w:sz w:val="24"/>
          <w:szCs w:val="24"/>
          <w:lang w:val="es-ES_tradnl"/>
        </w:rPr>
        <w:t xml:space="preserve">Fecha: </w:t>
      </w:r>
      <w:r w:rsidR="00EB71C2" w:rsidRPr="003750E5">
        <w:rPr>
          <w:rFonts w:ascii="Arial" w:hAnsi="Arial" w:cs="Arial"/>
          <w:sz w:val="24"/>
          <w:szCs w:val="24"/>
          <w:lang w:val="es-ES_tradnl"/>
        </w:rPr>
        <w:t>8 de agosto  del</w:t>
      </w:r>
      <w:r w:rsidR="00EB71C2" w:rsidRPr="003750E5">
        <w:rPr>
          <w:rFonts w:ascii="Arial" w:hAnsi="Arial" w:cs="Arial"/>
          <w:sz w:val="24"/>
          <w:szCs w:val="24"/>
        </w:rPr>
        <w:t xml:space="preserve"> 2016</w:t>
      </w:r>
      <w:r w:rsidR="00EB71C2" w:rsidRPr="007935AA">
        <w:rPr>
          <w:rFonts w:ascii="Arial" w:hAnsi="Arial" w:cs="Arial"/>
          <w:b/>
          <w:sz w:val="24"/>
          <w:szCs w:val="24"/>
        </w:rPr>
        <w:t xml:space="preserve">                                    </w:t>
      </w:r>
    </w:p>
    <w:p w:rsidR="00EB71C2" w:rsidRPr="007935AA" w:rsidRDefault="00EB71C2" w:rsidP="003750E5">
      <w:pPr>
        <w:pStyle w:val="Prrafodelista"/>
        <w:numPr>
          <w:ilvl w:val="1"/>
          <w:numId w:val="79"/>
        </w:numPr>
        <w:ind w:hanging="567"/>
        <w:rPr>
          <w:rFonts w:ascii="Arial" w:hAnsi="Arial" w:cs="Arial"/>
          <w:b/>
          <w:sz w:val="24"/>
          <w:szCs w:val="24"/>
          <w:lang w:val="es-ES_tradnl"/>
        </w:rPr>
      </w:pPr>
      <w:r w:rsidRPr="007935AA">
        <w:rPr>
          <w:rFonts w:ascii="Arial" w:hAnsi="Arial" w:cs="Arial"/>
          <w:b/>
          <w:sz w:val="24"/>
          <w:szCs w:val="24"/>
          <w:lang w:val="es-ES_tradnl"/>
        </w:rPr>
        <w:t xml:space="preserve">Profesora de aula:   </w:t>
      </w:r>
      <w:r w:rsidRPr="003750E5">
        <w:rPr>
          <w:rFonts w:ascii="Arial" w:hAnsi="Arial" w:cs="Arial"/>
          <w:sz w:val="24"/>
          <w:szCs w:val="24"/>
          <w:lang w:val="es-ES_tradnl"/>
        </w:rPr>
        <w:t>Stany Heredia Rivas</w:t>
      </w:r>
      <w:r w:rsidRPr="007935AA">
        <w:rPr>
          <w:rFonts w:ascii="Arial" w:hAnsi="Arial" w:cs="Arial"/>
          <w:b/>
          <w:sz w:val="24"/>
          <w:szCs w:val="24"/>
          <w:lang w:val="es-ES_tradnl"/>
        </w:rPr>
        <w:t xml:space="preserve">                    </w:t>
      </w:r>
    </w:p>
    <w:p w:rsidR="00EB71C2" w:rsidRPr="007935AA" w:rsidRDefault="00EB71C2" w:rsidP="003750E5">
      <w:pPr>
        <w:pStyle w:val="Prrafodelista"/>
        <w:numPr>
          <w:ilvl w:val="1"/>
          <w:numId w:val="79"/>
        </w:numPr>
        <w:spacing w:after="0"/>
        <w:ind w:hanging="567"/>
        <w:rPr>
          <w:rFonts w:ascii="Arial" w:hAnsi="Arial" w:cs="Arial"/>
          <w:b/>
          <w:sz w:val="24"/>
          <w:szCs w:val="24"/>
          <w:lang w:val="es-ES_tradnl"/>
        </w:rPr>
      </w:pPr>
      <w:del w:id="87" w:author="Pissani Fupuy" w:date="2017-02-14T23:39:00Z">
        <w:r w:rsidRPr="007935AA" w:rsidDel="00D238EF">
          <w:rPr>
            <w:rFonts w:ascii="Arial" w:hAnsi="Arial" w:cs="Arial"/>
            <w:b/>
            <w:sz w:val="24"/>
            <w:szCs w:val="24"/>
            <w:lang w:val="es-ES_tradnl"/>
          </w:rPr>
          <w:delText>Alumna practicante</w:delText>
        </w:r>
      </w:del>
      <w:ins w:id="88" w:author="Pissani Fupuy" w:date="2017-02-14T23:39:00Z">
        <w:r w:rsidR="00D238EF">
          <w:rPr>
            <w:rFonts w:ascii="Arial" w:hAnsi="Arial" w:cs="Arial"/>
            <w:b/>
            <w:sz w:val="24"/>
            <w:szCs w:val="24"/>
            <w:lang w:val="es-ES_tradnl"/>
          </w:rPr>
          <w:t>Investigadoras</w:t>
        </w:r>
      </w:ins>
      <w:r w:rsidRPr="007935AA">
        <w:rPr>
          <w:rFonts w:ascii="Arial" w:hAnsi="Arial" w:cs="Arial"/>
          <w:b/>
          <w:sz w:val="24"/>
          <w:szCs w:val="24"/>
          <w:lang w:val="es-ES_tradnl"/>
        </w:rPr>
        <w:t xml:space="preserve">:         </w:t>
      </w:r>
      <w:r w:rsidRPr="003750E5">
        <w:rPr>
          <w:rFonts w:ascii="Arial" w:hAnsi="Arial" w:cs="Arial"/>
          <w:sz w:val="24"/>
          <w:szCs w:val="24"/>
          <w:lang w:val="es-ES_tradnl"/>
        </w:rPr>
        <w:t>Chacón Araujo, Silvia Tatiana</w:t>
      </w:r>
    </w:p>
    <w:p w:rsidR="00EB71C2" w:rsidRPr="003750E5" w:rsidRDefault="00EB71C2" w:rsidP="00EB71C2">
      <w:pPr>
        <w:ind w:left="1701"/>
        <w:rPr>
          <w:rFonts w:ascii="Arial" w:hAnsi="Arial" w:cs="Arial"/>
          <w:sz w:val="24"/>
          <w:szCs w:val="24"/>
          <w:lang w:val="es-ES_tradnl"/>
        </w:rPr>
      </w:pPr>
      <w:r w:rsidRPr="007935AA">
        <w:rPr>
          <w:rFonts w:ascii="Arial" w:hAnsi="Arial" w:cs="Arial"/>
          <w:b/>
          <w:sz w:val="24"/>
          <w:szCs w:val="24"/>
          <w:lang w:val="es-ES_tradnl"/>
        </w:rPr>
        <w:t xml:space="preserve">               </w:t>
      </w:r>
      <w:r w:rsidR="003750E5">
        <w:rPr>
          <w:rFonts w:ascii="Arial" w:hAnsi="Arial" w:cs="Arial"/>
          <w:b/>
          <w:sz w:val="24"/>
          <w:szCs w:val="24"/>
          <w:lang w:val="es-ES_tradnl"/>
        </w:rPr>
        <w:t xml:space="preserve">                           </w:t>
      </w:r>
      <w:r w:rsidRPr="003750E5">
        <w:rPr>
          <w:rFonts w:ascii="Arial" w:hAnsi="Arial" w:cs="Arial"/>
          <w:sz w:val="24"/>
          <w:szCs w:val="24"/>
          <w:lang w:val="es-ES_tradnl"/>
        </w:rPr>
        <w:t>Pissani Fupuy Liliana Patricia</w:t>
      </w:r>
    </w:p>
    <w:p w:rsidR="00EB71C2" w:rsidRPr="007935AA" w:rsidRDefault="00EB71C2" w:rsidP="00EB71C2">
      <w:pPr>
        <w:pStyle w:val="Prrafodelista"/>
        <w:ind w:left="2076"/>
        <w:rPr>
          <w:rFonts w:ascii="Arial" w:hAnsi="Arial" w:cs="Arial"/>
          <w:b/>
          <w:sz w:val="24"/>
          <w:szCs w:val="24"/>
          <w:lang w:val="es-ES_tradnl"/>
        </w:rPr>
      </w:pPr>
    </w:p>
    <w:p w:rsidR="00EB71C2" w:rsidRPr="007935AA" w:rsidRDefault="00EB71C2" w:rsidP="003750E5">
      <w:pPr>
        <w:pStyle w:val="Prrafodelista"/>
        <w:numPr>
          <w:ilvl w:val="0"/>
          <w:numId w:val="79"/>
        </w:numPr>
        <w:spacing w:after="0" w:line="240" w:lineRule="auto"/>
        <w:ind w:left="1276"/>
        <w:rPr>
          <w:rFonts w:ascii="Arial" w:hAnsi="Arial" w:cs="Arial"/>
          <w:b/>
          <w:sz w:val="24"/>
          <w:szCs w:val="24"/>
        </w:rPr>
      </w:pPr>
      <w:r w:rsidRPr="007935AA">
        <w:rPr>
          <w:rFonts w:ascii="Arial" w:hAnsi="Arial" w:cs="Arial"/>
          <w:b/>
          <w:sz w:val="24"/>
          <w:szCs w:val="24"/>
        </w:rPr>
        <w:t>DATOS INFORMATIVOS DE LA SESIÓN:</w:t>
      </w:r>
    </w:p>
    <w:p w:rsidR="00EB71C2" w:rsidRPr="007935AA" w:rsidRDefault="00EB71C2" w:rsidP="00EB71C2">
      <w:pPr>
        <w:spacing w:after="0" w:line="240" w:lineRule="auto"/>
        <w:ind w:left="1080"/>
        <w:contextualSpacing/>
        <w:rPr>
          <w:rFonts w:ascii="Arial" w:hAnsi="Arial" w:cs="Arial"/>
          <w:sz w:val="24"/>
          <w:szCs w:val="24"/>
        </w:rPr>
      </w:pPr>
    </w:p>
    <w:p w:rsidR="00EB71C2" w:rsidRPr="007935AA" w:rsidRDefault="00EB71C2" w:rsidP="00301CCC">
      <w:pPr>
        <w:numPr>
          <w:ilvl w:val="1"/>
          <w:numId w:val="79"/>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Denominación de la Actividad:</w:t>
      </w:r>
    </w:p>
    <w:p w:rsidR="00EB71C2" w:rsidRPr="007935AA" w:rsidRDefault="00EB71C2" w:rsidP="00EB71C2">
      <w:pPr>
        <w:spacing w:after="0" w:line="240" w:lineRule="auto"/>
        <w:ind w:left="3686"/>
        <w:rPr>
          <w:rFonts w:ascii="Arial" w:hAnsi="Arial" w:cs="Arial"/>
          <w:b/>
          <w:sz w:val="24"/>
          <w:szCs w:val="24"/>
        </w:rPr>
      </w:pPr>
      <w:r w:rsidRPr="007935AA">
        <w:rPr>
          <w:rFonts w:ascii="Arial" w:hAnsi="Arial" w:cs="Arial"/>
          <w:b/>
          <w:sz w:val="24"/>
          <w:szCs w:val="24"/>
        </w:rPr>
        <w:t>“Creamos un juego reglado y nos divertimos”</w:t>
      </w:r>
    </w:p>
    <w:p w:rsidR="00EB71C2" w:rsidRPr="007935AA" w:rsidRDefault="00EB71C2" w:rsidP="00301CCC">
      <w:pPr>
        <w:numPr>
          <w:ilvl w:val="1"/>
          <w:numId w:val="79"/>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Justificación</w:t>
      </w:r>
    </w:p>
    <w:p w:rsidR="00EB71C2" w:rsidRPr="007935AA" w:rsidRDefault="00EB71C2" w:rsidP="00EB71C2">
      <w:pPr>
        <w:spacing w:line="360" w:lineRule="auto"/>
        <w:ind w:left="1276"/>
        <w:rPr>
          <w:rFonts w:ascii="Arial" w:hAnsi="Arial" w:cs="Arial"/>
          <w:sz w:val="24"/>
          <w:szCs w:val="24"/>
        </w:rPr>
      </w:pPr>
    </w:p>
    <w:p w:rsidR="00EB71C2" w:rsidRPr="007935AA" w:rsidRDefault="00EB71C2" w:rsidP="00EB71C2">
      <w:pPr>
        <w:spacing w:line="360" w:lineRule="auto"/>
        <w:ind w:left="1276"/>
        <w:jc w:val="both"/>
        <w:rPr>
          <w:rFonts w:ascii="Arial" w:hAnsi="Arial" w:cs="Arial"/>
          <w:sz w:val="24"/>
          <w:szCs w:val="24"/>
        </w:rPr>
      </w:pPr>
      <w:r w:rsidRPr="007935AA">
        <w:rPr>
          <w:rFonts w:ascii="Arial" w:hAnsi="Arial" w:cs="Arial"/>
          <w:sz w:val="24"/>
          <w:szCs w:val="24"/>
        </w:rPr>
        <w:t xml:space="preserve">Se sabe que, en la actualidad, el nivel de creatividad en los niños y niñas está bajando de manera significativa por lo que la siguiente sesión tiene como objetivo que el niño desarrolle su creatividad a través del juego de reglado, ellos pondrán sus podrías reglados donde las respetaran para que sea un juego armonioso. </w:t>
      </w:r>
    </w:p>
    <w:p w:rsidR="00EB71C2" w:rsidRPr="007935AA" w:rsidRDefault="00EB71C2" w:rsidP="00EB71C2">
      <w:pPr>
        <w:spacing w:line="360" w:lineRule="auto"/>
        <w:ind w:left="1276"/>
        <w:jc w:val="both"/>
        <w:rPr>
          <w:rFonts w:ascii="Arial" w:hAnsi="Arial" w:cs="Arial"/>
          <w:sz w:val="24"/>
          <w:szCs w:val="24"/>
        </w:rPr>
      </w:pPr>
    </w:p>
    <w:p w:rsidR="00EB71C2" w:rsidRPr="007935AA" w:rsidRDefault="00EB71C2" w:rsidP="00301CCC">
      <w:pPr>
        <w:numPr>
          <w:ilvl w:val="1"/>
          <w:numId w:val="79"/>
        </w:numPr>
        <w:spacing w:after="0" w:line="240" w:lineRule="auto"/>
        <w:ind w:left="1696"/>
        <w:rPr>
          <w:rFonts w:ascii="Arial" w:hAnsi="Arial" w:cs="Arial"/>
          <w:sz w:val="24"/>
          <w:szCs w:val="24"/>
          <w:lang w:val="es-ES_tradnl"/>
        </w:rPr>
      </w:pPr>
      <w:r w:rsidRPr="007935AA">
        <w:rPr>
          <w:rFonts w:ascii="Arial" w:hAnsi="Arial" w:cs="Arial"/>
          <w:sz w:val="24"/>
          <w:szCs w:val="24"/>
          <w:lang w:val="es-ES_tradnl"/>
        </w:rPr>
        <w:t>Duración:</w:t>
      </w:r>
    </w:p>
    <w:p w:rsidR="00EB71C2" w:rsidRPr="007935AA" w:rsidRDefault="00EB71C2" w:rsidP="00301CCC">
      <w:pPr>
        <w:pStyle w:val="Prrafodelista"/>
        <w:numPr>
          <w:ilvl w:val="0"/>
          <w:numId w:val="78"/>
        </w:numPr>
        <w:spacing w:before="240"/>
        <w:rPr>
          <w:rFonts w:ascii="Arial" w:hAnsi="Arial" w:cs="Arial"/>
          <w:sz w:val="24"/>
          <w:szCs w:val="24"/>
        </w:rPr>
      </w:pPr>
      <w:r w:rsidRPr="007935AA">
        <w:rPr>
          <w:rFonts w:ascii="Arial" w:hAnsi="Arial" w:cs="Arial"/>
          <w:sz w:val="24"/>
          <w:szCs w:val="24"/>
        </w:rPr>
        <w:t>minutos</w:t>
      </w:r>
    </w:p>
    <w:p w:rsidR="00EB71C2" w:rsidRPr="007935AA" w:rsidRDefault="00EB71C2" w:rsidP="00EB71C2">
      <w:pPr>
        <w:rPr>
          <w:rFonts w:ascii="Arial" w:hAnsi="Arial" w:cs="Arial"/>
          <w:sz w:val="24"/>
          <w:szCs w:val="24"/>
          <w:u w:val="single"/>
        </w:rPr>
      </w:pPr>
    </w:p>
    <w:p w:rsidR="00EB71C2" w:rsidRPr="007935AA" w:rsidRDefault="00EB71C2" w:rsidP="00301CCC">
      <w:pPr>
        <w:pStyle w:val="Prrafodelista"/>
        <w:numPr>
          <w:ilvl w:val="0"/>
          <w:numId w:val="79"/>
        </w:numPr>
        <w:rPr>
          <w:rFonts w:ascii="Arial" w:hAnsi="Arial" w:cs="Arial"/>
          <w:sz w:val="24"/>
          <w:szCs w:val="24"/>
        </w:rPr>
      </w:pPr>
      <w:r w:rsidRPr="007935AA">
        <w:rPr>
          <w:rFonts w:ascii="Arial" w:hAnsi="Arial" w:cs="Arial"/>
          <w:b/>
          <w:sz w:val="24"/>
          <w:szCs w:val="24"/>
        </w:rPr>
        <w:t>INDICADOR DE EVALUACIÓN:</w:t>
      </w:r>
    </w:p>
    <w:p w:rsidR="00EB71C2" w:rsidRPr="007935AA" w:rsidRDefault="00EB71C2" w:rsidP="00EB71C2">
      <w:pPr>
        <w:pStyle w:val="Prrafodelista"/>
        <w:ind w:left="1429"/>
        <w:rPr>
          <w:rFonts w:ascii="Arial" w:hAnsi="Arial" w:cs="Arial"/>
          <w:sz w:val="24"/>
          <w:szCs w:val="24"/>
        </w:rPr>
      </w:pPr>
    </w:p>
    <w:p w:rsidR="00EB71C2" w:rsidRPr="007935AA" w:rsidRDefault="00EB71C2" w:rsidP="00EB71C2">
      <w:pPr>
        <w:ind w:left="1416"/>
        <w:rPr>
          <w:rFonts w:ascii="Arial" w:hAnsi="Arial" w:cs="Arial"/>
          <w:sz w:val="24"/>
          <w:szCs w:val="24"/>
          <w:u w:val="single"/>
        </w:rPr>
      </w:pPr>
      <w:r w:rsidRPr="007935AA">
        <w:rPr>
          <w:rFonts w:ascii="Arial" w:eastAsia="Times New Roman" w:hAnsi="Arial" w:cs="Arial"/>
          <w:sz w:val="24"/>
          <w:szCs w:val="24"/>
        </w:rPr>
        <w:t>Propone variedad de ideas para crear un nuevo juego libremente</w:t>
      </w:r>
      <w:r w:rsidRPr="007935AA">
        <w:rPr>
          <w:rFonts w:ascii="Arial" w:hAnsi="Arial" w:cs="Arial"/>
          <w:sz w:val="24"/>
          <w:szCs w:val="24"/>
        </w:rPr>
        <w:br w:type="page"/>
      </w:r>
    </w:p>
    <w:p w:rsidR="00EB71C2" w:rsidRPr="007935AA" w:rsidRDefault="00EB71C2" w:rsidP="00301CCC">
      <w:pPr>
        <w:pStyle w:val="Prrafodelista"/>
        <w:numPr>
          <w:ilvl w:val="0"/>
          <w:numId w:val="79"/>
        </w:numPr>
        <w:spacing w:after="0" w:line="240" w:lineRule="auto"/>
        <w:rPr>
          <w:rFonts w:ascii="Arial" w:hAnsi="Arial" w:cs="Arial"/>
          <w:b/>
          <w:sz w:val="24"/>
          <w:szCs w:val="24"/>
        </w:rPr>
      </w:pPr>
      <w:r w:rsidRPr="007935AA">
        <w:rPr>
          <w:rFonts w:ascii="Arial" w:hAnsi="Arial" w:cs="Arial"/>
          <w:b/>
          <w:sz w:val="24"/>
          <w:szCs w:val="24"/>
        </w:rPr>
        <w:lastRenderedPageBreak/>
        <w:t>DESARROLLO DE LA SESIÓN:</w:t>
      </w:r>
    </w:p>
    <w:p w:rsidR="00EB71C2" w:rsidRPr="007935AA" w:rsidRDefault="00EB71C2" w:rsidP="00EB71C2">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B71C2" w:rsidRPr="007935AA" w:rsidTr="005C78EF">
        <w:tc>
          <w:tcPr>
            <w:tcW w:w="1710"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Procesos Pedagógicos</w:t>
            </w:r>
          </w:p>
        </w:tc>
        <w:tc>
          <w:tcPr>
            <w:tcW w:w="5846"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Estrategias/Actividades</w:t>
            </w:r>
          </w:p>
        </w:tc>
        <w:tc>
          <w:tcPr>
            <w:tcW w:w="2269" w:type="dxa"/>
            <w:tcBorders>
              <w:top w:val="single" w:sz="4" w:space="0" w:color="auto"/>
              <w:left w:val="single" w:sz="4" w:space="0" w:color="auto"/>
              <w:bottom w:val="single" w:sz="4" w:space="0" w:color="auto"/>
              <w:right w:val="single" w:sz="4" w:space="0" w:color="auto"/>
            </w:tcBorders>
            <w:vAlign w:val="center"/>
            <w:hideMark/>
          </w:tcPr>
          <w:p w:rsidR="00EB71C2" w:rsidRPr="007935AA" w:rsidRDefault="00EB71C2" w:rsidP="005C78EF">
            <w:pPr>
              <w:spacing w:line="360" w:lineRule="auto"/>
              <w:jc w:val="center"/>
              <w:rPr>
                <w:rFonts w:ascii="Arial" w:hAnsi="Arial" w:cs="Arial"/>
                <w:b/>
                <w:sz w:val="24"/>
                <w:szCs w:val="24"/>
              </w:rPr>
            </w:pPr>
            <w:r w:rsidRPr="007935AA">
              <w:rPr>
                <w:rFonts w:ascii="Arial" w:hAnsi="Arial" w:cs="Arial"/>
                <w:b/>
                <w:sz w:val="24"/>
                <w:szCs w:val="24"/>
              </w:rPr>
              <w:t>Recursos</w:t>
            </w:r>
          </w:p>
        </w:tc>
      </w:tr>
      <w:tr w:rsidR="00EB71C2" w:rsidRPr="007935AA" w:rsidTr="005C78EF">
        <w:tc>
          <w:tcPr>
            <w:tcW w:w="1710" w:type="dxa"/>
            <w:tcBorders>
              <w:top w:val="single" w:sz="4" w:space="0" w:color="auto"/>
              <w:left w:val="single" w:sz="4" w:space="0" w:color="auto"/>
              <w:bottom w:val="single" w:sz="4" w:space="0" w:color="auto"/>
              <w:right w:val="single" w:sz="4" w:space="0" w:color="auto"/>
            </w:tcBorders>
          </w:tcPr>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Introducción</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Desarrollo</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Default="003750E5" w:rsidP="005C78EF">
            <w:pPr>
              <w:spacing w:line="360" w:lineRule="auto"/>
              <w:rPr>
                <w:rFonts w:ascii="Arial" w:hAnsi="Arial" w:cs="Arial"/>
                <w:sz w:val="24"/>
                <w:szCs w:val="24"/>
              </w:rPr>
            </w:pPr>
          </w:p>
          <w:p w:rsidR="003750E5" w:rsidRPr="007935AA" w:rsidRDefault="003750E5"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Culminación</w:t>
            </w:r>
          </w:p>
        </w:tc>
        <w:tc>
          <w:tcPr>
            <w:tcW w:w="5846" w:type="dxa"/>
            <w:tcBorders>
              <w:top w:val="single" w:sz="4" w:space="0" w:color="auto"/>
              <w:left w:val="single" w:sz="4" w:space="0" w:color="auto"/>
              <w:bottom w:val="single" w:sz="4" w:space="0" w:color="auto"/>
              <w:right w:val="single" w:sz="4" w:space="0" w:color="auto"/>
            </w:tcBorders>
          </w:tcPr>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Nos saludamos antes de comenzar y cantamos una canción.</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Se inicia la sesión presentando un sobre  sorpresa:</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es?</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color es?</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habrá dentro del sobre?</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¿Qué podemos hacer con este material?</w:t>
            </w:r>
          </w:p>
          <w:p w:rsidR="00EB71C2" w:rsidRPr="007935AA" w:rsidRDefault="00EB71C2" w:rsidP="005C78EF">
            <w:pPr>
              <w:pStyle w:val="Prrafodelista"/>
              <w:spacing w:line="360" w:lineRule="auto"/>
              <w:ind w:left="303"/>
              <w:jc w:val="both"/>
              <w:rPr>
                <w:rFonts w:ascii="Arial" w:hAnsi="Arial" w:cs="Arial"/>
                <w:sz w:val="24"/>
                <w:szCs w:val="24"/>
              </w:rPr>
            </w:pP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Pregunta conflicto:</w:t>
            </w:r>
          </w:p>
          <w:p w:rsidR="00EB71C2" w:rsidRPr="007935AA" w:rsidRDefault="00EB71C2" w:rsidP="00301CCC">
            <w:pPr>
              <w:pStyle w:val="Prrafodelista"/>
              <w:numPr>
                <w:ilvl w:val="0"/>
                <w:numId w:val="54"/>
              </w:numPr>
              <w:spacing w:line="360" w:lineRule="auto"/>
              <w:jc w:val="both"/>
              <w:rPr>
                <w:rFonts w:ascii="Arial" w:hAnsi="Arial" w:cs="Arial"/>
                <w:sz w:val="24"/>
                <w:szCs w:val="24"/>
              </w:rPr>
            </w:pPr>
            <w:r w:rsidRPr="007935AA">
              <w:rPr>
                <w:rFonts w:ascii="Arial" w:hAnsi="Arial" w:cs="Arial"/>
                <w:sz w:val="24"/>
                <w:szCs w:val="24"/>
              </w:rPr>
              <w:t>¿y que podemos escribir en ese papelote?</w:t>
            </w:r>
          </w:p>
          <w:p w:rsidR="00EB71C2" w:rsidRPr="007935AA" w:rsidRDefault="00EB71C2" w:rsidP="005C78EF">
            <w:pPr>
              <w:pStyle w:val="Prrafodelista"/>
              <w:spacing w:line="360" w:lineRule="auto"/>
              <w:jc w:val="both"/>
              <w:rPr>
                <w:rFonts w:ascii="Arial" w:hAnsi="Arial" w:cs="Arial"/>
                <w:sz w:val="24"/>
                <w:szCs w:val="24"/>
              </w:rPr>
            </w:pPr>
          </w:p>
          <w:p w:rsidR="00EB71C2" w:rsidRPr="003750E5" w:rsidRDefault="00EB71C2" w:rsidP="005C78EF">
            <w:pPr>
              <w:spacing w:line="360" w:lineRule="auto"/>
              <w:rPr>
                <w:rFonts w:ascii="Arial" w:hAnsi="Arial" w:cs="Arial"/>
                <w:sz w:val="24"/>
                <w:szCs w:val="24"/>
              </w:rPr>
            </w:pPr>
            <w:r w:rsidRPr="003750E5">
              <w:rPr>
                <w:rFonts w:ascii="Arial" w:hAnsi="Arial" w:cs="Arial"/>
                <w:sz w:val="24"/>
                <w:szCs w:val="24"/>
              </w:rPr>
              <w:t xml:space="preserve">Se declara el tema: </w:t>
            </w:r>
          </w:p>
          <w:p w:rsidR="00EB71C2" w:rsidRPr="007935AA" w:rsidRDefault="00EB71C2" w:rsidP="003750E5">
            <w:pPr>
              <w:spacing w:line="360" w:lineRule="auto"/>
              <w:ind w:left="491"/>
              <w:jc w:val="both"/>
              <w:rPr>
                <w:rFonts w:ascii="Arial" w:hAnsi="Arial" w:cs="Arial"/>
                <w:b/>
                <w:sz w:val="24"/>
                <w:szCs w:val="24"/>
              </w:rPr>
            </w:pPr>
            <w:r w:rsidRPr="007935AA">
              <w:rPr>
                <w:rFonts w:ascii="Arial" w:hAnsi="Arial" w:cs="Arial"/>
                <w:b/>
                <w:sz w:val="24"/>
                <w:szCs w:val="24"/>
              </w:rPr>
              <w:t>“Creamos un juego reglado y nos divertimos”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La profesora explicará después de las ideas brindadas por los niños y comentara que esa ideas la vamos a convertir en reglas para poder jugar, donde tendrán que cumplirlas de manera correcta. </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Los niños una vez establecida la</w:t>
            </w:r>
            <w:r w:rsidR="003750E5">
              <w:rPr>
                <w:rFonts w:ascii="Arial" w:hAnsi="Arial" w:cs="Arial"/>
                <w:sz w:val="24"/>
                <w:szCs w:val="24"/>
              </w:rPr>
              <w:t xml:space="preserve">s reglas juegan y se divierten, </w:t>
            </w:r>
            <w:r w:rsidR="003750E5">
              <w:rPr>
                <w:rFonts w:ascii="Arial" w:hAnsi="Arial" w:cs="Arial"/>
                <w:sz w:val="24"/>
                <w:szCs w:val="24"/>
              </w:rPr>
              <w:t>desarrollando así un juego</w:t>
            </w:r>
            <w:r w:rsidR="003750E5">
              <w:rPr>
                <w:rFonts w:ascii="Arial" w:hAnsi="Arial" w:cs="Arial"/>
                <w:sz w:val="24"/>
                <w:szCs w:val="24"/>
              </w:rPr>
              <w:t xml:space="preserve"> reglado.</w:t>
            </w:r>
          </w:p>
          <w:p w:rsidR="003750E5" w:rsidRDefault="003750E5"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 xml:space="preserve">Luego haremos una asamblea para saber si les gustó y cosas más podemos hacer para la siguiente sesión. </w:t>
            </w:r>
          </w:p>
          <w:p w:rsidR="00EB71C2" w:rsidRPr="007935AA" w:rsidRDefault="00EB71C2" w:rsidP="005C78EF">
            <w:pPr>
              <w:spacing w:line="360" w:lineRule="auto"/>
              <w:rPr>
                <w:rFonts w:ascii="Arial" w:hAnsi="Arial" w:cs="Arial"/>
                <w:sz w:val="24"/>
                <w:szCs w:val="24"/>
              </w:rPr>
            </w:pP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Luego finalizamos con las preguntas</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Meta cognición: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¿Qué hicieron?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t>¿Cómo se sintieron?</w:t>
            </w:r>
          </w:p>
          <w:p w:rsidR="00EB71C2" w:rsidRPr="007935AA" w:rsidRDefault="00EB71C2" w:rsidP="005C78EF">
            <w:pPr>
              <w:spacing w:line="360" w:lineRule="auto"/>
              <w:rPr>
                <w:rFonts w:ascii="Arial" w:hAnsi="Arial" w:cs="Arial"/>
                <w:sz w:val="24"/>
                <w:szCs w:val="24"/>
              </w:rPr>
            </w:pPr>
            <w:r w:rsidRPr="007935AA">
              <w:rPr>
                <w:rFonts w:ascii="Arial" w:hAnsi="Arial" w:cs="Arial"/>
                <w:sz w:val="24"/>
                <w:szCs w:val="24"/>
              </w:rPr>
              <w:lastRenderedPageBreak/>
              <w:t xml:space="preserve">¿Les gustó? </w:t>
            </w:r>
          </w:p>
          <w:p w:rsidR="00EB71C2" w:rsidRPr="007935AA" w:rsidRDefault="00EB71C2" w:rsidP="005C78EF">
            <w:pPr>
              <w:spacing w:line="360" w:lineRule="auto"/>
              <w:jc w:val="both"/>
              <w:rPr>
                <w:rFonts w:ascii="Arial" w:hAnsi="Arial" w:cs="Arial"/>
                <w:sz w:val="24"/>
                <w:szCs w:val="24"/>
              </w:rPr>
            </w:pPr>
            <w:r w:rsidRPr="007935AA">
              <w:rPr>
                <w:rFonts w:ascii="Arial" w:hAnsi="Arial" w:cs="Arial"/>
                <w:sz w:val="24"/>
                <w:szCs w:val="24"/>
              </w:rPr>
              <w:t xml:space="preserve">Se evalúa el proceso aprendizaje usando una ficha de heteroevaluación de acuerdo a los indicadores considerados. </w:t>
            </w:r>
          </w:p>
        </w:tc>
        <w:tc>
          <w:tcPr>
            <w:tcW w:w="2269" w:type="dxa"/>
            <w:tcBorders>
              <w:top w:val="single" w:sz="4" w:space="0" w:color="auto"/>
              <w:left w:val="single" w:sz="4" w:space="0" w:color="auto"/>
              <w:bottom w:val="single" w:sz="4" w:space="0" w:color="auto"/>
              <w:right w:val="single" w:sz="4" w:space="0" w:color="auto"/>
            </w:tcBorders>
            <w:hideMark/>
          </w:tcPr>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lastRenderedPageBreak/>
              <w:t>Sobre  sorpresa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Voz humana</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Papelote</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Limpiatipo</w:t>
            </w:r>
          </w:p>
          <w:p w:rsidR="00EB71C2" w:rsidRPr="007935AA" w:rsidRDefault="00EB71C2" w:rsidP="005C78EF">
            <w:pPr>
              <w:spacing w:line="360" w:lineRule="auto"/>
              <w:ind w:left="176"/>
              <w:rPr>
                <w:rFonts w:ascii="Arial" w:hAnsi="Arial" w:cs="Arial"/>
                <w:sz w:val="24"/>
                <w:szCs w:val="24"/>
              </w:rPr>
            </w:pPr>
            <w:r w:rsidRPr="007935AA">
              <w:rPr>
                <w:rFonts w:ascii="Arial" w:hAnsi="Arial" w:cs="Arial"/>
                <w:sz w:val="24"/>
                <w:szCs w:val="24"/>
              </w:rPr>
              <w:t>Plumones</w:t>
            </w:r>
          </w:p>
          <w:p w:rsidR="00EB71C2" w:rsidRPr="007935AA" w:rsidRDefault="00EB71C2" w:rsidP="005C78EF">
            <w:pPr>
              <w:spacing w:line="360" w:lineRule="auto"/>
              <w:ind w:left="176"/>
              <w:rPr>
                <w:rFonts w:ascii="Arial" w:hAnsi="Arial" w:cs="Arial"/>
                <w:sz w:val="24"/>
                <w:szCs w:val="24"/>
              </w:rPr>
            </w:pPr>
          </w:p>
          <w:p w:rsidR="00EB71C2" w:rsidRPr="007935AA" w:rsidRDefault="00EB71C2" w:rsidP="005C78EF">
            <w:pPr>
              <w:spacing w:line="360" w:lineRule="auto"/>
              <w:ind w:left="175"/>
              <w:rPr>
                <w:rFonts w:ascii="Arial" w:hAnsi="Arial" w:cs="Arial"/>
                <w:sz w:val="24"/>
                <w:szCs w:val="24"/>
              </w:rPr>
            </w:pPr>
            <w:r w:rsidRPr="007935AA">
              <w:rPr>
                <w:rFonts w:ascii="Arial" w:hAnsi="Arial" w:cs="Arial"/>
                <w:sz w:val="24"/>
                <w:szCs w:val="24"/>
              </w:rPr>
              <w:t xml:space="preserve"> </w:t>
            </w:r>
          </w:p>
        </w:tc>
      </w:tr>
    </w:tbl>
    <w:p w:rsidR="00EB71C2" w:rsidRPr="007935AA" w:rsidRDefault="00EB71C2" w:rsidP="00EB71C2">
      <w:pPr>
        <w:rPr>
          <w:rFonts w:ascii="Arial" w:hAnsi="Arial" w:cs="Arial"/>
          <w:b/>
          <w:sz w:val="24"/>
          <w:szCs w:val="24"/>
        </w:rPr>
      </w:pPr>
    </w:p>
    <w:p w:rsidR="00EB71C2" w:rsidRPr="007935AA" w:rsidRDefault="00EB71C2" w:rsidP="00301CCC">
      <w:pPr>
        <w:pStyle w:val="Prrafodelista"/>
        <w:numPr>
          <w:ilvl w:val="0"/>
          <w:numId w:val="79"/>
        </w:numPr>
        <w:rPr>
          <w:rFonts w:ascii="Arial" w:hAnsi="Arial" w:cs="Arial"/>
          <w:b/>
          <w:sz w:val="24"/>
          <w:szCs w:val="24"/>
        </w:rPr>
      </w:pPr>
      <w:r w:rsidRPr="007935AA">
        <w:rPr>
          <w:rFonts w:ascii="Arial" w:hAnsi="Arial" w:cs="Arial"/>
          <w:b/>
          <w:sz w:val="24"/>
          <w:szCs w:val="24"/>
        </w:rPr>
        <w:t xml:space="preserve">ANEXOS </w: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b/>
          <w:noProof/>
          <w:sz w:val="24"/>
          <w:szCs w:val="24"/>
          <w:lang w:eastAsia="es-PE"/>
        </w:rPr>
        <mc:AlternateContent>
          <mc:Choice Requires="wps">
            <w:drawing>
              <wp:anchor distT="0" distB="0" distL="114300" distR="114300" simplePos="0" relativeHeight="251890688" behindDoc="0" locked="0" layoutInCell="1" allowOverlap="1" wp14:anchorId="013CBA44" wp14:editId="11C26087">
                <wp:simplePos x="0" y="0"/>
                <wp:positionH relativeFrom="column">
                  <wp:posOffset>3579734</wp:posOffset>
                </wp:positionH>
                <wp:positionV relativeFrom="paragraph">
                  <wp:posOffset>169851</wp:posOffset>
                </wp:positionV>
                <wp:extent cx="2115047" cy="461176"/>
                <wp:effectExtent l="0" t="0" r="19050" b="15240"/>
                <wp:wrapNone/>
                <wp:docPr id="982" name="Rectángulo 982"/>
                <wp:cNvGraphicFramePr/>
                <a:graphic xmlns:a="http://schemas.openxmlformats.org/drawingml/2006/main">
                  <a:graphicData uri="http://schemas.microsoft.com/office/word/2010/wordprocessingShape">
                    <wps:wsp>
                      <wps:cNvSpPr/>
                      <wps:spPr>
                        <a:xfrm>
                          <a:off x="0" y="0"/>
                          <a:ext cx="2115047" cy="461176"/>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SOBRE SORPRESA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CBA44" id="Rectángulo 982" o:spid="_x0000_s1084" style="position:absolute;left:0;text-align:left;margin-left:281.85pt;margin-top:13.35pt;width:166.55pt;height:36.3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" fillcolor="white [3201]" strokecolor="#f79646 [3209]" strokeweight="2pt">
                <v:textbox>
                  <w:txbxContent>
                    <w:p w:rsidR="00797B9A" w:rsidRDefault="00797B9A" w:rsidP="00EB71C2">
                      <w:pPr>
                        <w:jc w:val="center"/>
                      </w:pPr>
                      <w:r>
                        <w:t>SOBRE SORPRESA</w:t>
                      </w:r>
                    </w:p>
                  </w:txbxContent>
                </v:textbox>
              </v:rect>
            </w:pict>
          </mc:Fallback>
        </mc:AlternateContent>
      </w:r>
      <w:r w:rsidRPr="007935AA">
        <w:rPr>
          <w:rFonts w:ascii="Arial" w:hAnsi="Arial" w:cs="Arial"/>
          <w:noProof/>
          <w:sz w:val="24"/>
          <w:szCs w:val="24"/>
          <w:lang w:eastAsia="es-PE"/>
        </w:rPr>
        <w:drawing>
          <wp:anchor distT="0" distB="0" distL="114300" distR="114300" simplePos="0" relativeHeight="251888640" behindDoc="1" locked="0" layoutInCell="1" allowOverlap="1" wp14:anchorId="09C289F6" wp14:editId="07334D15">
            <wp:simplePos x="0" y="0"/>
            <wp:positionH relativeFrom="column">
              <wp:posOffset>2986785</wp:posOffset>
            </wp:positionH>
            <wp:positionV relativeFrom="paragraph">
              <wp:posOffset>167433</wp:posOffset>
            </wp:positionV>
            <wp:extent cx="3202157" cy="2980167"/>
            <wp:effectExtent l="0" t="0" r="0" b="0"/>
            <wp:wrapNone/>
            <wp:docPr id="962" name="Imagen 962" descr="Resultado de imagen para so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ob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2157" cy="29801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noProof/>
          <w:sz w:val="24"/>
          <w:szCs w:val="24"/>
          <w:lang w:eastAsia="es-PE"/>
        </w:rPr>
        <mc:AlternateContent>
          <mc:Choice Requires="wps">
            <w:drawing>
              <wp:anchor distT="0" distB="0" distL="114300" distR="114300" simplePos="0" relativeHeight="251891712" behindDoc="0" locked="0" layoutInCell="1" allowOverlap="1" wp14:anchorId="5620C045" wp14:editId="417D0643">
                <wp:simplePos x="0" y="0"/>
                <wp:positionH relativeFrom="column">
                  <wp:posOffset>103900</wp:posOffset>
                </wp:positionH>
                <wp:positionV relativeFrom="paragraph">
                  <wp:posOffset>206474</wp:posOffset>
                </wp:positionV>
                <wp:extent cx="2115047" cy="461176"/>
                <wp:effectExtent l="0" t="0" r="19050" b="15240"/>
                <wp:wrapNone/>
                <wp:docPr id="983" name="Rectángulo 983"/>
                <wp:cNvGraphicFramePr/>
                <a:graphic xmlns:a="http://schemas.openxmlformats.org/drawingml/2006/main">
                  <a:graphicData uri="http://schemas.microsoft.com/office/word/2010/wordprocessingShape">
                    <wps:wsp>
                      <wps:cNvSpPr/>
                      <wps:spPr>
                        <a:xfrm>
                          <a:off x="0" y="0"/>
                          <a:ext cx="2115047" cy="461176"/>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PLUMONES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0C045" id="Rectángulo 983" o:spid="_x0000_s1085" style="position:absolute;left:0;text-align:left;margin-left:8.2pt;margin-top:16.25pt;width:166.55pt;height:36.3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" fillcolor="white [3201]" strokecolor="#f79646 [3209]" strokeweight="2pt">
                <v:textbox>
                  <w:txbxContent>
                    <w:p w:rsidR="00797B9A" w:rsidRDefault="00797B9A" w:rsidP="00EB71C2">
                      <w:pPr>
                        <w:jc w:val="center"/>
                      </w:pPr>
                      <w:r>
                        <w:t>PLUMONES</w:t>
                      </w:r>
                    </w:p>
                  </w:txbxContent>
                </v:textbox>
              </v:rect>
            </w:pict>
          </mc:Fallback>
        </mc:AlternateConten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noProof/>
          <w:sz w:val="24"/>
          <w:szCs w:val="24"/>
          <w:lang w:eastAsia="es-PE"/>
        </w:rPr>
        <w:drawing>
          <wp:anchor distT="0" distB="0" distL="114300" distR="114300" simplePos="0" relativeHeight="251887616" behindDoc="1" locked="0" layoutInCell="1" allowOverlap="1" wp14:anchorId="5318D094" wp14:editId="7A068FBC">
            <wp:simplePos x="0" y="0"/>
            <wp:positionH relativeFrom="page">
              <wp:align>left</wp:align>
            </wp:positionH>
            <wp:positionV relativeFrom="paragraph">
              <wp:posOffset>171129</wp:posOffset>
            </wp:positionV>
            <wp:extent cx="4561205" cy="4485640"/>
            <wp:effectExtent l="0" t="0" r="0" b="0"/>
            <wp:wrapNone/>
            <wp:docPr id="961" name="Imagen 961" descr="Resultado de imagen para limpiatipo plum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impiatipo plumon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1205" cy="4485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hAnsi="Arial" w:cs="Arial"/>
          <w:noProof/>
          <w:sz w:val="24"/>
          <w:szCs w:val="24"/>
          <w:lang w:eastAsia="es-PE"/>
        </w:rPr>
        <mc:AlternateContent>
          <mc:Choice Requires="wps">
            <w:drawing>
              <wp:anchor distT="0" distB="0" distL="114300" distR="114300" simplePos="0" relativeHeight="251892736" behindDoc="0" locked="0" layoutInCell="1" allowOverlap="1" wp14:anchorId="754EEE65" wp14:editId="701C8483">
                <wp:simplePos x="0" y="0"/>
                <wp:positionH relativeFrom="column">
                  <wp:posOffset>3434245</wp:posOffset>
                </wp:positionH>
                <wp:positionV relativeFrom="paragraph">
                  <wp:posOffset>86121</wp:posOffset>
                </wp:positionV>
                <wp:extent cx="2115047" cy="461176"/>
                <wp:effectExtent l="0" t="0" r="19050" b="15240"/>
                <wp:wrapNone/>
                <wp:docPr id="984" name="Rectángulo 984"/>
                <wp:cNvGraphicFramePr/>
                <a:graphic xmlns:a="http://schemas.openxmlformats.org/drawingml/2006/main">
                  <a:graphicData uri="http://schemas.microsoft.com/office/word/2010/wordprocessingShape">
                    <wps:wsp>
                      <wps:cNvSpPr/>
                      <wps:spPr>
                        <a:xfrm>
                          <a:off x="0" y="0"/>
                          <a:ext cx="2115047" cy="461176"/>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PAPELOTES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EEE65" id="Rectángulo 984" o:spid="_x0000_s1086" style="position:absolute;left:0;text-align:left;margin-left:270.4pt;margin-top:6.8pt;width:166.55pt;height:36.3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" fillcolor="white [3201]" strokecolor="#f79646 [3209]" strokeweight="2pt">
                <v:textbox>
                  <w:txbxContent>
                    <w:p w:rsidR="00797B9A" w:rsidRDefault="00797B9A" w:rsidP="00EB71C2">
                      <w:pPr>
                        <w:jc w:val="center"/>
                      </w:pPr>
                      <w:r>
                        <w:t>PAPELOTES</w:t>
                      </w:r>
                    </w:p>
                  </w:txbxContent>
                </v:textbox>
              </v:rect>
            </w:pict>
          </mc:Fallback>
        </mc:AlternateConten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3750E5"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7935AA">
        <w:rPr>
          <w:rFonts w:ascii="Arial" w:eastAsiaTheme="minorEastAsia" w:hAnsi="Arial" w:cs="Arial"/>
          <w:b/>
          <w:noProof/>
          <w:color w:val="FF0000"/>
          <w:sz w:val="24"/>
          <w:szCs w:val="24"/>
          <w:lang w:eastAsia="es-PE"/>
        </w:rPr>
        <mc:AlternateContent>
          <mc:Choice Requires="wps">
            <w:drawing>
              <wp:anchor distT="0" distB="0" distL="114300" distR="114300" simplePos="0" relativeHeight="251889664" behindDoc="0" locked="0" layoutInCell="1" allowOverlap="1" wp14:anchorId="09C833A6" wp14:editId="60721888">
                <wp:simplePos x="0" y="0"/>
                <wp:positionH relativeFrom="column">
                  <wp:posOffset>3453426</wp:posOffset>
                </wp:positionH>
                <wp:positionV relativeFrom="paragraph">
                  <wp:posOffset>62230</wp:posOffset>
                </wp:positionV>
                <wp:extent cx="2064385" cy="2419985"/>
                <wp:effectExtent l="0" t="0" r="12065" b="18415"/>
                <wp:wrapNone/>
                <wp:docPr id="960" name="Rectángulo 960"/>
                <wp:cNvGraphicFramePr/>
                <a:graphic xmlns:a="http://schemas.openxmlformats.org/drawingml/2006/main">
                  <a:graphicData uri="http://schemas.microsoft.com/office/word/2010/wordprocessingShape">
                    <wps:wsp>
                      <wps:cNvSpPr/>
                      <wps:spPr>
                        <a:xfrm>
                          <a:off x="0" y="0"/>
                          <a:ext cx="2064385" cy="241998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D97C0" id="Rectángulo 960" o:spid="_x0000_s1026" style="position:absolute;margin-left:271.9pt;margin-top:4.9pt;width:162.55pt;height:190.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" fillcolor="white [3201]" strokecolor="#f79646 [3209]" strokeweight="2pt"/>
            </w:pict>
          </mc:Fallback>
        </mc:AlternateConten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645AAE" w:rsidRDefault="00645AAE" w:rsidP="00EB71C2">
      <w:pPr>
        <w:jc w:val="center"/>
        <w:rPr>
          <w:rFonts w:ascii="Arial" w:hAnsi="Arial" w:cs="Arial"/>
          <w:b/>
          <w:sz w:val="28"/>
          <w:u w:val="single"/>
        </w:rPr>
      </w:pPr>
    </w:p>
    <w:p w:rsidR="00645AAE" w:rsidRDefault="00645AAE" w:rsidP="00EB71C2">
      <w:pPr>
        <w:jc w:val="center"/>
        <w:rPr>
          <w:rFonts w:ascii="Arial" w:hAnsi="Arial" w:cs="Arial"/>
          <w:b/>
          <w:sz w:val="28"/>
          <w:u w:val="single"/>
        </w:rPr>
      </w:pPr>
    </w:p>
    <w:p w:rsidR="00645AAE" w:rsidRDefault="00645AAE" w:rsidP="00EB71C2">
      <w:pPr>
        <w:jc w:val="center"/>
        <w:rPr>
          <w:rFonts w:ascii="Arial" w:hAnsi="Arial" w:cs="Arial"/>
          <w:b/>
          <w:sz w:val="28"/>
          <w:u w:val="singl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spacing w:after="160" w:line="259" w:lineRule="auto"/>
        <w:rPr>
          <w:rFonts w:ascii="Arial" w:eastAsiaTheme="minorEastAsia" w:hAnsi="Arial" w:cs="Arial"/>
          <w:b/>
          <w:color w:val="FF0000"/>
          <w:sz w:val="24"/>
          <w:szCs w:val="24"/>
          <w:lang w:eastAsia="es-PE"/>
        </w:rPr>
      </w:pPr>
      <w:r>
        <w:rPr>
          <w:rFonts w:ascii="Arial" w:eastAsiaTheme="minorEastAsia" w:hAnsi="Arial" w:cs="Arial"/>
          <w:b/>
          <w:color w:val="FF0000"/>
          <w:sz w:val="24"/>
          <w:szCs w:val="24"/>
          <w:lang w:eastAsia="es-PE"/>
        </w:rPr>
        <w:br w:type="page"/>
      </w:r>
    </w:p>
    <w:p w:rsidR="00E63658" w:rsidRDefault="00E63658" w:rsidP="00E63658">
      <w:pPr>
        <w:jc w:val="center"/>
        <w:rPr>
          <w:rFonts w:ascii="Arial" w:hAnsi="Arial" w:cs="Arial"/>
          <w:b/>
          <w:sz w:val="24"/>
          <w:szCs w:val="24"/>
          <w:u w:val="single"/>
        </w:rPr>
      </w:pPr>
      <w:r>
        <w:rPr>
          <w:rFonts w:ascii="Arial" w:hAnsi="Arial" w:cs="Arial"/>
          <w:b/>
          <w:sz w:val="24"/>
          <w:szCs w:val="24"/>
          <w:u w:val="single"/>
        </w:rPr>
        <w:lastRenderedPageBreak/>
        <w:t>SESIÓN N°14:</w:t>
      </w:r>
    </w:p>
    <w:p w:rsidR="00E63658" w:rsidRDefault="00E63658" w:rsidP="00E63658">
      <w:pPr>
        <w:jc w:val="center"/>
        <w:rPr>
          <w:rFonts w:ascii="Arial" w:hAnsi="Arial" w:cs="Arial"/>
          <w:sz w:val="24"/>
          <w:szCs w:val="24"/>
          <w:u w:val="single"/>
        </w:rPr>
      </w:pPr>
    </w:p>
    <w:p w:rsidR="00E63658" w:rsidRPr="00E63658" w:rsidRDefault="00E63658" w:rsidP="00301CCC">
      <w:pPr>
        <w:pStyle w:val="Prrafodelista"/>
        <w:numPr>
          <w:ilvl w:val="0"/>
          <w:numId w:val="107"/>
        </w:numPr>
        <w:spacing w:line="240" w:lineRule="auto"/>
        <w:rPr>
          <w:rFonts w:ascii="Arial" w:hAnsi="Arial" w:cs="Arial"/>
          <w:b/>
          <w:sz w:val="24"/>
          <w:szCs w:val="24"/>
        </w:rPr>
      </w:pPr>
      <w:r w:rsidRPr="00E63658">
        <w:rPr>
          <w:rFonts w:ascii="Arial" w:hAnsi="Arial" w:cs="Arial"/>
          <w:b/>
          <w:sz w:val="24"/>
          <w:szCs w:val="24"/>
        </w:rPr>
        <w:t>DATOS INFORMATIVOS:</w:t>
      </w:r>
    </w:p>
    <w:p w:rsidR="00E63658" w:rsidRDefault="00E63658" w:rsidP="00E63658">
      <w:pPr>
        <w:spacing w:line="240" w:lineRule="auto"/>
        <w:ind w:left="1080"/>
        <w:contextualSpacing/>
        <w:rPr>
          <w:rFonts w:ascii="Arial" w:hAnsi="Arial" w:cs="Arial"/>
          <w:sz w:val="24"/>
          <w:szCs w:val="24"/>
        </w:rPr>
      </w:pP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Institución Educativa</w:t>
      </w:r>
      <w:r>
        <w:rPr>
          <w:rFonts w:ascii="Arial" w:hAnsi="Arial" w:cs="Arial"/>
          <w:sz w:val="24"/>
          <w:szCs w:val="24"/>
          <w:lang w:val="es-ES_tradnl"/>
        </w:rPr>
        <w:t>:   I.E.I. Nº 047 Capullitos de María.</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Edad</w:t>
      </w:r>
      <w:r>
        <w:rPr>
          <w:rFonts w:ascii="Arial" w:hAnsi="Arial" w:cs="Arial"/>
          <w:sz w:val="24"/>
          <w:szCs w:val="24"/>
          <w:lang w:val="es-ES_tradnl"/>
        </w:rPr>
        <w:t>: 5 años</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Turno</w:t>
      </w:r>
      <w:r>
        <w:rPr>
          <w:rFonts w:ascii="Arial" w:hAnsi="Arial" w:cs="Arial"/>
          <w:sz w:val="24"/>
          <w:szCs w:val="24"/>
          <w:lang w:val="es-ES_tradnl"/>
        </w:rPr>
        <w:t>: TARDE</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Área</w:t>
      </w:r>
      <w:r>
        <w:rPr>
          <w:rFonts w:ascii="Arial" w:hAnsi="Arial" w:cs="Arial"/>
          <w:sz w:val="24"/>
          <w:szCs w:val="24"/>
          <w:lang w:val="es-ES_tradnl"/>
        </w:rPr>
        <w:t xml:space="preserve">: Comunicación </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Tema</w:t>
      </w:r>
      <w:r>
        <w:rPr>
          <w:rFonts w:ascii="Arial" w:hAnsi="Arial" w:cs="Arial"/>
          <w:sz w:val="24"/>
          <w:szCs w:val="24"/>
          <w:lang w:val="es-ES_tradnl"/>
        </w:rPr>
        <w:t>: “</w:t>
      </w:r>
      <w:r w:rsidR="00EB06D0">
        <w:rPr>
          <w:rFonts w:ascii="Arial" w:hAnsi="Arial" w:cs="Arial"/>
          <w:sz w:val="24"/>
          <w:szCs w:val="24"/>
        </w:rPr>
        <w:t>juego simbólico</w:t>
      </w:r>
      <w:r>
        <w:rPr>
          <w:rFonts w:ascii="Arial" w:hAnsi="Arial" w:cs="Arial"/>
          <w:sz w:val="24"/>
          <w:szCs w:val="24"/>
          <w:lang w:val="es-ES_tradnl"/>
        </w:rPr>
        <w:t>”</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Fecha</w:t>
      </w:r>
      <w:r>
        <w:rPr>
          <w:rFonts w:ascii="Arial" w:hAnsi="Arial" w:cs="Arial"/>
          <w:sz w:val="24"/>
          <w:szCs w:val="24"/>
          <w:lang w:val="es-ES_tradnl"/>
        </w:rPr>
        <w:t xml:space="preserve">:  10  de agosto del 2016                                          </w:t>
      </w:r>
    </w:p>
    <w:p w:rsidR="00E63658" w:rsidRDefault="00E63658" w:rsidP="00301CCC">
      <w:pPr>
        <w:pStyle w:val="Prrafodelista"/>
        <w:numPr>
          <w:ilvl w:val="1"/>
          <w:numId w:val="108"/>
        </w:numPr>
        <w:spacing w:after="0" w:line="240" w:lineRule="auto"/>
        <w:ind w:left="1843"/>
        <w:rPr>
          <w:rFonts w:ascii="Arial" w:hAnsi="Arial" w:cs="Arial"/>
          <w:sz w:val="24"/>
          <w:szCs w:val="24"/>
          <w:lang w:val="es-ES_tradnl"/>
        </w:rPr>
      </w:pPr>
      <w:r>
        <w:rPr>
          <w:rFonts w:ascii="Arial" w:hAnsi="Arial" w:cs="Arial"/>
          <w:b/>
          <w:sz w:val="24"/>
          <w:szCs w:val="24"/>
          <w:lang w:val="es-ES_tradnl"/>
        </w:rPr>
        <w:t>Profesora de aula</w:t>
      </w:r>
      <w:r>
        <w:rPr>
          <w:rFonts w:ascii="Arial" w:hAnsi="Arial" w:cs="Arial"/>
          <w:sz w:val="24"/>
          <w:szCs w:val="24"/>
          <w:lang w:val="es-ES_tradnl"/>
        </w:rPr>
        <w:t xml:space="preserve">:  </w:t>
      </w:r>
      <w:r>
        <w:rPr>
          <w:rFonts w:ascii="Arial" w:hAnsi="Arial" w:cs="Arial"/>
          <w:sz w:val="24"/>
          <w:szCs w:val="24"/>
        </w:rPr>
        <w:t>Stany Heredia Rivas</w:t>
      </w:r>
      <w:r>
        <w:rPr>
          <w:rFonts w:ascii="Arial" w:hAnsi="Arial" w:cs="Arial"/>
          <w:sz w:val="24"/>
          <w:szCs w:val="24"/>
          <w:lang w:val="es-ES_tradnl"/>
        </w:rPr>
        <w:t xml:space="preserve">                    </w:t>
      </w:r>
    </w:p>
    <w:p w:rsidR="00E63658" w:rsidRDefault="00E63658" w:rsidP="00301CCC">
      <w:pPr>
        <w:pStyle w:val="Prrafodelista"/>
        <w:numPr>
          <w:ilvl w:val="1"/>
          <w:numId w:val="108"/>
        </w:numPr>
        <w:spacing w:after="0" w:line="240" w:lineRule="auto"/>
        <w:ind w:left="1843"/>
        <w:rPr>
          <w:rFonts w:ascii="Arial" w:hAnsi="Arial" w:cs="Arial"/>
          <w:b/>
          <w:sz w:val="24"/>
          <w:szCs w:val="24"/>
        </w:rPr>
      </w:pPr>
      <w:del w:id="89" w:author="Pissani Fupuy" w:date="2017-02-14T23:39:00Z">
        <w:r w:rsidDel="00D238EF">
          <w:rPr>
            <w:rFonts w:ascii="Arial" w:hAnsi="Arial" w:cs="Arial"/>
            <w:b/>
            <w:sz w:val="24"/>
            <w:szCs w:val="24"/>
            <w:lang w:val="es-ES_tradnl"/>
          </w:rPr>
          <w:delText>Alumna practicante</w:delText>
        </w:r>
      </w:del>
      <w:ins w:id="90" w:author="Pissani Fupuy" w:date="2017-02-14T23:39:00Z">
        <w:r w:rsidR="00D238EF">
          <w:rPr>
            <w:rFonts w:ascii="Arial" w:hAnsi="Arial" w:cs="Arial"/>
            <w:b/>
            <w:sz w:val="24"/>
            <w:szCs w:val="24"/>
            <w:lang w:val="es-ES_tradnl"/>
          </w:rPr>
          <w:t>Investigadoras</w:t>
        </w:r>
      </w:ins>
      <w:r>
        <w:rPr>
          <w:rFonts w:ascii="Arial" w:hAnsi="Arial" w:cs="Arial"/>
          <w:sz w:val="24"/>
          <w:szCs w:val="24"/>
          <w:lang w:val="es-ES_tradnl"/>
        </w:rPr>
        <w:t>:</w:t>
      </w:r>
      <w:r>
        <w:rPr>
          <w:rFonts w:ascii="Arial" w:hAnsi="Arial" w:cs="Arial"/>
          <w:b/>
          <w:sz w:val="24"/>
          <w:szCs w:val="24"/>
        </w:rPr>
        <w:t xml:space="preserve">       </w:t>
      </w:r>
      <w:r>
        <w:rPr>
          <w:rFonts w:ascii="Arial" w:hAnsi="Arial" w:cs="Arial"/>
          <w:sz w:val="24"/>
          <w:szCs w:val="24"/>
        </w:rPr>
        <w:t xml:space="preserve">       Chacón Araujo, Silvia Tatiana</w:t>
      </w:r>
    </w:p>
    <w:p w:rsidR="00E63658" w:rsidRDefault="00E63658" w:rsidP="00E63658">
      <w:pPr>
        <w:pStyle w:val="Prrafodelista"/>
        <w:spacing w:after="0" w:line="240" w:lineRule="auto"/>
        <w:ind w:left="5103"/>
        <w:rPr>
          <w:rFonts w:ascii="Arial" w:hAnsi="Arial" w:cs="Arial"/>
          <w:sz w:val="24"/>
          <w:szCs w:val="24"/>
        </w:rPr>
      </w:pPr>
      <w:r>
        <w:rPr>
          <w:rFonts w:ascii="Arial" w:hAnsi="Arial" w:cs="Arial"/>
          <w:sz w:val="24"/>
          <w:szCs w:val="24"/>
        </w:rPr>
        <w:t>Pissani Fupuy Liliana Patricia</w:t>
      </w:r>
    </w:p>
    <w:p w:rsidR="00E63658" w:rsidRDefault="00E63658" w:rsidP="00E63658">
      <w:pPr>
        <w:pStyle w:val="Prrafodelista"/>
        <w:spacing w:line="360" w:lineRule="auto"/>
        <w:ind w:left="1500"/>
        <w:rPr>
          <w:rFonts w:ascii="Arial" w:hAnsi="Arial" w:cs="Arial"/>
          <w:sz w:val="24"/>
          <w:szCs w:val="24"/>
        </w:rPr>
      </w:pPr>
    </w:p>
    <w:p w:rsidR="00E63658" w:rsidRPr="00E63658" w:rsidRDefault="00E63658" w:rsidP="00301CCC">
      <w:pPr>
        <w:numPr>
          <w:ilvl w:val="0"/>
          <w:numId w:val="107"/>
        </w:numPr>
        <w:spacing w:after="0" w:line="240" w:lineRule="auto"/>
        <w:contextualSpacing/>
        <w:rPr>
          <w:rFonts w:ascii="Arial" w:hAnsi="Arial" w:cs="Arial"/>
          <w:b/>
          <w:sz w:val="24"/>
          <w:szCs w:val="24"/>
        </w:rPr>
      </w:pPr>
      <w:r w:rsidRPr="00E63658">
        <w:rPr>
          <w:rFonts w:ascii="Arial" w:hAnsi="Arial" w:cs="Arial"/>
          <w:b/>
          <w:sz w:val="24"/>
          <w:szCs w:val="24"/>
        </w:rPr>
        <w:t>DATOS INFORMATIVOS DE LA SESIÓN:</w:t>
      </w:r>
    </w:p>
    <w:p w:rsidR="00E63658" w:rsidRDefault="00E63658" w:rsidP="00E63658">
      <w:pPr>
        <w:spacing w:after="0" w:line="240" w:lineRule="auto"/>
        <w:ind w:left="1080"/>
        <w:contextualSpacing/>
        <w:rPr>
          <w:rFonts w:ascii="Arial" w:hAnsi="Arial" w:cs="Arial"/>
          <w:sz w:val="24"/>
          <w:szCs w:val="24"/>
        </w:rPr>
      </w:pPr>
    </w:p>
    <w:p w:rsidR="00E63658" w:rsidRDefault="00E63658" w:rsidP="00301CCC">
      <w:pPr>
        <w:pStyle w:val="Prrafodelista"/>
        <w:numPr>
          <w:ilvl w:val="1"/>
          <w:numId w:val="109"/>
        </w:numPr>
        <w:spacing w:after="0" w:line="240" w:lineRule="auto"/>
        <w:rPr>
          <w:rFonts w:ascii="Arial" w:hAnsi="Arial" w:cs="Arial"/>
          <w:sz w:val="24"/>
          <w:szCs w:val="24"/>
          <w:lang w:val="es-ES_tradnl"/>
        </w:rPr>
      </w:pPr>
      <w:r>
        <w:rPr>
          <w:rFonts w:ascii="Arial" w:hAnsi="Arial" w:cs="Arial"/>
          <w:sz w:val="24"/>
          <w:szCs w:val="24"/>
          <w:lang w:val="es-ES_tradnl"/>
        </w:rPr>
        <w:t>Denominación de la Actividad:</w:t>
      </w:r>
    </w:p>
    <w:p w:rsidR="00E63658" w:rsidRDefault="00E63658" w:rsidP="00E63658">
      <w:pPr>
        <w:spacing w:after="0" w:line="240" w:lineRule="auto"/>
        <w:ind w:left="3686"/>
        <w:rPr>
          <w:rFonts w:ascii="Arial" w:hAnsi="Arial" w:cs="Arial"/>
          <w:b/>
          <w:sz w:val="24"/>
          <w:szCs w:val="24"/>
        </w:rPr>
      </w:pPr>
      <w:r>
        <w:rPr>
          <w:rFonts w:ascii="Arial" w:hAnsi="Arial" w:cs="Arial"/>
          <w:b/>
          <w:sz w:val="24"/>
          <w:szCs w:val="24"/>
        </w:rPr>
        <w:t>“Damos vida a nuestros juguetes”</w:t>
      </w:r>
    </w:p>
    <w:p w:rsidR="00E63658" w:rsidRDefault="00E63658" w:rsidP="00E63658">
      <w:pPr>
        <w:spacing w:after="0" w:line="240" w:lineRule="auto"/>
        <w:ind w:left="3686"/>
        <w:rPr>
          <w:rFonts w:ascii="Arial" w:hAnsi="Arial" w:cs="Arial"/>
          <w:sz w:val="24"/>
          <w:szCs w:val="24"/>
          <w:lang w:val="es-ES_tradnl"/>
        </w:rPr>
      </w:pPr>
    </w:p>
    <w:p w:rsidR="00E63658" w:rsidRDefault="00E63658" w:rsidP="00301CCC">
      <w:pPr>
        <w:pStyle w:val="Prrafodelista"/>
        <w:numPr>
          <w:ilvl w:val="1"/>
          <w:numId w:val="109"/>
        </w:numPr>
        <w:spacing w:after="0" w:line="240" w:lineRule="auto"/>
        <w:rPr>
          <w:rFonts w:ascii="Arial" w:hAnsi="Arial" w:cs="Arial"/>
          <w:sz w:val="24"/>
          <w:szCs w:val="24"/>
          <w:lang w:val="es-ES_tradnl"/>
        </w:rPr>
      </w:pPr>
      <w:r>
        <w:rPr>
          <w:rFonts w:ascii="Arial" w:hAnsi="Arial" w:cs="Arial"/>
          <w:sz w:val="24"/>
          <w:szCs w:val="24"/>
          <w:lang w:val="es-ES_tradnl"/>
        </w:rPr>
        <w:t>Justificación</w:t>
      </w:r>
    </w:p>
    <w:p w:rsidR="00E63658" w:rsidRDefault="00E63658" w:rsidP="00E63658">
      <w:pPr>
        <w:spacing w:line="360" w:lineRule="auto"/>
        <w:ind w:left="1276"/>
        <w:rPr>
          <w:rFonts w:ascii="Arial" w:hAnsi="Arial" w:cs="Arial"/>
          <w:sz w:val="24"/>
          <w:szCs w:val="24"/>
        </w:rPr>
      </w:pPr>
    </w:p>
    <w:p w:rsidR="00E63658" w:rsidRDefault="00E63658" w:rsidP="00E63658">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simbólico, ellos pondrán su imaginación y le darán vida a objetos de vida cotidiana.</w:t>
      </w:r>
    </w:p>
    <w:p w:rsidR="00E63658" w:rsidRDefault="00E63658" w:rsidP="00E63658">
      <w:pPr>
        <w:spacing w:line="360" w:lineRule="auto"/>
        <w:ind w:left="1276"/>
        <w:jc w:val="both"/>
        <w:rPr>
          <w:rFonts w:ascii="Arial" w:hAnsi="Arial" w:cs="Arial"/>
          <w:sz w:val="24"/>
          <w:szCs w:val="24"/>
        </w:rPr>
      </w:pPr>
    </w:p>
    <w:p w:rsidR="00E63658" w:rsidRDefault="00E63658" w:rsidP="00301CCC">
      <w:pPr>
        <w:pStyle w:val="Prrafodelista"/>
        <w:numPr>
          <w:ilvl w:val="1"/>
          <w:numId w:val="109"/>
        </w:numPr>
        <w:spacing w:after="0" w:line="240" w:lineRule="auto"/>
        <w:rPr>
          <w:rFonts w:ascii="Arial" w:hAnsi="Arial" w:cs="Arial"/>
          <w:sz w:val="24"/>
          <w:szCs w:val="24"/>
          <w:lang w:val="es-ES_tradnl"/>
        </w:rPr>
      </w:pPr>
      <w:r>
        <w:rPr>
          <w:rFonts w:ascii="Arial" w:hAnsi="Arial" w:cs="Arial"/>
          <w:sz w:val="24"/>
          <w:szCs w:val="24"/>
          <w:lang w:val="es-ES_tradnl"/>
        </w:rPr>
        <w:t>Duración:</w:t>
      </w:r>
    </w:p>
    <w:p w:rsidR="00E63658" w:rsidRDefault="00E63658" w:rsidP="00E63658">
      <w:pPr>
        <w:pStyle w:val="Prrafodelista"/>
        <w:spacing w:after="0" w:line="240" w:lineRule="auto"/>
        <w:ind w:left="2160"/>
        <w:rPr>
          <w:rFonts w:ascii="Arial" w:hAnsi="Arial" w:cs="Arial"/>
          <w:sz w:val="24"/>
          <w:szCs w:val="24"/>
          <w:lang w:val="es-ES_tradnl"/>
        </w:rPr>
      </w:pPr>
    </w:p>
    <w:p w:rsidR="00E63658" w:rsidRDefault="00645AAE" w:rsidP="00301CCC">
      <w:pPr>
        <w:pStyle w:val="Prrafodelista"/>
        <w:numPr>
          <w:ilvl w:val="0"/>
          <w:numId w:val="110"/>
        </w:numPr>
        <w:spacing w:before="240"/>
        <w:rPr>
          <w:rFonts w:ascii="Arial" w:hAnsi="Arial" w:cs="Arial"/>
          <w:sz w:val="24"/>
          <w:szCs w:val="24"/>
        </w:rPr>
      </w:pPr>
      <w:r>
        <w:rPr>
          <w:rFonts w:ascii="Arial" w:hAnsi="Arial" w:cs="Arial"/>
          <w:sz w:val="24"/>
          <w:szCs w:val="24"/>
        </w:rPr>
        <w:t>minutos</w:t>
      </w:r>
    </w:p>
    <w:p w:rsidR="00E63658" w:rsidRDefault="00E63658" w:rsidP="00E63658">
      <w:pPr>
        <w:pStyle w:val="Prrafodelista"/>
        <w:spacing w:before="240"/>
        <w:ind w:left="2832"/>
        <w:rPr>
          <w:rFonts w:ascii="Arial" w:hAnsi="Arial" w:cs="Arial"/>
          <w:sz w:val="24"/>
          <w:szCs w:val="24"/>
        </w:rPr>
      </w:pPr>
    </w:p>
    <w:p w:rsidR="00E63658" w:rsidRPr="00E63658" w:rsidRDefault="00E63658" w:rsidP="00301CCC">
      <w:pPr>
        <w:pStyle w:val="Prrafodelista"/>
        <w:numPr>
          <w:ilvl w:val="0"/>
          <w:numId w:val="107"/>
        </w:numPr>
        <w:spacing w:before="240" w:after="160" w:line="256" w:lineRule="auto"/>
        <w:rPr>
          <w:rFonts w:ascii="Arial" w:hAnsi="Arial" w:cs="Arial"/>
          <w:b/>
          <w:sz w:val="24"/>
          <w:szCs w:val="24"/>
        </w:rPr>
      </w:pPr>
      <w:r w:rsidRPr="00E63658">
        <w:rPr>
          <w:rFonts w:ascii="Arial" w:hAnsi="Arial" w:cs="Arial"/>
          <w:b/>
          <w:sz w:val="24"/>
          <w:szCs w:val="24"/>
        </w:rPr>
        <w:t>INDICADOR DE EVALUACIÓN:</w:t>
      </w:r>
    </w:p>
    <w:p w:rsidR="00E63658" w:rsidRDefault="00E63658" w:rsidP="00E63658">
      <w:pPr>
        <w:pStyle w:val="Prrafodelista"/>
        <w:spacing w:before="240"/>
        <w:ind w:left="2160"/>
        <w:rPr>
          <w:rFonts w:ascii="Arial" w:hAnsi="Arial" w:cs="Arial"/>
          <w:sz w:val="24"/>
          <w:szCs w:val="24"/>
        </w:rPr>
      </w:pPr>
    </w:p>
    <w:p w:rsidR="00E63658" w:rsidRDefault="00E63658" w:rsidP="00E63658">
      <w:pPr>
        <w:pStyle w:val="Prrafodelista"/>
        <w:spacing w:before="240"/>
        <w:ind w:left="2835"/>
        <w:rPr>
          <w:rFonts w:ascii="Arial" w:hAnsi="Arial" w:cs="Arial"/>
          <w:sz w:val="24"/>
          <w:szCs w:val="24"/>
        </w:rPr>
      </w:pPr>
      <w:r>
        <w:rPr>
          <w:rFonts w:ascii="Arial" w:hAnsi="Arial" w:cs="Arial"/>
          <w:sz w:val="24"/>
          <w:szCs w:val="24"/>
        </w:rPr>
        <w:t>Muestra interés por darle vida a objetos de su entorno</w:t>
      </w:r>
    </w:p>
    <w:p w:rsidR="00E63658" w:rsidRDefault="00E63658" w:rsidP="00E63658">
      <w:pPr>
        <w:jc w:val="center"/>
        <w:rPr>
          <w:rFonts w:ascii="Arial" w:hAnsi="Arial" w:cs="Arial"/>
          <w:sz w:val="24"/>
          <w:szCs w:val="24"/>
          <w:u w:val="single"/>
        </w:rPr>
      </w:pPr>
    </w:p>
    <w:p w:rsidR="00E63658" w:rsidRDefault="00E63658" w:rsidP="00E63658">
      <w:pPr>
        <w:rPr>
          <w:rFonts w:ascii="Arial" w:hAnsi="Arial" w:cs="Arial"/>
          <w:sz w:val="24"/>
          <w:szCs w:val="24"/>
          <w:u w:val="single"/>
        </w:rPr>
      </w:pPr>
    </w:p>
    <w:p w:rsidR="00E63658" w:rsidRPr="00E63658" w:rsidRDefault="00E63658" w:rsidP="00301CCC">
      <w:pPr>
        <w:numPr>
          <w:ilvl w:val="0"/>
          <w:numId w:val="107"/>
        </w:numPr>
        <w:spacing w:after="0" w:line="240" w:lineRule="auto"/>
        <w:contextualSpacing/>
        <w:rPr>
          <w:rFonts w:ascii="Arial" w:hAnsi="Arial" w:cs="Arial"/>
          <w:b/>
          <w:sz w:val="24"/>
          <w:szCs w:val="24"/>
        </w:rPr>
      </w:pPr>
      <w:r w:rsidRPr="00E63658">
        <w:rPr>
          <w:rFonts w:ascii="Arial" w:hAnsi="Arial" w:cs="Arial"/>
          <w:b/>
          <w:sz w:val="24"/>
          <w:szCs w:val="24"/>
        </w:rPr>
        <w:lastRenderedPageBreak/>
        <w:t>DESARROLLO DE LA SESIÓN:</w:t>
      </w:r>
    </w:p>
    <w:p w:rsidR="00E63658" w:rsidRDefault="00E63658" w:rsidP="00E63658">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63658" w:rsidTr="00E63658">
        <w:tc>
          <w:tcPr>
            <w:tcW w:w="1710"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Recursos</w:t>
            </w:r>
          </w:p>
        </w:tc>
      </w:tr>
      <w:tr w:rsidR="00E63658" w:rsidTr="00E63658">
        <w:tc>
          <w:tcPr>
            <w:tcW w:w="1710"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rPr>
                <w:rFonts w:ascii="Arial" w:hAnsi="Arial" w:cs="Arial"/>
                <w:sz w:val="24"/>
                <w:szCs w:val="24"/>
              </w:rPr>
            </w:pPr>
            <w:r>
              <w:rPr>
                <w:rFonts w:ascii="Arial" w:hAnsi="Arial" w:cs="Arial"/>
                <w:sz w:val="24"/>
                <w:szCs w:val="24"/>
              </w:rPr>
              <w:t>Introducción</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Desarrollo</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w:t>
            </w:r>
          </w:p>
          <w:p w:rsidR="00E63658" w:rsidRDefault="00E63658">
            <w:pPr>
              <w:spacing w:line="360" w:lineRule="auto"/>
              <w:jc w:val="both"/>
              <w:rPr>
                <w:rFonts w:ascii="Arial" w:hAnsi="Arial" w:cs="Arial"/>
                <w:sz w:val="24"/>
                <w:szCs w:val="24"/>
              </w:rPr>
            </w:pPr>
            <w:r>
              <w:rPr>
                <w:rFonts w:ascii="Arial" w:hAnsi="Arial" w:cs="Arial"/>
                <w:sz w:val="24"/>
                <w:szCs w:val="24"/>
              </w:rPr>
              <w:t xml:space="preserve">Se inicia la sesión, imaginando que somos detectives y buscaremos todos los juguetes que tenemos en el aula: </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es esto?</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¿De qué color es?</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¿Son sus juguetes?</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 xml:space="preserve">¿Han hecho </w:t>
            </w:r>
            <w:r w:rsidR="00645AAE">
              <w:rPr>
                <w:rFonts w:ascii="Arial" w:hAnsi="Arial" w:cs="Arial"/>
                <w:sz w:val="24"/>
                <w:szCs w:val="24"/>
              </w:rPr>
              <w:t>algún</w:t>
            </w:r>
            <w:r>
              <w:rPr>
                <w:rFonts w:ascii="Arial" w:hAnsi="Arial" w:cs="Arial"/>
                <w:sz w:val="24"/>
                <w:szCs w:val="24"/>
              </w:rPr>
              <w:t xml:space="preserve"> juego con esto antes?</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hicieron?</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¿Tienen alguno de estos juguetes en  su casa?</w:t>
            </w:r>
          </w:p>
          <w:p w:rsidR="00E63658" w:rsidRDefault="00E63658"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 xml:space="preserve">¿Les </w:t>
            </w:r>
            <w:r w:rsidR="00645AAE">
              <w:rPr>
                <w:rFonts w:ascii="Arial" w:hAnsi="Arial" w:cs="Arial"/>
                <w:sz w:val="24"/>
                <w:szCs w:val="24"/>
              </w:rPr>
              <w:t>gustaría</w:t>
            </w:r>
            <w:r>
              <w:rPr>
                <w:rFonts w:ascii="Arial" w:hAnsi="Arial" w:cs="Arial"/>
                <w:sz w:val="24"/>
                <w:szCs w:val="24"/>
              </w:rPr>
              <w:t xml:space="preserve"> jugar con esto ahorita?</w:t>
            </w:r>
          </w:p>
          <w:p w:rsidR="00E63658" w:rsidRDefault="00E63658">
            <w:pPr>
              <w:spacing w:line="360" w:lineRule="auto"/>
              <w:jc w:val="both"/>
              <w:rPr>
                <w:rFonts w:ascii="Arial" w:hAnsi="Arial" w:cs="Arial"/>
                <w:sz w:val="24"/>
                <w:szCs w:val="24"/>
              </w:rPr>
            </w:pPr>
          </w:p>
          <w:p w:rsidR="00E63658" w:rsidRDefault="00E63658">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E63658" w:rsidRDefault="00E63658">
            <w:pPr>
              <w:spacing w:line="360" w:lineRule="auto"/>
              <w:jc w:val="both"/>
              <w:rPr>
                <w:rFonts w:ascii="Arial" w:hAnsi="Arial" w:cs="Arial"/>
                <w:sz w:val="24"/>
                <w:szCs w:val="24"/>
              </w:rPr>
            </w:pPr>
            <w:r>
              <w:rPr>
                <w:rFonts w:ascii="Arial" w:hAnsi="Arial" w:cs="Arial"/>
                <w:sz w:val="24"/>
                <w:szCs w:val="24"/>
              </w:rPr>
              <w:t>¿Cómo podríamos hacer con estos juguetes</w:t>
            </w:r>
          </w:p>
          <w:p w:rsidR="00E63658" w:rsidRDefault="00E63658">
            <w:pPr>
              <w:spacing w:line="360" w:lineRule="auto"/>
              <w:jc w:val="both"/>
              <w:rPr>
                <w:rFonts w:ascii="Arial" w:hAnsi="Arial" w:cs="Arial"/>
                <w:sz w:val="24"/>
                <w:szCs w:val="24"/>
              </w:rPr>
            </w:pPr>
            <w:r>
              <w:rPr>
                <w:rFonts w:ascii="Arial" w:hAnsi="Arial" w:cs="Arial"/>
                <w:sz w:val="24"/>
                <w:szCs w:val="24"/>
              </w:rPr>
              <w:t>Se declara el tema:</w:t>
            </w:r>
          </w:p>
          <w:p w:rsidR="00E63658" w:rsidRDefault="00E63658">
            <w:pPr>
              <w:spacing w:line="360" w:lineRule="auto"/>
              <w:jc w:val="center"/>
              <w:rPr>
                <w:rFonts w:ascii="Arial" w:hAnsi="Arial" w:cs="Arial"/>
                <w:b/>
                <w:sz w:val="24"/>
                <w:szCs w:val="24"/>
              </w:rPr>
            </w:pPr>
            <w:r>
              <w:rPr>
                <w:rFonts w:ascii="Arial" w:hAnsi="Arial" w:cs="Arial"/>
                <w:b/>
                <w:sz w:val="24"/>
                <w:szCs w:val="24"/>
              </w:rPr>
              <w:t>“Damos vida a nuestros juguetes”</w:t>
            </w:r>
          </w:p>
          <w:p w:rsidR="00E63658" w:rsidRDefault="00E63658">
            <w:pPr>
              <w:spacing w:line="360" w:lineRule="auto"/>
              <w:jc w:val="center"/>
              <w:rPr>
                <w:rFonts w:ascii="Arial" w:hAnsi="Arial" w:cs="Arial"/>
                <w:b/>
                <w:sz w:val="24"/>
                <w:szCs w:val="24"/>
              </w:rPr>
            </w:pPr>
          </w:p>
          <w:p w:rsidR="00E63658" w:rsidRDefault="00E63658">
            <w:pPr>
              <w:spacing w:line="360" w:lineRule="auto"/>
              <w:rPr>
                <w:rFonts w:ascii="Arial" w:hAnsi="Arial" w:cs="Arial"/>
                <w:sz w:val="24"/>
                <w:szCs w:val="24"/>
              </w:rPr>
            </w:pPr>
            <w:r>
              <w:rPr>
                <w:rFonts w:ascii="Arial" w:hAnsi="Arial" w:cs="Arial"/>
                <w:sz w:val="24"/>
                <w:szCs w:val="24"/>
              </w:rPr>
              <w:t>Antes de entregar el material establecemos normas en el salón para su debido uso, respetando a todos y compartiendo material</w:t>
            </w:r>
            <w:r w:rsidR="003750E5">
              <w:rPr>
                <w:rFonts w:ascii="Arial" w:hAnsi="Arial" w:cs="Arial"/>
                <w:sz w:val="24"/>
                <w:szCs w:val="24"/>
              </w:rPr>
              <w:t>.</w:t>
            </w:r>
          </w:p>
          <w:p w:rsidR="00E63658" w:rsidRDefault="00E63658">
            <w:pPr>
              <w:spacing w:line="360" w:lineRule="auto"/>
              <w:rPr>
                <w:rFonts w:ascii="Arial" w:hAnsi="Arial" w:cs="Arial"/>
                <w:sz w:val="24"/>
                <w:szCs w:val="24"/>
              </w:rPr>
            </w:pPr>
            <w:r>
              <w:rPr>
                <w:rFonts w:ascii="Arial" w:hAnsi="Arial" w:cs="Arial"/>
                <w:sz w:val="24"/>
                <w:szCs w:val="24"/>
              </w:rPr>
              <w:t xml:space="preserve">Cada uno buscará entre sus juguetes, </w:t>
            </w:r>
            <w:r w:rsidR="00645AAE">
              <w:rPr>
                <w:rFonts w:ascii="Arial" w:hAnsi="Arial" w:cs="Arial"/>
                <w:sz w:val="24"/>
                <w:szCs w:val="24"/>
              </w:rPr>
              <w:t>escogerá</w:t>
            </w:r>
            <w:r>
              <w:rPr>
                <w:rFonts w:ascii="Arial" w:hAnsi="Arial" w:cs="Arial"/>
                <w:sz w:val="24"/>
                <w:szCs w:val="24"/>
              </w:rPr>
              <w:t xml:space="preserve"> algunos, y antes de comenzar a jugar proponemos ideas sobre que juego podríamos realizar.</w:t>
            </w:r>
          </w:p>
          <w:p w:rsidR="00E63658" w:rsidRDefault="00E63658">
            <w:pPr>
              <w:spacing w:line="360" w:lineRule="auto"/>
              <w:rPr>
                <w:rFonts w:ascii="Arial" w:hAnsi="Arial" w:cs="Arial"/>
                <w:sz w:val="24"/>
                <w:szCs w:val="24"/>
              </w:rPr>
            </w:pPr>
            <w:r>
              <w:rPr>
                <w:rFonts w:ascii="Arial" w:hAnsi="Arial" w:cs="Arial"/>
                <w:sz w:val="24"/>
                <w:szCs w:val="24"/>
              </w:rPr>
              <w:t>Comenzamos a jugar y antes de finalizar, guardaremos en orden todos los juguetes hasta dejar limpia el aula</w:t>
            </w:r>
            <w:r w:rsidR="003750E5">
              <w:rPr>
                <w:rFonts w:ascii="Arial" w:hAnsi="Arial" w:cs="Arial"/>
                <w:sz w:val="24"/>
                <w:szCs w:val="24"/>
              </w:rPr>
              <w:t xml:space="preserve">, </w:t>
            </w:r>
            <w:r w:rsidR="003750E5">
              <w:rPr>
                <w:rFonts w:ascii="Arial" w:hAnsi="Arial" w:cs="Arial"/>
                <w:sz w:val="24"/>
                <w:szCs w:val="24"/>
              </w:rPr>
              <w:t>desarrollando así un juego</w:t>
            </w:r>
            <w:r w:rsidR="003750E5">
              <w:rPr>
                <w:rFonts w:ascii="Arial" w:hAnsi="Arial" w:cs="Arial"/>
                <w:sz w:val="24"/>
                <w:szCs w:val="24"/>
              </w:rPr>
              <w:t xml:space="preserve"> simbólico.</w:t>
            </w:r>
          </w:p>
          <w:p w:rsidR="00E63658" w:rsidRDefault="00E63658">
            <w:pPr>
              <w:spacing w:line="360" w:lineRule="auto"/>
              <w:rPr>
                <w:rFonts w:ascii="Arial" w:hAnsi="Arial" w:cs="Arial"/>
                <w:sz w:val="24"/>
                <w:szCs w:val="24"/>
              </w:rPr>
            </w:pPr>
            <w:r>
              <w:rPr>
                <w:rFonts w:ascii="Arial" w:hAnsi="Arial" w:cs="Arial"/>
                <w:sz w:val="24"/>
                <w:szCs w:val="24"/>
              </w:rPr>
              <w:lastRenderedPageBreak/>
              <w:t>Al final, recordamos los juegos realizados y que hicimos en cada una de ellas</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Finalizamos con las preguntas</w:t>
            </w:r>
          </w:p>
          <w:p w:rsidR="00E63658" w:rsidRDefault="00E63658">
            <w:pPr>
              <w:spacing w:line="360" w:lineRule="auto"/>
              <w:rPr>
                <w:rFonts w:ascii="Arial" w:hAnsi="Arial" w:cs="Arial"/>
                <w:sz w:val="24"/>
                <w:szCs w:val="24"/>
              </w:rPr>
            </w:pPr>
            <w:r>
              <w:rPr>
                <w:rFonts w:ascii="Arial" w:hAnsi="Arial" w:cs="Arial"/>
                <w:sz w:val="24"/>
                <w:szCs w:val="24"/>
              </w:rPr>
              <w:t>Meta cognición:</w:t>
            </w:r>
          </w:p>
          <w:p w:rsidR="00E63658" w:rsidRDefault="00E63658">
            <w:pPr>
              <w:spacing w:line="360" w:lineRule="auto"/>
              <w:rPr>
                <w:rFonts w:ascii="Arial" w:hAnsi="Arial" w:cs="Arial"/>
                <w:sz w:val="24"/>
                <w:szCs w:val="24"/>
              </w:rPr>
            </w:pPr>
            <w:r>
              <w:rPr>
                <w:rFonts w:ascii="Arial" w:hAnsi="Arial" w:cs="Arial"/>
                <w:sz w:val="24"/>
                <w:szCs w:val="24"/>
              </w:rPr>
              <w:t>¿Qué hicieron?</w:t>
            </w:r>
          </w:p>
          <w:p w:rsidR="00E63658" w:rsidRDefault="00E63658">
            <w:pPr>
              <w:spacing w:line="360" w:lineRule="auto"/>
              <w:rPr>
                <w:rFonts w:ascii="Arial" w:hAnsi="Arial" w:cs="Arial"/>
                <w:sz w:val="24"/>
                <w:szCs w:val="24"/>
              </w:rPr>
            </w:pPr>
            <w:r>
              <w:rPr>
                <w:rFonts w:ascii="Arial" w:hAnsi="Arial" w:cs="Arial"/>
                <w:sz w:val="24"/>
                <w:szCs w:val="24"/>
              </w:rPr>
              <w:t>¿Cómo se sintieron?</w:t>
            </w:r>
          </w:p>
          <w:p w:rsidR="00E63658" w:rsidRDefault="00E63658">
            <w:pPr>
              <w:spacing w:line="360" w:lineRule="auto"/>
              <w:rPr>
                <w:rFonts w:ascii="Arial" w:hAnsi="Arial" w:cs="Arial"/>
                <w:sz w:val="24"/>
                <w:szCs w:val="24"/>
              </w:rPr>
            </w:pPr>
            <w:r>
              <w:rPr>
                <w:rFonts w:ascii="Arial" w:hAnsi="Arial" w:cs="Arial"/>
                <w:sz w:val="24"/>
                <w:szCs w:val="24"/>
              </w:rPr>
              <w:t xml:space="preserve">¿Les gusto? </w:t>
            </w:r>
          </w:p>
          <w:p w:rsidR="00E63658" w:rsidRDefault="00E63658">
            <w:pPr>
              <w:spacing w:line="360" w:lineRule="auto"/>
              <w:rPr>
                <w:rFonts w:ascii="Arial" w:hAnsi="Arial" w:cs="Arial"/>
                <w:sz w:val="24"/>
                <w:szCs w:val="24"/>
              </w:rPr>
            </w:pPr>
          </w:p>
          <w:p w:rsidR="00E63658" w:rsidRDefault="00E63658">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ind w:left="175"/>
              <w:rPr>
                <w:rFonts w:ascii="Arial" w:hAnsi="Arial" w:cs="Arial"/>
                <w:sz w:val="24"/>
                <w:szCs w:val="24"/>
              </w:rPr>
            </w:pPr>
            <w:r>
              <w:rPr>
                <w:rFonts w:ascii="Arial" w:hAnsi="Arial" w:cs="Arial"/>
                <w:sz w:val="24"/>
                <w:szCs w:val="24"/>
              </w:rPr>
              <w:lastRenderedPageBreak/>
              <w:t>Canción</w:t>
            </w:r>
          </w:p>
          <w:p w:rsidR="00E63658" w:rsidRDefault="00E63658">
            <w:pPr>
              <w:spacing w:line="360" w:lineRule="auto"/>
              <w:ind w:left="175"/>
              <w:rPr>
                <w:rFonts w:ascii="Arial" w:hAnsi="Arial" w:cs="Arial"/>
                <w:sz w:val="24"/>
                <w:szCs w:val="24"/>
              </w:rPr>
            </w:pPr>
            <w:r>
              <w:rPr>
                <w:rFonts w:ascii="Arial" w:hAnsi="Arial" w:cs="Arial"/>
                <w:sz w:val="24"/>
                <w:szCs w:val="24"/>
              </w:rPr>
              <w:t>Lupa</w:t>
            </w:r>
          </w:p>
          <w:p w:rsidR="00E63658" w:rsidRDefault="00E63658">
            <w:pPr>
              <w:spacing w:line="360" w:lineRule="auto"/>
              <w:ind w:left="175"/>
              <w:rPr>
                <w:rFonts w:ascii="Arial" w:hAnsi="Arial" w:cs="Arial"/>
                <w:sz w:val="24"/>
                <w:szCs w:val="24"/>
              </w:rPr>
            </w:pPr>
            <w:r>
              <w:rPr>
                <w:rFonts w:ascii="Arial" w:hAnsi="Arial" w:cs="Arial"/>
                <w:sz w:val="24"/>
                <w:szCs w:val="24"/>
              </w:rPr>
              <w:t>Sombrero de detective</w:t>
            </w:r>
          </w:p>
          <w:p w:rsidR="00E63658" w:rsidRDefault="00E63658">
            <w:pPr>
              <w:spacing w:line="360" w:lineRule="auto"/>
              <w:ind w:left="175"/>
              <w:rPr>
                <w:rFonts w:ascii="Arial" w:hAnsi="Arial" w:cs="Arial"/>
                <w:sz w:val="24"/>
                <w:szCs w:val="24"/>
              </w:rPr>
            </w:pPr>
            <w:r>
              <w:rPr>
                <w:rFonts w:ascii="Arial" w:hAnsi="Arial" w:cs="Arial"/>
                <w:sz w:val="24"/>
                <w:szCs w:val="24"/>
              </w:rPr>
              <w:t>Juguetes de aula</w:t>
            </w: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ind w:left="175"/>
              <w:rPr>
                <w:rFonts w:ascii="Arial" w:hAnsi="Arial" w:cs="Arial"/>
                <w:sz w:val="24"/>
                <w:szCs w:val="24"/>
              </w:rPr>
            </w:pPr>
            <w:r>
              <w:rPr>
                <w:rFonts w:ascii="Arial" w:hAnsi="Arial" w:cs="Arial"/>
                <w:sz w:val="24"/>
                <w:szCs w:val="24"/>
              </w:rPr>
              <w:t>Juguetes del aula</w:t>
            </w:r>
          </w:p>
          <w:p w:rsidR="00E63658" w:rsidRDefault="00E63658">
            <w:pPr>
              <w:spacing w:line="360" w:lineRule="auto"/>
              <w:ind w:left="175"/>
              <w:rPr>
                <w:rFonts w:ascii="Arial" w:hAnsi="Arial" w:cs="Arial"/>
                <w:sz w:val="24"/>
                <w:szCs w:val="24"/>
              </w:rPr>
            </w:pPr>
            <w:r>
              <w:rPr>
                <w:rFonts w:ascii="Arial" w:hAnsi="Arial" w:cs="Arial"/>
                <w:sz w:val="24"/>
                <w:szCs w:val="24"/>
              </w:rPr>
              <w:t>Voz</w:t>
            </w:r>
          </w:p>
        </w:tc>
      </w:tr>
    </w:tbl>
    <w:p w:rsidR="00E63658" w:rsidRDefault="00E63658" w:rsidP="00E63658">
      <w:pPr>
        <w:rPr>
          <w:rFonts w:ascii="Arial" w:hAnsi="Arial" w:cs="Arial"/>
          <w:sz w:val="24"/>
          <w:szCs w:val="24"/>
        </w:rPr>
      </w:pPr>
    </w:p>
    <w:p w:rsidR="00E63658" w:rsidRDefault="00E63658" w:rsidP="00E63658">
      <w:pPr>
        <w:rPr>
          <w:rFonts w:ascii="Arial" w:hAnsi="Arial" w:cs="Arial"/>
          <w:b/>
          <w:sz w:val="24"/>
          <w:u w:val="single"/>
        </w:rPr>
      </w:pPr>
      <w:r>
        <w:rPr>
          <w:rFonts w:ascii="Arial" w:hAnsi="Arial" w:cs="Arial"/>
          <w:b/>
          <w:sz w:val="24"/>
          <w:u w:val="single"/>
        </w:rPr>
        <w:t>ANEXOS:</w:t>
      </w:r>
    </w:p>
    <w:p w:rsidR="00E63658" w:rsidRDefault="00E63658" w:rsidP="00E63658">
      <w:pPr>
        <w:jc w:val="center"/>
        <w:rPr>
          <w:rFonts w:ascii="Arial" w:hAnsi="Arial" w:cs="Arial"/>
          <w:b/>
          <w:sz w:val="24"/>
          <w:u w:val="single"/>
        </w:rPr>
      </w:pPr>
      <w:r>
        <w:rPr>
          <w:rFonts w:ascii="Arial" w:hAnsi="Arial" w:cs="Arial"/>
          <w:b/>
          <w:sz w:val="24"/>
          <w:u w:val="single"/>
        </w:rPr>
        <w:t>Lupa de detective</w:t>
      </w:r>
    </w:p>
    <w:p w:rsidR="00E63658" w:rsidRDefault="00E63658" w:rsidP="00E63658">
      <w:pPr>
        <w:jc w:val="center"/>
        <w:rPr>
          <w:rFonts w:ascii="Arial" w:hAnsi="Arial" w:cs="Arial"/>
          <w:sz w:val="24"/>
          <w:u w:val="single"/>
        </w:rPr>
      </w:pPr>
      <w:r>
        <w:rPr>
          <w:noProof/>
          <w:lang w:eastAsia="es-PE"/>
        </w:rPr>
        <w:drawing>
          <wp:inline distT="0" distB="0" distL="0" distR="0">
            <wp:extent cx="1295400" cy="1295400"/>
            <wp:effectExtent l="0" t="0" r="0" b="0"/>
            <wp:docPr id="958" name="Imagen 9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3" descr="Imagen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E63658" w:rsidRDefault="00E63658" w:rsidP="00E63658">
      <w:pPr>
        <w:jc w:val="center"/>
        <w:rPr>
          <w:rFonts w:ascii="Arial" w:hAnsi="Arial" w:cs="Arial"/>
          <w:sz w:val="24"/>
          <w:u w:val="single"/>
        </w:rPr>
      </w:pPr>
    </w:p>
    <w:p w:rsidR="00E63658" w:rsidRPr="00D26878" w:rsidRDefault="00E63658" w:rsidP="00D26878">
      <w:pPr>
        <w:rPr>
          <w:rFonts w:ascii="Arial" w:hAnsi="Arial" w:cs="Arial"/>
          <w:b/>
          <w:sz w:val="24"/>
        </w:rPr>
      </w:pPr>
      <w:r w:rsidRPr="00D26878">
        <w:rPr>
          <w:rFonts w:ascii="Arial" w:hAnsi="Arial" w:cs="Arial"/>
          <w:b/>
          <w:sz w:val="24"/>
        </w:rPr>
        <w:t>Gorro de detective</w:t>
      </w:r>
    </w:p>
    <w:p w:rsidR="00E63658" w:rsidRPr="00D26878" w:rsidRDefault="00D26878" w:rsidP="00D26878">
      <w:pPr>
        <w:jc w:val="center"/>
        <w:rPr>
          <w:rFonts w:ascii="Arial" w:hAnsi="Arial" w:cs="Arial"/>
          <w:sz w:val="24"/>
        </w:rPr>
      </w:pPr>
      <w:r>
        <w:rPr>
          <w:noProof/>
          <w:lang w:eastAsia="es-PE"/>
        </w:rPr>
        <w:drawing>
          <wp:anchor distT="0" distB="0" distL="114300" distR="114300" simplePos="0" relativeHeight="251966464" behindDoc="1" locked="0" layoutInCell="1" allowOverlap="1">
            <wp:simplePos x="0" y="0"/>
            <wp:positionH relativeFrom="column">
              <wp:posOffset>2987040</wp:posOffset>
            </wp:positionH>
            <wp:positionV relativeFrom="paragraph">
              <wp:posOffset>349885</wp:posOffset>
            </wp:positionV>
            <wp:extent cx="2533650" cy="1266825"/>
            <wp:effectExtent l="0" t="0" r="0" b="9525"/>
            <wp:wrapNone/>
            <wp:docPr id="956" name="Imagen 956" descr="Resultado de imagen para jugu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5" descr="Resultado de imagen para juguet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365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6878">
        <w:rPr>
          <w:noProof/>
          <w:lang w:eastAsia="es-PE"/>
        </w:rPr>
        <w:drawing>
          <wp:anchor distT="0" distB="0" distL="114300" distR="114300" simplePos="0" relativeHeight="251965440" behindDoc="0" locked="0" layoutInCell="1" allowOverlap="1">
            <wp:simplePos x="0" y="0"/>
            <wp:positionH relativeFrom="margin">
              <wp:align>left</wp:align>
            </wp:positionH>
            <wp:positionV relativeFrom="paragraph">
              <wp:posOffset>264160</wp:posOffset>
            </wp:positionV>
            <wp:extent cx="1646792" cy="1367790"/>
            <wp:effectExtent l="0" t="0" r="0" b="0"/>
            <wp:wrapTopAndBottom/>
            <wp:docPr id="957" name="Imagen 9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4" descr="Imagen relacionad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6792"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6878">
        <w:rPr>
          <w:rFonts w:ascii="Arial" w:hAnsi="Arial" w:cs="Arial"/>
          <w:sz w:val="24"/>
        </w:rPr>
        <w:t xml:space="preserve">                                               </w:t>
      </w:r>
      <w:r w:rsidR="00E63658" w:rsidRPr="00D26878">
        <w:rPr>
          <w:rFonts w:ascii="Arial" w:hAnsi="Arial" w:cs="Arial"/>
          <w:b/>
          <w:sz w:val="24"/>
        </w:rPr>
        <w:t>Juguetes del aula</w:t>
      </w:r>
    </w:p>
    <w:p w:rsidR="00E63658" w:rsidRDefault="00E63658" w:rsidP="00E63658">
      <w:pPr>
        <w:jc w:val="center"/>
        <w:rPr>
          <w:rFonts w:ascii="Arial" w:hAnsi="Arial" w:cs="Arial"/>
          <w:sz w:val="24"/>
          <w:u w:val="single"/>
        </w:rPr>
      </w:pPr>
      <w:r>
        <w:rPr>
          <w:rFonts w:ascii="Arial" w:hAnsi="Arial" w:cs="Arial"/>
          <w:sz w:val="24"/>
          <w:u w:val="single"/>
        </w:rPr>
        <w:br/>
      </w:r>
    </w:p>
    <w:p w:rsidR="00EB71C2" w:rsidRDefault="00E63658" w:rsidP="003750E5">
      <w:pPr>
        <w:jc w:val="center"/>
        <w:rPr>
          <w:rFonts w:ascii="Arial" w:hAnsi="Arial" w:cs="Arial"/>
          <w:b/>
          <w:sz w:val="28"/>
          <w:u w:val="single"/>
        </w:rPr>
      </w:pPr>
      <w:r>
        <w:rPr>
          <w:rFonts w:ascii="Arial" w:hAnsi="Arial" w:cs="Arial"/>
          <w:b/>
          <w:sz w:val="28"/>
          <w:u w:val="single"/>
        </w:rPr>
        <w:br w:type="page"/>
      </w:r>
      <w:r w:rsidR="00EB71C2" w:rsidRPr="003750E5">
        <w:rPr>
          <w:rFonts w:ascii="Arial" w:hAnsi="Arial" w:cs="Arial"/>
          <w:b/>
          <w:sz w:val="24"/>
          <w:u w:val="single"/>
        </w:rPr>
        <w:lastRenderedPageBreak/>
        <w:t>SESIÓN N°15</w:t>
      </w:r>
    </w:p>
    <w:p w:rsidR="00EB71C2" w:rsidRPr="003750E5" w:rsidRDefault="00EB71C2" w:rsidP="00EB71C2">
      <w:pPr>
        <w:jc w:val="center"/>
        <w:rPr>
          <w:rFonts w:ascii="Arial" w:hAnsi="Arial" w:cs="Arial"/>
          <w:b/>
          <w:sz w:val="28"/>
          <w:u w:val="single"/>
        </w:rPr>
      </w:pPr>
    </w:p>
    <w:p w:rsidR="00EB71C2" w:rsidRPr="003750E5" w:rsidRDefault="00EB71C2" w:rsidP="003750E5">
      <w:pPr>
        <w:pStyle w:val="Prrafodelista"/>
        <w:numPr>
          <w:ilvl w:val="0"/>
          <w:numId w:val="81"/>
        </w:numPr>
        <w:spacing w:line="240" w:lineRule="auto"/>
        <w:ind w:left="1560" w:hanging="567"/>
        <w:rPr>
          <w:rFonts w:ascii="Arial" w:hAnsi="Arial" w:cs="Arial"/>
          <w:b/>
          <w:sz w:val="24"/>
        </w:rPr>
      </w:pPr>
      <w:r w:rsidRPr="003750E5">
        <w:rPr>
          <w:rFonts w:ascii="Arial" w:hAnsi="Arial" w:cs="Arial"/>
          <w:b/>
          <w:sz w:val="24"/>
        </w:rPr>
        <w:t>DATOS INFORMATIVOS:</w:t>
      </w:r>
    </w:p>
    <w:p w:rsidR="00EB71C2" w:rsidRPr="00333C49" w:rsidRDefault="00EB71C2" w:rsidP="00EB71C2">
      <w:pPr>
        <w:pStyle w:val="Prrafodelista"/>
        <w:spacing w:line="240" w:lineRule="auto"/>
        <w:ind w:left="1800"/>
        <w:rPr>
          <w:rFonts w:ascii="Arial Black" w:hAnsi="Arial Black" w:cs="Calibri"/>
        </w:rPr>
      </w:pPr>
    </w:p>
    <w:p w:rsidR="00EB71C2" w:rsidRPr="00333C49"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 xml:space="preserve">Institución Educativa:   </w:t>
      </w:r>
      <w:r w:rsidRPr="003750E5">
        <w:rPr>
          <w:rFonts w:ascii="Arial" w:hAnsi="Arial" w:cs="Arial"/>
          <w:sz w:val="24"/>
          <w:szCs w:val="24"/>
          <w:lang w:val="es-ES_tradnl"/>
        </w:rPr>
        <w:t>I.E.I. Nº 047 Capullitos de María.</w:t>
      </w:r>
    </w:p>
    <w:p w:rsidR="00EB71C2" w:rsidRPr="00333C49"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Edad</w:t>
      </w:r>
      <w:r w:rsidRPr="003750E5">
        <w:rPr>
          <w:rFonts w:ascii="Arial" w:hAnsi="Arial" w:cs="Arial"/>
          <w:sz w:val="24"/>
          <w:szCs w:val="24"/>
          <w:lang w:val="es-ES_tradnl"/>
        </w:rPr>
        <w:t>: 5 años</w:t>
      </w:r>
    </w:p>
    <w:p w:rsidR="00EB71C2" w:rsidRPr="00333C49"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Turno:</w:t>
      </w:r>
      <w:r w:rsidRPr="003750E5">
        <w:rPr>
          <w:rFonts w:ascii="Arial" w:hAnsi="Arial" w:cs="Arial"/>
          <w:sz w:val="24"/>
          <w:szCs w:val="24"/>
          <w:lang w:val="es-ES_tradnl"/>
        </w:rPr>
        <w:t xml:space="preserve"> TARDE</w:t>
      </w:r>
    </w:p>
    <w:p w:rsidR="00EB71C2" w:rsidRPr="00D26878"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 xml:space="preserve">Área: </w:t>
      </w:r>
      <w:r w:rsidRPr="003750E5">
        <w:rPr>
          <w:rFonts w:ascii="Arial" w:hAnsi="Arial" w:cs="Arial"/>
          <w:sz w:val="24"/>
          <w:szCs w:val="24"/>
          <w:lang w:val="es-ES_tradnl"/>
        </w:rPr>
        <w:t xml:space="preserve">Comunicación </w:t>
      </w:r>
    </w:p>
    <w:p w:rsidR="00EB71C2" w:rsidRPr="00D26878" w:rsidRDefault="00EB71C2" w:rsidP="003750E5">
      <w:pPr>
        <w:pStyle w:val="Prrafodelista"/>
        <w:numPr>
          <w:ilvl w:val="1"/>
          <w:numId w:val="81"/>
        </w:numPr>
        <w:ind w:hanging="643"/>
        <w:rPr>
          <w:rFonts w:ascii="Arial" w:hAnsi="Arial" w:cs="Arial"/>
          <w:b/>
          <w:sz w:val="24"/>
          <w:szCs w:val="24"/>
          <w:lang w:val="es-ES_tradnl"/>
        </w:rPr>
      </w:pPr>
      <w:r w:rsidRPr="00D26878">
        <w:rPr>
          <w:rFonts w:ascii="Arial" w:hAnsi="Arial" w:cs="Arial"/>
          <w:b/>
          <w:sz w:val="24"/>
          <w:szCs w:val="24"/>
          <w:lang w:val="es-ES_tradnl"/>
        </w:rPr>
        <w:t xml:space="preserve">Tema: </w:t>
      </w:r>
      <w:r w:rsidRPr="003750E5">
        <w:rPr>
          <w:rFonts w:ascii="Arial" w:hAnsi="Arial" w:cs="Arial"/>
          <w:sz w:val="24"/>
          <w:szCs w:val="24"/>
          <w:lang w:val="es-ES_tradnl"/>
        </w:rPr>
        <w:t>“</w:t>
      </w:r>
      <w:r w:rsidR="00D26878" w:rsidRPr="003750E5">
        <w:rPr>
          <w:rFonts w:ascii="Arial" w:hAnsi="Arial" w:cs="Arial"/>
          <w:sz w:val="24"/>
          <w:szCs w:val="24"/>
        </w:rPr>
        <w:t>Juego de roles</w:t>
      </w:r>
      <w:r w:rsidRPr="003750E5">
        <w:rPr>
          <w:rFonts w:ascii="Arial" w:hAnsi="Arial" w:cs="Arial"/>
          <w:sz w:val="24"/>
          <w:szCs w:val="24"/>
          <w:lang w:val="es-ES_tradnl"/>
        </w:rPr>
        <w:t>”</w:t>
      </w:r>
      <w:r w:rsidRPr="00D26878">
        <w:rPr>
          <w:rFonts w:ascii="Arial" w:hAnsi="Arial" w:cs="Arial"/>
          <w:b/>
          <w:sz w:val="24"/>
          <w:szCs w:val="24"/>
          <w:lang w:val="es-ES_tradnl"/>
        </w:rPr>
        <w:t xml:space="preserve"> </w:t>
      </w:r>
    </w:p>
    <w:p w:rsidR="00EB71C2" w:rsidRPr="00333C49"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 xml:space="preserve">Fecha:           </w:t>
      </w:r>
      <w:r w:rsidRPr="003750E5">
        <w:rPr>
          <w:rFonts w:ascii="Arial" w:hAnsi="Arial" w:cs="Arial"/>
          <w:sz w:val="24"/>
          <w:szCs w:val="24"/>
          <w:lang w:val="es-ES_tradnl"/>
        </w:rPr>
        <w:t>12 de agosto del 2016</w:t>
      </w:r>
      <w:r w:rsidRPr="00333C49">
        <w:rPr>
          <w:rFonts w:ascii="Arial" w:hAnsi="Arial" w:cs="Arial"/>
          <w:b/>
          <w:sz w:val="24"/>
          <w:szCs w:val="24"/>
          <w:lang w:val="es-ES_tradnl"/>
        </w:rPr>
        <w:t xml:space="preserve">                                 </w:t>
      </w:r>
    </w:p>
    <w:p w:rsidR="00EB71C2" w:rsidRPr="00333C49" w:rsidRDefault="00EB71C2" w:rsidP="003750E5">
      <w:pPr>
        <w:pStyle w:val="Prrafodelista"/>
        <w:numPr>
          <w:ilvl w:val="1"/>
          <w:numId w:val="81"/>
        </w:numPr>
        <w:ind w:hanging="643"/>
        <w:rPr>
          <w:rFonts w:ascii="Arial" w:hAnsi="Arial" w:cs="Arial"/>
          <w:b/>
          <w:sz w:val="24"/>
          <w:szCs w:val="24"/>
          <w:lang w:val="es-ES_tradnl"/>
        </w:rPr>
      </w:pPr>
      <w:r w:rsidRPr="00333C49">
        <w:rPr>
          <w:rFonts w:ascii="Arial" w:hAnsi="Arial" w:cs="Arial"/>
          <w:b/>
          <w:sz w:val="24"/>
          <w:szCs w:val="24"/>
          <w:lang w:val="es-ES_tradnl"/>
        </w:rPr>
        <w:t>Profesora de aula</w:t>
      </w:r>
      <w:r w:rsidRPr="003750E5">
        <w:rPr>
          <w:rFonts w:ascii="Arial" w:hAnsi="Arial" w:cs="Arial"/>
          <w:sz w:val="24"/>
          <w:szCs w:val="24"/>
          <w:lang w:val="es-ES_tradnl"/>
        </w:rPr>
        <w:t>:            Stany Heredia Rivas</w:t>
      </w:r>
      <w:r w:rsidRPr="00333C49">
        <w:rPr>
          <w:rFonts w:ascii="Arial" w:hAnsi="Arial" w:cs="Arial"/>
          <w:b/>
          <w:sz w:val="24"/>
          <w:szCs w:val="24"/>
          <w:lang w:val="es-ES_tradnl"/>
        </w:rPr>
        <w:t xml:space="preserve">   </w:t>
      </w:r>
    </w:p>
    <w:p w:rsidR="00EB71C2" w:rsidRPr="00333C49" w:rsidRDefault="00EB71C2" w:rsidP="003750E5">
      <w:pPr>
        <w:pStyle w:val="Prrafodelista"/>
        <w:numPr>
          <w:ilvl w:val="1"/>
          <w:numId w:val="81"/>
        </w:numPr>
        <w:ind w:hanging="643"/>
        <w:rPr>
          <w:rFonts w:ascii="Arial" w:hAnsi="Arial" w:cs="Arial"/>
          <w:sz w:val="24"/>
          <w:szCs w:val="24"/>
          <w:lang w:val="es-ES_tradnl"/>
        </w:rPr>
      </w:pPr>
      <w:del w:id="91" w:author="Pissani Fupuy" w:date="2017-02-14T23:39:00Z">
        <w:r w:rsidDel="00D238EF">
          <w:rPr>
            <w:rFonts w:ascii="Arial" w:hAnsi="Arial" w:cs="Arial"/>
            <w:b/>
            <w:sz w:val="24"/>
            <w:szCs w:val="24"/>
            <w:lang w:val="es-ES_tradnl"/>
          </w:rPr>
          <w:delText>Alumna practicante</w:delText>
        </w:r>
      </w:del>
      <w:ins w:id="92" w:author="Pissani Fupuy" w:date="2017-02-14T23:39:00Z">
        <w:r w:rsidR="00D238EF">
          <w:rPr>
            <w:rFonts w:ascii="Arial" w:hAnsi="Arial" w:cs="Arial"/>
            <w:b/>
            <w:sz w:val="24"/>
            <w:szCs w:val="24"/>
            <w:lang w:val="es-ES_tradnl"/>
          </w:rPr>
          <w:t>Investigadoras</w:t>
        </w:r>
      </w:ins>
      <w:r>
        <w:rPr>
          <w:rFonts w:ascii="Arial" w:hAnsi="Arial" w:cs="Arial"/>
          <w:b/>
          <w:sz w:val="24"/>
          <w:szCs w:val="24"/>
          <w:lang w:val="es-ES_tradnl"/>
        </w:rPr>
        <w:t xml:space="preserve">:   </w:t>
      </w:r>
      <w:r w:rsidRPr="00333C49">
        <w:rPr>
          <w:rFonts w:ascii="Arial" w:hAnsi="Arial" w:cs="Arial"/>
          <w:b/>
          <w:sz w:val="24"/>
          <w:szCs w:val="24"/>
          <w:lang w:val="es-ES_tradnl"/>
        </w:rPr>
        <w:t xml:space="preserve">  </w:t>
      </w:r>
      <w:r w:rsidRPr="00333C49">
        <w:rPr>
          <w:rFonts w:ascii="Arial" w:hAnsi="Arial" w:cs="Arial"/>
          <w:sz w:val="24"/>
          <w:szCs w:val="24"/>
          <w:lang w:val="es-ES_tradnl"/>
        </w:rPr>
        <w:t>Chacón Araujo, Silvia Tatiana</w:t>
      </w:r>
    </w:p>
    <w:p w:rsidR="00EB71C2" w:rsidRPr="00333C49" w:rsidRDefault="003750E5" w:rsidP="003750E5">
      <w:pPr>
        <w:pStyle w:val="Prrafodelista"/>
        <w:spacing w:after="0" w:line="240" w:lineRule="auto"/>
        <w:ind w:left="5103" w:hanging="643"/>
        <w:rPr>
          <w:rFonts w:ascii="Arial" w:hAnsi="Arial" w:cs="Arial"/>
          <w:szCs w:val="28"/>
        </w:rPr>
      </w:pPr>
      <w:r>
        <w:rPr>
          <w:rFonts w:ascii="Arial" w:hAnsi="Arial" w:cs="Arial"/>
          <w:szCs w:val="28"/>
        </w:rPr>
        <w:t xml:space="preserve">   </w:t>
      </w:r>
      <w:r w:rsidR="00EB71C2" w:rsidRPr="00333C49">
        <w:rPr>
          <w:rFonts w:ascii="Arial" w:hAnsi="Arial" w:cs="Arial"/>
          <w:szCs w:val="28"/>
        </w:rPr>
        <w:t>Pissani Fupuy Liliana Patricia</w:t>
      </w:r>
    </w:p>
    <w:p w:rsidR="00EB71C2" w:rsidRPr="000666F9" w:rsidRDefault="00EB71C2" w:rsidP="00EB71C2">
      <w:pPr>
        <w:pStyle w:val="Prrafodelista"/>
        <w:spacing w:line="360" w:lineRule="auto"/>
        <w:ind w:left="1500"/>
        <w:rPr>
          <w:rFonts w:cs="Calibri"/>
          <w:sz w:val="28"/>
          <w:szCs w:val="28"/>
        </w:rPr>
      </w:pPr>
    </w:p>
    <w:p w:rsidR="00EB71C2" w:rsidRPr="003750E5" w:rsidRDefault="00EB71C2" w:rsidP="003750E5">
      <w:pPr>
        <w:pStyle w:val="Prrafodelista"/>
        <w:numPr>
          <w:ilvl w:val="0"/>
          <w:numId w:val="81"/>
        </w:numPr>
        <w:tabs>
          <w:tab w:val="left" w:pos="1843"/>
        </w:tabs>
        <w:spacing w:after="0" w:line="240" w:lineRule="auto"/>
        <w:ind w:left="1560" w:hanging="480"/>
        <w:rPr>
          <w:rFonts w:ascii="Arial" w:hAnsi="Arial" w:cs="Arial"/>
          <w:b/>
          <w:sz w:val="24"/>
        </w:rPr>
      </w:pPr>
      <w:r w:rsidRPr="003750E5">
        <w:rPr>
          <w:rFonts w:ascii="Arial" w:hAnsi="Arial" w:cs="Arial"/>
          <w:b/>
          <w:sz w:val="24"/>
        </w:rPr>
        <w:t>DATOS INFORMATIVOS DE LA SESIÓN:</w:t>
      </w:r>
    </w:p>
    <w:p w:rsidR="00EB71C2" w:rsidRPr="00E908F9" w:rsidRDefault="00EB71C2" w:rsidP="00EB71C2">
      <w:pPr>
        <w:spacing w:after="0" w:line="240" w:lineRule="auto"/>
        <w:ind w:left="1080"/>
        <w:contextualSpacing/>
        <w:rPr>
          <w:rFonts w:ascii="Arial Black" w:hAnsi="Arial Black" w:cs="Calibri"/>
        </w:rPr>
      </w:pPr>
    </w:p>
    <w:p w:rsidR="00EB71C2" w:rsidRPr="003750E5" w:rsidRDefault="00EB71C2" w:rsidP="003750E5">
      <w:pPr>
        <w:pStyle w:val="Prrafodelista"/>
        <w:numPr>
          <w:ilvl w:val="1"/>
          <w:numId w:val="81"/>
        </w:numPr>
        <w:spacing w:after="0" w:line="240" w:lineRule="auto"/>
        <w:ind w:left="2268" w:hanging="501"/>
        <w:rPr>
          <w:rFonts w:ascii="Arial" w:hAnsi="Arial" w:cs="Arial"/>
          <w:sz w:val="24"/>
          <w:lang w:val="es-ES_tradnl"/>
        </w:rPr>
      </w:pPr>
      <w:r w:rsidRPr="003750E5">
        <w:rPr>
          <w:rFonts w:ascii="Arial" w:hAnsi="Arial" w:cs="Arial"/>
          <w:sz w:val="24"/>
          <w:lang w:val="es-ES_tradnl"/>
        </w:rPr>
        <w:t>Denominación de la Actividad:</w:t>
      </w:r>
    </w:p>
    <w:p w:rsidR="00EB71C2" w:rsidRDefault="00EB71C2" w:rsidP="00EB71C2">
      <w:pPr>
        <w:spacing w:after="0" w:line="240" w:lineRule="auto"/>
        <w:ind w:left="3686"/>
        <w:rPr>
          <w:rFonts w:ascii="Arial" w:hAnsi="Arial" w:cs="Arial"/>
          <w:b/>
          <w:szCs w:val="20"/>
        </w:rPr>
      </w:pPr>
      <w:r w:rsidRPr="00925D2C">
        <w:rPr>
          <w:rFonts w:ascii="Arial" w:hAnsi="Arial" w:cs="Arial"/>
          <w:b/>
          <w:szCs w:val="20"/>
        </w:rPr>
        <w:t>“</w:t>
      </w:r>
      <w:r>
        <w:rPr>
          <w:rFonts w:ascii="Arial" w:hAnsi="Arial" w:cs="Arial"/>
          <w:b/>
          <w:szCs w:val="20"/>
        </w:rPr>
        <w:t>Conozco a mi amigo el vendedor</w:t>
      </w:r>
      <w:r w:rsidRPr="00925D2C">
        <w:rPr>
          <w:rFonts w:ascii="Arial" w:hAnsi="Arial" w:cs="Arial"/>
          <w:b/>
          <w:szCs w:val="20"/>
        </w:rPr>
        <w:t>”</w:t>
      </w:r>
    </w:p>
    <w:p w:rsidR="00EB71C2" w:rsidRPr="00AE0EA6" w:rsidRDefault="00EB71C2" w:rsidP="00EB71C2">
      <w:pPr>
        <w:spacing w:after="0" w:line="240" w:lineRule="auto"/>
        <w:rPr>
          <w:rFonts w:ascii="Arial Black" w:hAnsi="Arial Black" w:cs="Calibri"/>
          <w:b/>
          <w:szCs w:val="28"/>
        </w:rPr>
      </w:pPr>
    </w:p>
    <w:p w:rsidR="00EB71C2" w:rsidRPr="003750E5" w:rsidRDefault="00EB71C2" w:rsidP="003750E5">
      <w:pPr>
        <w:numPr>
          <w:ilvl w:val="1"/>
          <w:numId w:val="81"/>
        </w:numPr>
        <w:spacing w:after="0" w:line="240" w:lineRule="auto"/>
        <w:ind w:left="2268" w:hanging="425"/>
        <w:rPr>
          <w:rFonts w:ascii="Arial" w:hAnsi="Arial" w:cs="Arial"/>
          <w:sz w:val="24"/>
          <w:lang w:val="es-ES_tradnl"/>
        </w:rPr>
      </w:pPr>
      <w:r w:rsidRPr="003750E5">
        <w:rPr>
          <w:rFonts w:ascii="Arial" w:hAnsi="Arial" w:cs="Arial"/>
          <w:sz w:val="24"/>
          <w:lang w:val="es-ES_tradnl"/>
        </w:rPr>
        <w:t>Justificación</w:t>
      </w:r>
    </w:p>
    <w:p w:rsidR="00EB71C2" w:rsidRDefault="00EB71C2" w:rsidP="00EB71C2">
      <w:pPr>
        <w:spacing w:line="360" w:lineRule="auto"/>
        <w:ind w:left="1276"/>
        <w:rPr>
          <w:rFonts w:ascii="Arial" w:hAnsi="Arial" w:cs="Arial"/>
        </w:rPr>
      </w:pPr>
    </w:p>
    <w:p w:rsidR="00EB71C2" w:rsidRPr="007958D0" w:rsidRDefault="00EB71C2" w:rsidP="00EB71C2">
      <w:pPr>
        <w:spacing w:line="360" w:lineRule="auto"/>
        <w:ind w:left="1276"/>
        <w:jc w:val="both"/>
        <w:rPr>
          <w:rFonts w:ascii="Arial" w:hAnsi="Arial" w:cs="Arial"/>
          <w:sz w:val="24"/>
          <w:szCs w:val="24"/>
        </w:rPr>
      </w:pPr>
      <w:r w:rsidRPr="007958D0">
        <w:rPr>
          <w:rFonts w:ascii="Arial" w:hAnsi="Arial" w:cs="Arial"/>
          <w:sz w:val="24"/>
          <w:szCs w:val="24"/>
        </w:rPr>
        <w:t xml:space="preserve">Se sabe que, en la actualidad, el nivel de creatividad en los niños y niñas está bajando de manera significativa por lo que </w:t>
      </w:r>
      <w:r>
        <w:rPr>
          <w:rFonts w:ascii="Arial" w:hAnsi="Arial" w:cs="Arial"/>
          <w:sz w:val="24"/>
          <w:szCs w:val="24"/>
        </w:rPr>
        <w:t>la siguiente sesión</w:t>
      </w:r>
      <w:r w:rsidRPr="007958D0">
        <w:rPr>
          <w:rFonts w:ascii="Arial" w:hAnsi="Arial" w:cs="Arial"/>
          <w:sz w:val="24"/>
          <w:szCs w:val="24"/>
        </w:rPr>
        <w:t xml:space="preserve"> tiene como objetivo que el niño desarrolle su creatividad a través del juego </w:t>
      </w:r>
      <w:r>
        <w:rPr>
          <w:rFonts w:ascii="Arial" w:hAnsi="Arial" w:cs="Arial"/>
          <w:sz w:val="24"/>
          <w:szCs w:val="24"/>
        </w:rPr>
        <w:t>de roles,</w:t>
      </w:r>
      <w:r w:rsidRPr="007958D0">
        <w:rPr>
          <w:rFonts w:ascii="Arial" w:hAnsi="Arial" w:cs="Arial"/>
          <w:sz w:val="24"/>
          <w:szCs w:val="24"/>
        </w:rPr>
        <w:t xml:space="preserve"> </w:t>
      </w:r>
      <w:r>
        <w:rPr>
          <w:rFonts w:ascii="Arial" w:hAnsi="Arial" w:cs="Arial"/>
          <w:sz w:val="24"/>
          <w:szCs w:val="24"/>
        </w:rPr>
        <w:t xml:space="preserve">ellos cumplirán papeles importantes que hoy en día se desarrollan como el de ser vendedor o el de tener una tienda donde los clientes puedan adquirir bienes necesarios para su vida cotidiana. </w:t>
      </w:r>
    </w:p>
    <w:p w:rsidR="00EB71C2" w:rsidRPr="003750E5" w:rsidRDefault="00EB71C2" w:rsidP="00301CCC">
      <w:pPr>
        <w:numPr>
          <w:ilvl w:val="1"/>
          <w:numId w:val="81"/>
        </w:numPr>
        <w:spacing w:after="0" w:line="240" w:lineRule="auto"/>
        <w:ind w:left="1696"/>
        <w:rPr>
          <w:rFonts w:ascii="Arial" w:hAnsi="Arial" w:cs="Arial"/>
          <w:sz w:val="24"/>
          <w:lang w:val="es-ES_tradnl"/>
        </w:rPr>
      </w:pPr>
      <w:r w:rsidRPr="003750E5">
        <w:rPr>
          <w:rFonts w:ascii="Arial" w:hAnsi="Arial" w:cs="Arial"/>
          <w:sz w:val="24"/>
          <w:lang w:val="es-ES_tradnl"/>
        </w:rPr>
        <w:t>Duración:</w:t>
      </w:r>
    </w:p>
    <w:p w:rsidR="00EB71C2" w:rsidRPr="0060679E" w:rsidRDefault="00EB71C2" w:rsidP="00301CCC">
      <w:pPr>
        <w:pStyle w:val="Prrafodelista"/>
        <w:numPr>
          <w:ilvl w:val="0"/>
          <w:numId w:val="80"/>
        </w:numPr>
        <w:spacing w:before="240"/>
        <w:rPr>
          <w:rFonts w:ascii="Arial" w:hAnsi="Arial" w:cs="Arial"/>
          <w:szCs w:val="28"/>
        </w:rPr>
      </w:pPr>
      <w:r w:rsidRPr="00E908F9">
        <w:rPr>
          <w:rFonts w:ascii="Arial" w:hAnsi="Arial" w:cs="Arial"/>
          <w:szCs w:val="28"/>
        </w:rPr>
        <w:t>minutos</w:t>
      </w:r>
    </w:p>
    <w:p w:rsidR="00EB71C2" w:rsidRDefault="00EB71C2" w:rsidP="00EB71C2">
      <w:pPr>
        <w:rPr>
          <w:rFonts w:ascii="Arial" w:hAnsi="Arial" w:cs="Arial"/>
          <w:sz w:val="24"/>
          <w:u w:val="single"/>
        </w:rPr>
      </w:pPr>
    </w:p>
    <w:p w:rsidR="00EB71C2" w:rsidRPr="00E97CE6" w:rsidRDefault="00EB71C2" w:rsidP="003750E5">
      <w:pPr>
        <w:pStyle w:val="Prrafodelista"/>
        <w:numPr>
          <w:ilvl w:val="0"/>
          <w:numId w:val="81"/>
        </w:numPr>
        <w:ind w:left="1560"/>
        <w:rPr>
          <w:rFonts w:ascii="Arial" w:hAnsi="Arial" w:cs="Arial"/>
          <w:sz w:val="24"/>
          <w:szCs w:val="24"/>
        </w:rPr>
      </w:pPr>
      <w:r w:rsidRPr="00E97CE6">
        <w:rPr>
          <w:rFonts w:ascii="Arial" w:hAnsi="Arial" w:cs="Arial"/>
          <w:b/>
          <w:sz w:val="24"/>
          <w:szCs w:val="24"/>
        </w:rPr>
        <w:t xml:space="preserve">INDICADOR DE EVALUACIÓN:   </w:t>
      </w:r>
    </w:p>
    <w:p w:rsidR="00EB71C2" w:rsidRPr="0060679E" w:rsidRDefault="00EB71C2" w:rsidP="00EB71C2">
      <w:pPr>
        <w:pStyle w:val="Prrafodelista"/>
        <w:ind w:left="1429"/>
        <w:rPr>
          <w:rFonts w:ascii="Arial" w:hAnsi="Arial" w:cs="Arial"/>
          <w:sz w:val="24"/>
          <w:szCs w:val="24"/>
        </w:rPr>
      </w:pPr>
    </w:p>
    <w:p w:rsidR="00EB71C2" w:rsidRDefault="00EB71C2" w:rsidP="00EB71C2">
      <w:pPr>
        <w:pStyle w:val="Prrafodelista"/>
        <w:spacing w:after="0" w:line="480" w:lineRule="auto"/>
        <w:ind w:left="1429"/>
        <w:rPr>
          <w:rFonts w:ascii="Arial" w:hAnsi="Arial" w:cs="Arial"/>
          <w:szCs w:val="24"/>
        </w:rPr>
      </w:pPr>
      <w:r>
        <w:rPr>
          <w:rFonts w:ascii="Arial" w:hAnsi="Arial" w:cs="Arial"/>
          <w:szCs w:val="24"/>
        </w:rPr>
        <w:t xml:space="preserve">Interpreta con originalidad el rol del vendedor tomando en cuenta sugerencias de los demás </w:t>
      </w:r>
    </w:p>
    <w:p w:rsidR="00EB71C2" w:rsidRPr="003750E5" w:rsidRDefault="00EB71C2" w:rsidP="003750E5">
      <w:pPr>
        <w:pStyle w:val="Prrafodelista"/>
        <w:numPr>
          <w:ilvl w:val="0"/>
          <w:numId w:val="81"/>
        </w:numPr>
        <w:spacing w:after="0" w:line="240" w:lineRule="auto"/>
        <w:ind w:left="993"/>
        <w:rPr>
          <w:rFonts w:ascii="Arial" w:hAnsi="Arial" w:cs="Arial"/>
          <w:b/>
          <w:sz w:val="20"/>
        </w:rPr>
      </w:pPr>
      <w:r w:rsidRPr="003750E5">
        <w:rPr>
          <w:rFonts w:ascii="Arial" w:hAnsi="Arial" w:cs="Arial"/>
          <w:b/>
          <w:sz w:val="24"/>
          <w:szCs w:val="28"/>
        </w:rPr>
        <w:lastRenderedPageBreak/>
        <w:t>DESARROLLO DE LA SESIÓN:</w:t>
      </w:r>
    </w:p>
    <w:p w:rsidR="00EB71C2" w:rsidRDefault="00EB71C2" w:rsidP="00EB71C2"/>
    <w:tbl>
      <w:tblPr>
        <w:tblStyle w:val="Tablaconcuadrcula"/>
        <w:tblW w:w="9822" w:type="dxa"/>
        <w:tblInd w:w="-471" w:type="dxa"/>
        <w:tblLayout w:type="fixed"/>
        <w:tblLook w:val="04A0" w:firstRow="1" w:lastRow="0" w:firstColumn="1" w:lastColumn="0" w:noHBand="0" w:noVBand="1"/>
      </w:tblPr>
      <w:tblGrid>
        <w:gridCol w:w="1710"/>
        <w:gridCol w:w="6269"/>
        <w:gridCol w:w="1843"/>
      </w:tblGrid>
      <w:tr w:rsidR="00EB71C2" w:rsidTr="003750E5">
        <w:tc>
          <w:tcPr>
            <w:tcW w:w="1710" w:type="dxa"/>
            <w:vAlign w:val="center"/>
          </w:tcPr>
          <w:p w:rsidR="00EB71C2" w:rsidRPr="006C0979" w:rsidRDefault="00EB71C2" w:rsidP="005C78EF">
            <w:pPr>
              <w:spacing w:line="360" w:lineRule="auto"/>
              <w:jc w:val="center"/>
              <w:rPr>
                <w:rFonts w:ascii="Arial" w:hAnsi="Arial" w:cs="Arial"/>
                <w:b/>
                <w:sz w:val="24"/>
              </w:rPr>
            </w:pPr>
            <w:r>
              <w:rPr>
                <w:rFonts w:ascii="Arial" w:hAnsi="Arial" w:cs="Arial"/>
                <w:b/>
                <w:sz w:val="24"/>
              </w:rPr>
              <w:t>Procesos Pedagógicos</w:t>
            </w:r>
          </w:p>
        </w:tc>
        <w:tc>
          <w:tcPr>
            <w:tcW w:w="6269" w:type="dxa"/>
            <w:vAlign w:val="center"/>
          </w:tcPr>
          <w:p w:rsidR="00EB71C2" w:rsidRPr="006C0979" w:rsidRDefault="00EB71C2" w:rsidP="005C78EF">
            <w:pPr>
              <w:spacing w:line="360" w:lineRule="auto"/>
              <w:jc w:val="center"/>
              <w:rPr>
                <w:rFonts w:ascii="Arial" w:hAnsi="Arial" w:cs="Arial"/>
                <w:b/>
                <w:sz w:val="24"/>
              </w:rPr>
            </w:pPr>
            <w:r w:rsidRPr="006C0979">
              <w:rPr>
                <w:rFonts w:ascii="Arial" w:hAnsi="Arial" w:cs="Arial"/>
                <w:b/>
                <w:sz w:val="24"/>
              </w:rPr>
              <w:t>Estrategias</w:t>
            </w:r>
            <w:r>
              <w:rPr>
                <w:rFonts w:ascii="Arial" w:hAnsi="Arial" w:cs="Arial"/>
                <w:b/>
                <w:sz w:val="24"/>
              </w:rPr>
              <w:t>/Actividades</w:t>
            </w:r>
          </w:p>
        </w:tc>
        <w:tc>
          <w:tcPr>
            <w:tcW w:w="1843" w:type="dxa"/>
            <w:vAlign w:val="center"/>
          </w:tcPr>
          <w:p w:rsidR="00EB71C2" w:rsidRPr="006C0979" w:rsidRDefault="00EB71C2" w:rsidP="005C78EF">
            <w:pPr>
              <w:spacing w:line="360" w:lineRule="auto"/>
              <w:jc w:val="center"/>
              <w:rPr>
                <w:rFonts w:ascii="Arial" w:hAnsi="Arial" w:cs="Arial"/>
                <w:b/>
                <w:sz w:val="24"/>
              </w:rPr>
            </w:pPr>
            <w:r>
              <w:rPr>
                <w:rFonts w:ascii="Arial" w:hAnsi="Arial" w:cs="Arial"/>
                <w:b/>
                <w:sz w:val="24"/>
              </w:rPr>
              <w:t>Recursos</w:t>
            </w:r>
          </w:p>
        </w:tc>
      </w:tr>
      <w:tr w:rsidR="00EB71C2" w:rsidTr="003750E5">
        <w:tc>
          <w:tcPr>
            <w:tcW w:w="1710" w:type="dxa"/>
          </w:tcPr>
          <w:p w:rsidR="00EB71C2" w:rsidRDefault="00EB71C2" w:rsidP="005C78EF">
            <w:pPr>
              <w:spacing w:line="360" w:lineRule="auto"/>
              <w:rPr>
                <w:rFonts w:ascii="Arial" w:hAnsi="Arial" w:cs="Arial"/>
                <w:sz w:val="24"/>
              </w:rPr>
            </w:pPr>
            <w:r>
              <w:rPr>
                <w:rFonts w:ascii="Arial" w:hAnsi="Arial" w:cs="Arial"/>
                <w:sz w:val="24"/>
              </w:rPr>
              <w:t>Introducción</w:t>
            </w: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r>
              <w:rPr>
                <w:rFonts w:ascii="Arial" w:hAnsi="Arial" w:cs="Arial"/>
                <w:sz w:val="24"/>
              </w:rPr>
              <w:t>Desarrollo</w:t>
            </w: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r>
              <w:rPr>
                <w:rFonts w:ascii="Arial" w:hAnsi="Arial" w:cs="Arial"/>
                <w:sz w:val="24"/>
              </w:rPr>
              <w:t>Culminación</w:t>
            </w:r>
          </w:p>
        </w:tc>
        <w:tc>
          <w:tcPr>
            <w:tcW w:w="6269" w:type="dxa"/>
          </w:tcPr>
          <w:p w:rsidR="00EB71C2" w:rsidRDefault="00EB71C2" w:rsidP="005C78EF">
            <w:pPr>
              <w:spacing w:line="360" w:lineRule="auto"/>
              <w:jc w:val="both"/>
              <w:rPr>
                <w:rFonts w:ascii="Arial" w:hAnsi="Arial" w:cs="Arial"/>
                <w:sz w:val="24"/>
              </w:rPr>
            </w:pPr>
            <w:r>
              <w:rPr>
                <w:rFonts w:ascii="Arial" w:hAnsi="Arial" w:cs="Arial"/>
                <w:sz w:val="24"/>
              </w:rPr>
              <w:t>Nos saludamos antes de comenzar y cantamos una canción.</w:t>
            </w:r>
          </w:p>
          <w:p w:rsidR="00EB71C2" w:rsidRDefault="00EB71C2" w:rsidP="005C78EF">
            <w:pPr>
              <w:spacing w:line="360" w:lineRule="auto"/>
              <w:jc w:val="both"/>
              <w:rPr>
                <w:rFonts w:ascii="Arial" w:hAnsi="Arial" w:cs="Arial"/>
                <w:sz w:val="24"/>
              </w:rPr>
            </w:pPr>
            <w:r w:rsidRPr="007642FF">
              <w:rPr>
                <w:rFonts w:ascii="Arial" w:hAnsi="Arial" w:cs="Arial"/>
                <w:sz w:val="24"/>
              </w:rPr>
              <w:t xml:space="preserve">Se inicia la sesión </w:t>
            </w:r>
            <w:r>
              <w:rPr>
                <w:rFonts w:ascii="Arial" w:hAnsi="Arial" w:cs="Arial"/>
                <w:sz w:val="24"/>
              </w:rPr>
              <w:t>dirigiéndonos al sector tienda:</w:t>
            </w:r>
          </w:p>
          <w:p w:rsidR="00EB71C2" w:rsidRDefault="00EB71C2" w:rsidP="00301CCC">
            <w:pPr>
              <w:pStyle w:val="Prrafodelista"/>
              <w:numPr>
                <w:ilvl w:val="0"/>
                <w:numId w:val="54"/>
              </w:numPr>
              <w:spacing w:line="360" w:lineRule="auto"/>
              <w:jc w:val="both"/>
              <w:rPr>
                <w:rFonts w:ascii="Arial" w:hAnsi="Arial" w:cs="Arial"/>
                <w:sz w:val="24"/>
              </w:rPr>
            </w:pPr>
            <w:r w:rsidRPr="00866093">
              <w:rPr>
                <w:rFonts w:ascii="Arial" w:hAnsi="Arial" w:cs="Arial"/>
                <w:sz w:val="24"/>
              </w:rPr>
              <w:t>¿Qué observan?</w:t>
            </w:r>
          </w:p>
          <w:p w:rsidR="00EB71C2" w:rsidRDefault="00EB71C2" w:rsidP="00301CCC">
            <w:pPr>
              <w:pStyle w:val="Prrafodelista"/>
              <w:numPr>
                <w:ilvl w:val="0"/>
                <w:numId w:val="54"/>
              </w:numPr>
              <w:spacing w:line="360" w:lineRule="auto"/>
              <w:jc w:val="both"/>
              <w:rPr>
                <w:rFonts w:ascii="Arial" w:hAnsi="Arial" w:cs="Arial"/>
                <w:sz w:val="24"/>
              </w:rPr>
            </w:pPr>
            <w:r>
              <w:rPr>
                <w:rFonts w:ascii="Arial" w:hAnsi="Arial" w:cs="Arial"/>
                <w:sz w:val="24"/>
              </w:rPr>
              <w:t>¿Lo han visto alguna vez?</w:t>
            </w:r>
          </w:p>
          <w:p w:rsidR="00EB71C2" w:rsidRDefault="00EB71C2" w:rsidP="00301CCC">
            <w:pPr>
              <w:pStyle w:val="Prrafodelista"/>
              <w:numPr>
                <w:ilvl w:val="0"/>
                <w:numId w:val="54"/>
              </w:numPr>
              <w:spacing w:line="360" w:lineRule="auto"/>
              <w:jc w:val="both"/>
              <w:rPr>
                <w:rFonts w:ascii="Arial" w:hAnsi="Arial" w:cs="Arial"/>
                <w:sz w:val="24"/>
              </w:rPr>
            </w:pPr>
            <w:r>
              <w:rPr>
                <w:rFonts w:ascii="Arial" w:hAnsi="Arial" w:cs="Arial"/>
                <w:sz w:val="24"/>
              </w:rPr>
              <w:t>¿Han tocado alguna vez estas cosas?</w:t>
            </w:r>
          </w:p>
          <w:p w:rsidR="00EB71C2" w:rsidRDefault="00EB71C2" w:rsidP="00301CCC">
            <w:pPr>
              <w:pStyle w:val="Prrafodelista"/>
              <w:numPr>
                <w:ilvl w:val="0"/>
                <w:numId w:val="54"/>
              </w:numPr>
              <w:spacing w:line="360" w:lineRule="auto"/>
              <w:jc w:val="both"/>
              <w:rPr>
                <w:rFonts w:ascii="Arial" w:hAnsi="Arial" w:cs="Arial"/>
                <w:sz w:val="24"/>
              </w:rPr>
            </w:pPr>
            <w:r>
              <w:rPr>
                <w:rFonts w:ascii="Arial" w:hAnsi="Arial" w:cs="Arial"/>
                <w:sz w:val="24"/>
              </w:rPr>
              <w:t>¿Y que utilizamos para obtenerlas?</w:t>
            </w:r>
          </w:p>
          <w:p w:rsidR="00EB71C2" w:rsidRPr="00866093" w:rsidRDefault="00EB71C2" w:rsidP="00301CCC">
            <w:pPr>
              <w:pStyle w:val="Prrafodelista"/>
              <w:numPr>
                <w:ilvl w:val="0"/>
                <w:numId w:val="54"/>
              </w:numPr>
              <w:spacing w:line="360" w:lineRule="auto"/>
              <w:jc w:val="both"/>
              <w:rPr>
                <w:rFonts w:ascii="Arial" w:hAnsi="Arial" w:cs="Arial"/>
                <w:sz w:val="24"/>
              </w:rPr>
            </w:pPr>
            <w:r>
              <w:rPr>
                <w:rFonts w:ascii="Arial" w:hAnsi="Arial" w:cs="Arial"/>
                <w:sz w:val="24"/>
              </w:rPr>
              <w:t>¿Dónde encontramos todo esto?</w:t>
            </w:r>
          </w:p>
          <w:p w:rsidR="00EB71C2" w:rsidRDefault="00EB71C2" w:rsidP="005C78EF">
            <w:pPr>
              <w:spacing w:line="360" w:lineRule="auto"/>
              <w:jc w:val="both"/>
              <w:rPr>
                <w:rFonts w:ascii="Arial" w:hAnsi="Arial" w:cs="Arial"/>
                <w:sz w:val="24"/>
              </w:rPr>
            </w:pPr>
            <w:r>
              <w:rPr>
                <w:rFonts w:ascii="Arial" w:hAnsi="Arial" w:cs="Arial"/>
                <w:sz w:val="24"/>
              </w:rPr>
              <w:t>Pregunta conflicto:</w:t>
            </w:r>
          </w:p>
          <w:p w:rsidR="00EB71C2" w:rsidRPr="00925D2C" w:rsidRDefault="00EB71C2" w:rsidP="00301CCC">
            <w:pPr>
              <w:pStyle w:val="Prrafodelista"/>
              <w:numPr>
                <w:ilvl w:val="0"/>
                <w:numId w:val="56"/>
              </w:numPr>
              <w:spacing w:line="360" w:lineRule="auto"/>
              <w:jc w:val="both"/>
              <w:rPr>
                <w:rFonts w:ascii="Arial" w:hAnsi="Arial" w:cs="Arial"/>
                <w:sz w:val="24"/>
              </w:rPr>
            </w:pPr>
            <w:r>
              <w:rPr>
                <w:rFonts w:ascii="Arial" w:hAnsi="Arial" w:cs="Arial"/>
                <w:sz w:val="24"/>
              </w:rPr>
              <w:t>¿Qué podemos hacer con todo estas cosas?</w:t>
            </w:r>
          </w:p>
          <w:p w:rsidR="00EB71C2" w:rsidRDefault="00EB71C2" w:rsidP="005C78EF">
            <w:pPr>
              <w:spacing w:line="360" w:lineRule="auto"/>
              <w:rPr>
                <w:rFonts w:ascii="Arial" w:hAnsi="Arial" w:cs="Arial"/>
                <w:b/>
                <w:sz w:val="24"/>
              </w:rPr>
            </w:pPr>
            <w:r>
              <w:rPr>
                <w:rFonts w:ascii="Arial" w:hAnsi="Arial" w:cs="Arial"/>
                <w:b/>
                <w:sz w:val="24"/>
              </w:rPr>
              <w:t>Se declara el tema:</w:t>
            </w:r>
          </w:p>
          <w:p w:rsidR="00EB71C2" w:rsidRPr="00866093" w:rsidRDefault="00EB71C2" w:rsidP="005C78EF">
            <w:pPr>
              <w:spacing w:line="360" w:lineRule="auto"/>
              <w:jc w:val="center"/>
              <w:rPr>
                <w:rFonts w:ascii="Arial" w:hAnsi="Arial" w:cs="Arial"/>
                <w:b/>
                <w:sz w:val="24"/>
              </w:rPr>
            </w:pPr>
            <w:r w:rsidRPr="00925D2C">
              <w:rPr>
                <w:rFonts w:ascii="Arial" w:hAnsi="Arial" w:cs="Arial"/>
                <w:b/>
                <w:szCs w:val="20"/>
              </w:rPr>
              <w:t>“</w:t>
            </w:r>
            <w:r>
              <w:rPr>
                <w:rFonts w:ascii="Arial" w:hAnsi="Arial" w:cs="Arial"/>
                <w:b/>
                <w:szCs w:val="20"/>
              </w:rPr>
              <w:t>Conozco a mi amigo el vendedor</w:t>
            </w:r>
            <w:r w:rsidRPr="00925D2C">
              <w:rPr>
                <w:rFonts w:ascii="Arial" w:hAnsi="Arial" w:cs="Arial"/>
                <w:b/>
                <w:szCs w:val="20"/>
              </w:rPr>
              <w:t>”</w:t>
            </w:r>
          </w:p>
          <w:p w:rsidR="00EB71C2" w:rsidRPr="00AE0EA6" w:rsidRDefault="00EB71C2" w:rsidP="005C78EF">
            <w:pPr>
              <w:rPr>
                <w:rFonts w:ascii="Arial Black" w:hAnsi="Arial Black" w:cs="Calibri"/>
                <w:b/>
                <w:szCs w:val="28"/>
              </w:rPr>
            </w:pPr>
          </w:p>
          <w:p w:rsidR="00EB71C2" w:rsidRDefault="00EB71C2" w:rsidP="005C78EF">
            <w:pPr>
              <w:spacing w:line="360" w:lineRule="auto"/>
              <w:jc w:val="both"/>
              <w:rPr>
                <w:rFonts w:ascii="Arial" w:hAnsi="Arial" w:cs="Arial"/>
                <w:sz w:val="24"/>
              </w:rPr>
            </w:pPr>
            <w:r>
              <w:rPr>
                <w:rFonts w:ascii="Arial" w:hAnsi="Arial" w:cs="Arial"/>
                <w:sz w:val="24"/>
              </w:rPr>
              <w:t>La maestra explicará que funciones cumplen las personas que tienen una tienda, como la administran y cuáles son sus beneficios.</w:t>
            </w:r>
          </w:p>
          <w:p w:rsidR="00EB71C2" w:rsidRDefault="00EB71C2" w:rsidP="005C78EF">
            <w:pPr>
              <w:spacing w:line="360" w:lineRule="auto"/>
              <w:jc w:val="both"/>
              <w:rPr>
                <w:rFonts w:ascii="Arial" w:hAnsi="Arial" w:cs="Arial"/>
                <w:sz w:val="24"/>
              </w:rPr>
            </w:pPr>
            <w:r>
              <w:rPr>
                <w:rFonts w:ascii="Arial" w:hAnsi="Arial" w:cs="Arial"/>
                <w:sz w:val="24"/>
              </w:rPr>
              <w:t>Para comprar es necesario tener dinero.</w:t>
            </w:r>
          </w:p>
          <w:p w:rsidR="00EB71C2" w:rsidRDefault="00EB71C2" w:rsidP="005C78EF">
            <w:pPr>
              <w:spacing w:line="360" w:lineRule="auto"/>
              <w:jc w:val="both"/>
              <w:rPr>
                <w:rFonts w:ascii="Arial" w:hAnsi="Arial" w:cs="Arial"/>
                <w:sz w:val="24"/>
              </w:rPr>
            </w:pPr>
            <w:r>
              <w:rPr>
                <w:rFonts w:ascii="Arial" w:hAnsi="Arial" w:cs="Arial"/>
                <w:sz w:val="24"/>
              </w:rPr>
              <w:t xml:space="preserve">La maestra junto con los niños realiza una tienda donde ellos colocarán etiquetas insinuando que son víveres que se pueden vender.  </w:t>
            </w:r>
          </w:p>
          <w:p w:rsidR="00EB71C2" w:rsidRDefault="00EB71C2" w:rsidP="005C78EF">
            <w:pPr>
              <w:spacing w:line="360" w:lineRule="auto"/>
              <w:jc w:val="both"/>
              <w:rPr>
                <w:rFonts w:ascii="Arial" w:hAnsi="Arial" w:cs="Arial"/>
                <w:sz w:val="24"/>
              </w:rPr>
            </w:pPr>
            <w:r>
              <w:rPr>
                <w:rFonts w:ascii="Arial" w:hAnsi="Arial" w:cs="Arial"/>
                <w:sz w:val="24"/>
              </w:rPr>
              <w:t xml:space="preserve">Elegirá a un niño o niña para que </w:t>
            </w:r>
            <w:r w:rsidR="003750E5">
              <w:rPr>
                <w:rFonts w:ascii="Arial" w:hAnsi="Arial" w:cs="Arial"/>
                <w:sz w:val="24"/>
              </w:rPr>
              <w:t>realice la función del vendedor, desarrollando así un juego de roles.</w:t>
            </w:r>
          </w:p>
          <w:p w:rsidR="00EB71C2" w:rsidRPr="004D0F66" w:rsidRDefault="00EB71C2" w:rsidP="005C78EF">
            <w:pPr>
              <w:spacing w:line="360" w:lineRule="auto"/>
              <w:jc w:val="both"/>
              <w:rPr>
                <w:rFonts w:ascii="Arial" w:hAnsi="Arial" w:cs="Arial"/>
                <w:sz w:val="24"/>
                <w:szCs w:val="24"/>
              </w:rPr>
            </w:pPr>
            <w:r w:rsidRPr="004D0F66">
              <w:rPr>
                <w:rFonts w:ascii="Arial" w:hAnsi="Arial" w:cs="Arial"/>
                <w:sz w:val="24"/>
                <w:szCs w:val="24"/>
              </w:rPr>
              <w:t xml:space="preserve">Los niños plasmarán lo que realizaron. </w:t>
            </w:r>
          </w:p>
          <w:p w:rsidR="00EB71C2" w:rsidRDefault="00EB71C2" w:rsidP="005C78EF">
            <w:pPr>
              <w:spacing w:line="360" w:lineRule="auto"/>
              <w:rPr>
                <w:rFonts w:ascii="Arial" w:hAnsi="Arial" w:cs="Arial"/>
                <w:sz w:val="24"/>
              </w:rPr>
            </w:pPr>
          </w:p>
          <w:p w:rsidR="00EB71C2" w:rsidRDefault="00EB71C2" w:rsidP="005C78EF">
            <w:pPr>
              <w:spacing w:line="360" w:lineRule="auto"/>
              <w:rPr>
                <w:rFonts w:ascii="Arial" w:hAnsi="Arial" w:cs="Arial"/>
                <w:sz w:val="24"/>
              </w:rPr>
            </w:pPr>
            <w:r>
              <w:rPr>
                <w:rFonts w:ascii="Arial" w:hAnsi="Arial" w:cs="Arial"/>
                <w:sz w:val="24"/>
              </w:rPr>
              <w:t>Finalizamos con las preguntas</w:t>
            </w:r>
          </w:p>
          <w:p w:rsidR="00EB71C2" w:rsidRDefault="00EB71C2" w:rsidP="005C78EF">
            <w:pPr>
              <w:spacing w:line="360" w:lineRule="auto"/>
              <w:rPr>
                <w:rFonts w:ascii="Arial" w:hAnsi="Arial" w:cs="Arial"/>
                <w:sz w:val="24"/>
              </w:rPr>
            </w:pPr>
            <w:r>
              <w:rPr>
                <w:rFonts w:ascii="Arial" w:hAnsi="Arial" w:cs="Arial"/>
                <w:sz w:val="24"/>
              </w:rPr>
              <w:t>Meta cognición:</w:t>
            </w:r>
          </w:p>
          <w:p w:rsidR="00EB71C2" w:rsidRDefault="00EB71C2" w:rsidP="005C78EF">
            <w:pPr>
              <w:spacing w:line="360" w:lineRule="auto"/>
              <w:rPr>
                <w:rFonts w:ascii="Arial" w:hAnsi="Arial" w:cs="Arial"/>
                <w:sz w:val="24"/>
              </w:rPr>
            </w:pPr>
            <w:r>
              <w:rPr>
                <w:rFonts w:ascii="Arial" w:hAnsi="Arial" w:cs="Arial"/>
                <w:sz w:val="24"/>
              </w:rPr>
              <w:t>¿Qué hicieron?</w:t>
            </w:r>
          </w:p>
          <w:p w:rsidR="00EB71C2" w:rsidRDefault="00EB71C2" w:rsidP="005C78EF">
            <w:pPr>
              <w:spacing w:line="360" w:lineRule="auto"/>
              <w:rPr>
                <w:rFonts w:ascii="Arial" w:hAnsi="Arial" w:cs="Arial"/>
                <w:sz w:val="24"/>
              </w:rPr>
            </w:pPr>
            <w:r>
              <w:rPr>
                <w:rFonts w:ascii="Arial" w:hAnsi="Arial" w:cs="Arial"/>
                <w:sz w:val="24"/>
              </w:rPr>
              <w:t>¿Cómo se sintieron?</w:t>
            </w:r>
          </w:p>
          <w:p w:rsidR="00EB71C2" w:rsidRPr="00E15B30" w:rsidRDefault="00EB71C2" w:rsidP="005C78EF">
            <w:pPr>
              <w:spacing w:line="360" w:lineRule="auto"/>
              <w:rPr>
                <w:rFonts w:ascii="Arial" w:hAnsi="Arial" w:cs="Arial"/>
                <w:sz w:val="24"/>
              </w:rPr>
            </w:pPr>
            <w:r>
              <w:rPr>
                <w:rFonts w:ascii="Arial" w:hAnsi="Arial" w:cs="Arial"/>
                <w:sz w:val="24"/>
              </w:rPr>
              <w:t xml:space="preserve">¿Les gustó? </w:t>
            </w:r>
          </w:p>
        </w:tc>
        <w:tc>
          <w:tcPr>
            <w:tcW w:w="1843" w:type="dxa"/>
          </w:tcPr>
          <w:p w:rsidR="00EB71C2" w:rsidRDefault="00EB71C2" w:rsidP="005C78EF">
            <w:pPr>
              <w:spacing w:line="360" w:lineRule="auto"/>
              <w:ind w:left="175"/>
              <w:rPr>
                <w:rFonts w:ascii="Arial" w:hAnsi="Arial" w:cs="Arial"/>
                <w:sz w:val="24"/>
              </w:rPr>
            </w:pPr>
            <w:r>
              <w:rPr>
                <w:rFonts w:ascii="Arial" w:hAnsi="Arial" w:cs="Arial"/>
                <w:sz w:val="24"/>
              </w:rPr>
              <w:t>Voz humana</w:t>
            </w:r>
          </w:p>
          <w:p w:rsidR="00EB71C2" w:rsidRDefault="00EB71C2" w:rsidP="005C78EF">
            <w:pPr>
              <w:spacing w:line="360" w:lineRule="auto"/>
              <w:ind w:left="175"/>
              <w:rPr>
                <w:rFonts w:ascii="Arial" w:hAnsi="Arial" w:cs="Arial"/>
                <w:sz w:val="24"/>
              </w:rPr>
            </w:pPr>
            <w:r>
              <w:rPr>
                <w:rFonts w:ascii="Arial" w:hAnsi="Arial" w:cs="Arial"/>
                <w:sz w:val="24"/>
              </w:rPr>
              <w:t xml:space="preserve">Canción </w:t>
            </w:r>
          </w:p>
          <w:p w:rsidR="00EB71C2" w:rsidRDefault="00EB71C2" w:rsidP="005C78EF">
            <w:pPr>
              <w:spacing w:line="360" w:lineRule="auto"/>
              <w:ind w:left="175"/>
              <w:rPr>
                <w:rFonts w:ascii="Arial" w:hAnsi="Arial" w:cs="Arial"/>
                <w:sz w:val="24"/>
              </w:rPr>
            </w:pPr>
          </w:p>
          <w:p w:rsidR="00EB71C2" w:rsidRDefault="00EB71C2" w:rsidP="005C78EF">
            <w:pPr>
              <w:spacing w:line="360" w:lineRule="auto"/>
              <w:ind w:left="175"/>
              <w:rPr>
                <w:rFonts w:ascii="Arial" w:hAnsi="Arial" w:cs="Arial"/>
                <w:sz w:val="24"/>
              </w:rPr>
            </w:pPr>
            <w:r>
              <w:rPr>
                <w:rFonts w:ascii="Arial" w:hAnsi="Arial" w:cs="Arial"/>
                <w:sz w:val="24"/>
              </w:rPr>
              <w:t>Tira léxica</w:t>
            </w:r>
          </w:p>
          <w:p w:rsidR="00EB71C2" w:rsidRDefault="00EB71C2" w:rsidP="005C78EF">
            <w:pPr>
              <w:rPr>
                <w:rFonts w:ascii="Arial" w:hAnsi="Arial" w:cs="Arial"/>
                <w:sz w:val="24"/>
              </w:rPr>
            </w:pPr>
            <w:r>
              <w:rPr>
                <w:rFonts w:ascii="Arial" w:hAnsi="Arial" w:cs="Arial"/>
                <w:sz w:val="24"/>
              </w:rPr>
              <w:t>Mandil, víveres, caramelos, leche, atún, aceite, pollo, arroz, azúcar, pan, mayonesa, queso, etc. (etiquetas de víveres ya utilizados)</w:t>
            </w:r>
          </w:p>
          <w:p w:rsidR="00EB71C2" w:rsidRDefault="00EB71C2" w:rsidP="005C78EF">
            <w:pPr>
              <w:rPr>
                <w:rFonts w:ascii="Arial" w:hAnsi="Arial" w:cs="Arial"/>
                <w:sz w:val="24"/>
              </w:rPr>
            </w:pPr>
          </w:p>
          <w:p w:rsidR="00EB71C2" w:rsidRPr="0079528A" w:rsidRDefault="00EB71C2" w:rsidP="005C78EF">
            <w:pPr>
              <w:rPr>
                <w:rFonts w:ascii="Arial" w:hAnsi="Arial" w:cs="Arial"/>
                <w:sz w:val="24"/>
              </w:rPr>
            </w:pPr>
            <w:r>
              <w:rPr>
                <w:rFonts w:ascii="Arial" w:hAnsi="Arial" w:cs="Arial"/>
                <w:sz w:val="24"/>
              </w:rPr>
              <w:t>Hoja de trabajo</w:t>
            </w:r>
          </w:p>
        </w:tc>
      </w:tr>
    </w:tbl>
    <w:p w:rsidR="00EB71C2" w:rsidRPr="0060679E" w:rsidRDefault="00EB71C2" w:rsidP="00EB71C2"/>
    <w:p w:rsidR="00EB71C2" w:rsidRPr="00592CB1" w:rsidRDefault="00EB71C2" w:rsidP="00FF2BA0">
      <w:pPr>
        <w:pStyle w:val="Prrafodelista"/>
        <w:numPr>
          <w:ilvl w:val="0"/>
          <w:numId w:val="81"/>
        </w:numPr>
        <w:autoSpaceDE w:val="0"/>
        <w:autoSpaceDN w:val="0"/>
        <w:adjustRightInd w:val="0"/>
        <w:spacing w:after="0" w:line="360" w:lineRule="auto"/>
        <w:ind w:left="567"/>
        <w:jc w:val="both"/>
        <w:rPr>
          <w:rFonts w:ascii="Arial" w:eastAsiaTheme="minorEastAsia" w:hAnsi="Arial" w:cs="Arial"/>
          <w:b/>
          <w:sz w:val="24"/>
          <w:szCs w:val="24"/>
          <w:lang w:eastAsia="es-PE"/>
        </w:rPr>
      </w:pPr>
      <w:r>
        <w:rPr>
          <w:noProof/>
          <w:lang w:eastAsia="es-PE"/>
        </w:rPr>
        <w:lastRenderedPageBreak/>
        <mc:AlternateContent>
          <mc:Choice Requires="wps">
            <w:drawing>
              <wp:anchor distT="0" distB="0" distL="114300" distR="114300" simplePos="0" relativeHeight="251896832" behindDoc="0" locked="0" layoutInCell="1" allowOverlap="1" wp14:anchorId="4A19C413" wp14:editId="5983DCB3">
                <wp:simplePos x="0" y="0"/>
                <wp:positionH relativeFrom="margin">
                  <wp:align>center</wp:align>
                </wp:positionH>
                <wp:positionV relativeFrom="paragraph">
                  <wp:posOffset>254719</wp:posOffset>
                </wp:positionV>
                <wp:extent cx="2240782" cy="311499"/>
                <wp:effectExtent l="0" t="0" r="26670" b="12700"/>
                <wp:wrapNone/>
                <wp:docPr id="985" name="Rectángulo 985"/>
                <wp:cNvGraphicFramePr/>
                <a:graphic xmlns:a="http://schemas.openxmlformats.org/drawingml/2006/main">
                  <a:graphicData uri="http://schemas.microsoft.com/office/word/2010/wordprocessingShape">
                    <wps:wsp>
                      <wps:cNvSpPr/>
                      <wps:spPr>
                        <a:xfrm>
                          <a:off x="0" y="0"/>
                          <a:ext cx="2240782" cy="311499"/>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D26878" w:rsidRDefault="00797B9A" w:rsidP="00EB71C2">
                            <w:pPr>
                              <w:jc w:val="center"/>
                            </w:pPr>
                            <w:r w:rsidRPr="00D26878">
                              <w:t xml:space="preserve">Tienda </w:t>
                            </w:r>
                          </w:p>
                          <w:p w:rsidR="00797B9A" w:rsidRDefault="00797B9A" w:rsidP="00EB7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19C413" id="Rectángulo 985" o:spid="_x0000_s1087" style="position:absolute;left:0;text-align:left;margin-left:0;margin-top:20.05pt;width:176.45pt;height:24.55pt;z-index:251896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" fillcolor="white [3201]" strokecolor="#f79646 [3209]" strokeweight="2pt">
                <v:textbox>
                  <w:txbxContent>
                    <w:p w:rsidR="00797B9A" w:rsidRPr="00D26878" w:rsidRDefault="00797B9A" w:rsidP="00EB71C2">
                      <w:pPr>
                        <w:jc w:val="center"/>
                      </w:pPr>
                      <w:r w:rsidRPr="00D26878">
                        <w:t xml:space="preserve">Tienda </w:t>
                      </w:r>
                    </w:p>
                    <w:p w:rsidR="00797B9A" w:rsidRDefault="00797B9A" w:rsidP="00EB71C2">
                      <w:pPr>
                        <w:jc w:val="center"/>
                      </w:pPr>
                    </w:p>
                  </w:txbxContent>
                </v:textbox>
                <w10:wrap anchorx="margin"/>
              </v:rect>
            </w:pict>
          </mc:Fallback>
        </mc:AlternateContent>
      </w:r>
      <w:r w:rsidRPr="00592CB1">
        <w:rPr>
          <w:rFonts w:ascii="Arial" w:eastAsiaTheme="minorEastAsia" w:hAnsi="Arial" w:cs="Arial"/>
          <w:b/>
          <w:sz w:val="24"/>
          <w:szCs w:val="24"/>
          <w:lang w:eastAsia="es-PE"/>
        </w:rPr>
        <w:t xml:space="preserve">ANEXOS </w:t>
      </w: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FF2BA0"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Pr>
          <w:noProof/>
          <w:lang w:eastAsia="es-PE"/>
        </w:rPr>
        <w:drawing>
          <wp:anchor distT="0" distB="0" distL="114300" distR="114300" simplePos="0" relativeHeight="251893760" behindDoc="0" locked="0" layoutInCell="1" allowOverlap="1" wp14:anchorId="79301C9A" wp14:editId="45C6349C">
            <wp:simplePos x="0" y="0"/>
            <wp:positionH relativeFrom="margin">
              <wp:posOffset>1478800</wp:posOffset>
            </wp:positionH>
            <wp:positionV relativeFrom="paragraph">
              <wp:posOffset>3819</wp:posOffset>
            </wp:positionV>
            <wp:extent cx="2512088" cy="2262122"/>
            <wp:effectExtent l="0" t="0" r="2540" b="5080"/>
            <wp:wrapNone/>
            <wp:docPr id="933" name="Imagen 933" descr="Resultado de imagen para la tiendita esc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la tiendita escola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2088" cy="22621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Default="00EB71C2" w:rsidP="00EB71C2">
      <w:pPr>
        <w:jc w:val="center"/>
        <w:rPr>
          <w:rFonts w:ascii="Arial" w:hAnsi="Arial" w:cs="Arial"/>
          <w:b/>
          <w:sz w:val="28"/>
          <w:u w:val="single"/>
        </w:rPr>
      </w:pPr>
    </w:p>
    <w:p w:rsidR="00EB71C2" w:rsidRDefault="00EB71C2" w:rsidP="00EB71C2">
      <w:pPr>
        <w:jc w:val="center"/>
        <w:rPr>
          <w:rFonts w:ascii="Arial" w:hAnsi="Arial" w:cs="Arial"/>
          <w:b/>
          <w:sz w:val="28"/>
          <w:u w:val="single"/>
        </w:rPr>
      </w:pPr>
    </w:p>
    <w:p w:rsidR="00EB71C2" w:rsidRDefault="00EB71C2" w:rsidP="00EB71C2">
      <w:pPr>
        <w:jc w:val="center"/>
        <w:rPr>
          <w:rFonts w:ascii="Arial" w:hAnsi="Arial" w:cs="Arial"/>
          <w:b/>
          <w:sz w:val="28"/>
          <w:u w:val="single"/>
        </w:rPr>
      </w:pPr>
    </w:p>
    <w:p w:rsidR="00EB71C2" w:rsidRDefault="00EB71C2" w:rsidP="00EB71C2">
      <w:pPr>
        <w:jc w:val="center"/>
        <w:rPr>
          <w:rFonts w:ascii="Arial" w:hAnsi="Arial" w:cs="Arial"/>
          <w:b/>
          <w:sz w:val="28"/>
          <w:u w:val="single"/>
        </w:rPr>
      </w:pPr>
    </w:p>
    <w:p w:rsidR="00EB71C2" w:rsidRPr="00D26878" w:rsidRDefault="00D26878" w:rsidP="00D26878">
      <w:pPr>
        <w:autoSpaceDE w:val="0"/>
        <w:autoSpaceDN w:val="0"/>
        <w:adjustRightInd w:val="0"/>
        <w:spacing w:after="0" w:line="360" w:lineRule="auto"/>
        <w:jc w:val="center"/>
        <w:rPr>
          <w:rFonts w:ascii="Arial" w:eastAsiaTheme="minorEastAsia" w:hAnsi="Arial" w:cs="Arial"/>
          <w:b/>
          <w:color w:val="0D0D0D" w:themeColor="text1" w:themeTint="F2"/>
          <w:sz w:val="24"/>
          <w:szCs w:val="24"/>
          <w:lang w:eastAsia="es-PE"/>
        </w:rPr>
      </w:pPr>
      <w:r w:rsidRPr="00D26878">
        <w:rPr>
          <w:rFonts w:ascii="Arial" w:eastAsiaTheme="minorEastAsia" w:hAnsi="Arial" w:cs="Arial"/>
          <w:b/>
          <w:color w:val="0D0D0D" w:themeColor="text1" w:themeTint="F2"/>
          <w:sz w:val="24"/>
          <w:szCs w:val="24"/>
          <w:lang w:eastAsia="es-PE"/>
        </w:rPr>
        <w:t>Monedas</w:t>
      </w:r>
    </w:p>
    <w:p w:rsidR="00EB71C2" w:rsidRPr="007935AA"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D26878" w:rsidP="00EB71C2">
      <w:pPr>
        <w:jc w:val="center"/>
        <w:rPr>
          <w:rFonts w:ascii="Arial" w:hAnsi="Arial" w:cs="Arial"/>
          <w:b/>
          <w:sz w:val="24"/>
          <w:szCs w:val="24"/>
          <w:u w:val="single"/>
        </w:rPr>
      </w:pPr>
      <w:r>
        <w:rPr>
          <w:noProof/>
          <w:lang w:eastAsia="es-PE"/>
        </w:rPr>
        <w:drawing>
          <wp:inline distT="0" distB="0" distL="0" distR="0">
            <wp:extent cx="3805846" cy="1895475"/>
            <wp:effectExtent l="0" t="0" r="4445" b="0"/>
            <wp:docPr id="1030" name="Imagen 103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6665" cy="1895883"/>
                    </a:xfrm>
                    <a:prstGeom prst="rect">
                      <a:avLst/>
                    </a:prstGeom>
                    <a:noFill/>
                    <a:ln>
                      <a:noFill/>
                    </a:ln>
                  </pic:spPr>
                </pic:pic>
              </a:graphicData>
            </a:graphic>
          </wp:inline>
        </w:drawing>
      </w:r>
      <w:r w:rsidRPr="007935AA">
        <w:rPr>
          <w:rFonts w:ascii="Arial" w:eastAsiaTheme="minorEastAsia" w:hAnsi="Arial" w:cs="Arial"/>
          <w:b/>
          <w:color w:val="000000"/>
          <w:sz w:val="24"/>
          <w:szCs w:val="24"/>
          <w:lang w:eastAsia="es-PE"/>
        </w:rPr>
        <w:t xml:space="preserve"> </w:t>
      </w:r>
      <w:r w:rsidR="00EB71C2" w:rsidRPr="007935AA">
        <w:rPr>
          <w:rFonts w:ascii="Arial" w:eastAsiaTheme="minorEastAsia" w:hAnsi="Arial" w:cs="Arial"/>
          <w:b/>
          <w:color w:val="000000"/>
          <w:sz w:val="24"/>
          <w:szCs w:val="24"/>
          <w:lang w:eastAsia="es-PE"/>
        </w:rPr>
        <w:br w:type="page"/>
      </w:r>
      <w:r w:rsidR="00EB71C2" w:rsidRPr="00DA03B3">
        <w:rPr>
          <w:rFonts w:ascii="Arial" w:hAnsi="Arial" w:cs="Arial"/>
          <w:b/>
          <w:sz w:val="24"/>
          <w:szCs w:val="24"/>
          <w:u w:val="single"/>
        </w:rPr>
        <w:lastRenderedPageBreak/>
        <w:t>SESIÓN N°16:</w:t>
      </w:r>
    </w:p>
    <w:p w:rsidR="00EB71C2" w:rsidRPr="00DA03B3" w:rsidRDefault="00EB71C2" w:rsidP="00EB71C2">
      <w:pPr>
        <w:rPr>
          <w:rFonts w:ascii="Arial" w:hAnsi="Arial" w:cs="Arial"/>
          <w:sz w:val="24"/>
          <w:szCs w:val="24"/>
          <w:u w:val="single"/>
        </w:rPr>
      </w:pPr>
    </w:p>
    <w:p w:rsidR="00EB71C2" w:rsidRPr="005C78EF" w:rsidRDefault="00EB71C2" w:rsidP="00FF2BA0">
      <w:pPr>
        <w:pStyle w:val="Prrafodelista"/>
        <w:numPr>
          <w:ilvl w:val="0"/>
          <w:numId w:val="85"/>
        </w:numPr>
        <w:spacing w:line="240" w:lineRule="auto"/>
        <w:ind w:left="993"/>
        <w:rPr>
          <w:rFonts w:ascii="Arial" w:hAnsi="Arial" w:cs="Arial"/>
          <w:b/>
          <w:sz w:val="24"/>
          <w:szCs w:val="24"/>
        </w:rPr>
      </w:pPr>
      <w:r w:rsidRPr="005C78EF">
        <w:rPr>
          <w:rFonts w:ascii="Arial" w:hAnsi="Arial" w:cs="Arial"/>
          <w:b/>
          <w:sz w:val="24"/>
          <w:szCs w:val="24"/>
        </w:rPr>
        <w:t>DATOS INFORMATIVOS:</w:t>
      </w:r>
    </w:p>
    <w:p w:rsidR="00EB71C2" w:rsidRPr="00DA03B3" w:rsidRDefault="00EB71C2" w:rsidP="00EB71C2">
      <w:pPr>
        <w:spacing w:line="240" w:lineRule="auto"/>
        <w:ind w:left="1080"/>
        <w:contextualSpacing/>
        <w:rPr>
          <w:rFonts w:ascii="Arial" w:hAnsi="Arial" w:cs="Arial"/>
          <w:sz w:val="24"/>
          <w:szCs w:val="24"/>
        </w:rPr>
      </w:pPr>
    </w:p>
    <w:p w:rsidR="00EB71C2" w:rsidRPr="00CE53FD" w:rsidRDefault="00CE53FD" w:rsidP="00FF2BA0">
      <w:pPr>
        <w:pStyle w:val="Prrafodelista"/>
        <w:numPr>
          <w:ilvl w:val="1"/>
          <w:numId w:val="85"/>
        </w:numPr>
        <w:spacing w:after="0" w:line="240" w:lineRule="auto"/>
        <w:ind w:left="1843" w:hanging="567"/>
        <w:rPr>
          <w:rFonts w:ascii="Arial" w:hAnsi="Arial" w:cs="Arial"/>
          <w:b/>
          <w:sz w:val="24"/>
          <w:szCs w:val="24"/>
        </w:rPr>
      </w:pPr>
      <w:r>
        <w:rPr>
          <w:rFonts w:ascii="Arial" w:hAnsi="Arial" w:cs="Arial"/>
          <w:b/>
          <w:sz w:val="24"/>
          <w:szCs w:val="24"/>
          <w:lang w:val="es-ES_tradnl"/>
        </w:rPr>
        <w:t xml:space="preserve"> </w:t>
      </w:r>
      <w:r w:rsidR="00EB71C2" w:rsidRPr="00CE53FD">
        <w:rPr>
          <w:rFonts w:ascii="Arial" w:hAnsi="Arial" w:cs="Arial"/>
          <w:b/>
          <w:sz w:val="24"/>
          <w:szCs w:val="24"/>
          <w:lang w:val="es-ES_tradnl"/>
        </w:rPr>
        <w:t>Institución Educativa:</w:t>
      </w:r>
      <w:r w:rsidR="00EB71C2" w:rsidRPr="00CE53FD">
        <w:rPr>
          <w:rFonts w:ascii="Arial" w:hAnsi="Arial" w:cs="Arial"/>
          <w:b/>
          <w:sz w:val="24"/>
          <w:szCs w:val="24"/>
        </w:rPr>
        <w:t xml:space="preserve">   </w:t>
      </w:r>
      <w:r w:rsidR="00EB71C2" w:rsidRPr="00CE53FD">
        <w:rPr>
          <w:rFonts w:ascii="Arial" w:hAnsi="Arial" w:cs="Arial"/>
          <w:sz w:val="24"/>
          <w:szCs w:val="24"/>
        </w:rPr>
        <w:t>I.E.I. Nº 047 Capullitos de María.</w:t>
      </w:r>
    </w:p>
    <w:p w:rsidR="00EB71C2" w:rsidRPr="00CE53FD" w:rsidRDefault="00EB71C2" w:rsidP="00FF2BA0">
      <w:pPr>
        <w:pStyle w:val="Prrafodelista"/>
        <w:numPr>
          <w:ilvl w:val="1"/>
          <w:numId w:val="85"/>
        </w:numPr>
        <w:spacing w:after="0" w:line="240" w:lineRule="auto"/>
        <w:ind w:left="1843" w:hanging="567"/>
        <w:rPr>
          <w:rFonts w:ascii="Arial" w:hAnsi="Arial" w:cs="Arial"/>
          <w:b/>
          <w:sz w:val="24"/>
          <w:szCs w:val="24"/>
        </w:rPr>
      </w:pPr>
      <w:r w:rsidRPr="00CE53FD">
        <w:rPr>
          <w:rFonts w:ascii="Arial" w:hAnsi="Arial" w:cs="Arial"/>
          <w:b/>
          <w:sz w:val="24"/>
          <w:szCs w:val="24"/>
        </w:rPr>
        <w:t xml:space="preserve">Edad: </w:t>
      </w:r>
      <w:r w:rsidRPr="00CE53FD">
        <w:rPr>
          <w:rFonts w:ascii="Arial" w:hAnsi="Arial" w:cs="Arial"/>
          <w:sz w:val="24"/>
          <w:szCs w:val="24"/>
        </w:rPr>
        <w:t>5 años</w:t>
      </w:r>
    </w:p>
    <w:p w:rsidR="00EB71C2" w:rsidRPr="00DA03B3" w:rsidRDefault="00EB71C2" w:rsidP="00FF2BA0">
      <w:pPr>
        <w:numPr>
          <w:ilvl w:val="1"/>
          <w:numId w:val="85"/>
        </w:numPr>
        <w:spacing w:after="0" w:line="240" w:lineRule="auto"/>
        <w:ind w:left="1843" w:hanging="567"/>
        <w:rPr>
          <w:rFonts w:ascii="Arial" w:hAnsi="Arial" w:cs="Arial"/>
          <w:sz w:val="24"/>
          <w:szCs w:val="24"/>
        </w:rPr>
      </w:pPr>
      <w:r w:rsidRPr="00DA03B3">
        <w:rPr>
          <w:rFonts w:ascii="Arial" w:hAnsi="Arial" w:cs="Arial"/>
          <w:b/>
          <w:sz w:val="24"/>
          <w:szCs w:val="24"/>
        </w:rPr>
        <w:t xml:space="preserve">Turno: </w:t>
      </w:r>
      <w:r w:rsidRPr="00DA03B3">
        <w:rPr>
          <w:rFonts w:ascii="Arial" w:hAnsi="Arial" w:cs="Arial"/>
          <w:sz w:val="24"/>
          <w:szCs w:val="24"/>
        </w:rPr>
        <w:t>TARDE</w:t>
      </w:r>
    </w:p>
    <w:p w:rsidR="00EB71C2" w:rsidRPr="00DA03B3" w:rsidRDefault="00EB71C2" w:rsidP="00FF2BA0">
      <w:pPr>
        <w:pStyle w:val="Prrafodelista"/>
        <w:numPr>
          <w:ilvl w:val="1"/>
          <w:numId w:val="85"/>
        </w:numPr>
        <w:spacing w:after="0" w:line="240" w:lineRule="auto"/>
        <w:ind w:left="1843" w:hanging="567"/>
        <w:rPr>
          <w:rFonts w:ascii="Arial" w:hAnsi="Arial" w:cs="Arial"/>
          <w:b/>
          <w:sz w:val="24"/>
          <w:szCs w:val="24"/>
        </w:rPr>
      </w:pPr>
      <w:r w:rsidRPr="00DA03B3">
        <w:rPr>
          <w:rFonts w:ascii="Arial" w:hAnsi="Arial" w:cs="Arial"/>
          <w:b/>
          <w:sz w:val="24"/>
          <w:szCs w:val="24"/>
        </w:rPr>
        <w:t xml:space="preserve">Área: </w:t>
      </w:r>
      <w:r w:rsidRPr="00DA03B3">
        <w:rPr>
          <w:rFonts w:ascii="Arial" w:hAnsi="Arial" w:cs="Arial"/>
          <w:sz w:val="24"/>
          <w:szCs w:val="24"/>
        </w:rPr>
        <w:t xml:space="preserve">Comunicación </w:t>
      </w:r>
    </w:p>
    <w:p w:rsidR="00EB71C2" w:rsidRPr="00DA03B3" w:rsidRDefault="00EB71C2" w:rsidP="00FF2BA0">
      <w:pPr>
        <w:pStyle w:val="Prrafodelista"/>
        <w:numPr>
          <w:ilvl w:val="1"/>
          <w:numId w:val="85"/>
        </w:numPr>
        <w:spacing w:after="0" w:line="240" w:lineRule="auto"/>
        <w:ind w:left="1843" w:hanging="567"/>
        <w:rPr>
          <w:rFonts w:ascii="Arial" w:hAnsi="Arial" w:cs="Arial"/>
          <w:b/>
          <w:sz w:val="24"/>
          <w:szCs w:val="24"/>
          <w:u w:val="single"/>
        </w:rPr>
      </w:pPr>
      <w:r w:rsidRPr="00DA03B3">
        <w:rPr>
          <w:rFonts w:ascii="Arial" w:hAnsi="Arial" w:cs="Arial"/>
          <w:b/>
          <w:sz w:val="24"/>
          <w:szCs w:val="24"/>
        </w:rPr>
        <w:t xml:space="preserve">Tema: </w:t>
      </w:r>
      <w:r w:rsidRPr="00FF2BA0">
        <w:rPr>
          <w:rFonts w:ascii="Arial" w:hAnsi="Arial" w:cs="Arial"/>
          <w:sz w:val="24"/>
          <w:szCs w:val="24"/>
        </w:rPr>
        <w:t>“</w:t>
      </w:r>
      <w:r w:rsidR="00D26878" w:rsidRPr="00FF2BA0">
        <w:rPr>
          <w:rFonts w:ascii="Arial" w:hAnsi="Arial" w:cs="Arial"/>
          <w:sz w:val="24"/>
          <w:szCs w:val="24"/>
        </w:rPr>
        <w:t>Juego de</w:t>
      </w:r>
      <w:r w:rsidRPr="00FF2BA0">
        <w:rPr>
          <w:rFonts w:ascii="Arial" w:hAnsi="Arial" w:cs="Arial"/>
          <w:sz w:val="24"/>
          <w:szCs w:val="24"/>
        </w:rPr>
        <w:t xml:space="preserve"> </w:t>
      </w:r>
      <w:r w:rsidR="00FF2BA0" w:rsidRPr="00FF2BA0">
        <w:rPr>
          <w:rFonts w:ascii="Arial" w:hAnsi="Arial" w:cs="Arial"/>
          <w:sz w:val="24"/>
          <w:szCs w:val="24"/>
        </w:rPr>
        <w:t>construcción</w:t>
      </w:r>
      <w:r w:rsidRPr="00FF2BA0">
        <w:rPr>
          <w:rFonts w:ascii="Arial" w:hAnsi="Arial" w:cs="Arial"/>
          <w:sz w:val="24"/>
          <w:szCs w:val="24"/>
        </w:rPr>
        <w:t>”</w:t>
      </w:r>
    </w:p>
    <w:p w:rsidR="00EB71C2" w:rsidRPr="00DA03B3" w:rsidRDefault="00FF2BA0" w:rsidP="00FF2BA0">
      <w:pPr>
        <w:pStyle w:val="Prrafodelista"/>
        <w:numPr>
          <w:ilvl w:val="1"/>
          <w:numId w:val="85"/>
        </w:numPr>
        <w:spacing w:after="0" w:line="240" w:lineRule="auto"/>
        <w:ind w:left="1843" w:hanging="567"/>
        <w:rPr>
          <w:rFonts w:ascii="Arial" w:hAnsi="Arial" w:cs="Arial"/>
          <w:sz w:val="24"/>
          <w:szCs w:val="24"/>
        </w:rPr>
      </w:pPr>
      <w:r>
        <w:rPr>
          <w:rFonts w:ascii="Arial" w:hAnsi="Arial" w:cs="Arial"/>
          <w:b/>
          <w:sz w:val="24"/>
          <w:szCs w:val="24"/>
        </w:rPr>
        <w:t xml:space="preserve">Fecha: </w:t>
      </w:r>
      <w:r w:rsidR="00EB71C2" w:rsidRPr="00FF2BA0">
        <w:rPr>
          <w:rFonts w:ascii="Arial" w:hAnsi="Arial" w:cs="Arial"/>
          <w:sz w:val="24"/>
          <w:szCs w:val="24"/>
        </w:rPr>
        <w:t xml:space="preserve">15 de agosto del 2016   </w:t>
      </w:r>
      <w:r w:rsidR="00EB71C2" w:rsidRPr="00DA03B3">
        <w:rPr>
          <w:rFonts w:ascii="Arial" w:hAnsi="Arial" w:cs="Arial"/>
          <w:b/>
          <w:sz w:val="24"/>
          <w:szCs w:val="24"/>
        </w:rPr>
        <w:t xml:space="preserve">                              </w:t>
      </w:r>
    </w:p>
    <w:p w:rsidR="00EB71C2" w:rsidRPr="00DA03B3" w:rsidRDefault="00EB71C2" w:rsidP="00FF2BA0">
      <w:pPr>
        <w:pStyle w:val="Prrafodelista"/>
        <w:numPr>
          <w:ilvl w:val="1"/>
          <w:numId w:val="85"/>
        </w:numPr>
        <w:spacing w:after="0" w:line="240" w:lineRule="auto"/>
        <w:ind w:left="1843" w:hanging="567"/>
        <w:rPr>
          <w:rFonts w:ascii="Arial" w:hAnsi="Arial" w:cs="Arial"/>
          <w:b/>
          <w:sz w:val="24"/>
          <w:szCs w:val="24"/>
        </w:rPr>
      </w:pPr>
      <w:r w:rsidRPr="00DA03B3">
        <w:rPr>
          <w:rFonts w:ascii="Arial" w:hAnsi="Arial" w:cs="Arial"/>
          <w:b/>
          <w:sz w:val="24"/>
          <w:szCs w:val="24"/>
        </w:rPr>
        <w:t xml:space="preserve">Profesora de aula:    </w:t>
      </w:r>
      <w:r w:rsidRPr="00FF2BA0">
        <w:rPr>
          <w:rFonts w:ascii="Arial" w:hAnsi="Arial" w:cs="Arial"/>
          <w:sz w:val="24"/>
          <w:szCs w:val="24"/>
        </w:rPr>
        <w:t xml:space="preserve">Stany Heredia Rivas                  </w:t>
      </w:r>
    </w:p>
    <w:p w:rsidR="00EB71C2" w:rsidRPr="00DA03B3" w:rsidRDefault="00EB71C2" w:rsidP="00FF2BA0">
      <w:pPr>
        <w:pStyle w:val="Prrafodelista"/>
        <w:numPr>
          <w:ilvl w:val="1"/>
          <w:numId w:val="85"/>
        </w:numPr>
        <w:spacing w:after="0" w:line="240" w:lineRule="auto"/>
        <w:ind w:left="1843" w:hanging="567"/>
        <w:rPr>
          <w:rFonts w:ascii="Arial" w:hAnsi="Arial" w:cs="Arial"/>
          <w:b/>
          <w:sz w:val="24"/>
          <w:szCs w:val="24"/>
        </w:rPr>
      </w:pPr>
      <w:del w:id="93" w:author="Pissani Fupuy" w:date="2017-02-14T23:39:00Z">
        <w:r w:rsidRPr="00DA03B3" w:rsidDel="00D238EF">
          <w:rPr>
            <w:rFonts w:ascii="Arial" w:hAnsi="Arial" w:cs="Arial"/>
            <w:b/>
            <w:sz w:val="24"/>
            <w:szCs w:val="24"/>
          </w:rPr>
          <w:delText>Alumna practicante</w:delText>
        </w:r>
      </w:del>
      <w:ins w:id="94" w:author="Pissani Fupuy" w:date="2017-02-14T23:39:00Z">
        <w:r w:rsidR="00D238EF">
          <w:rPr>
            <w:rFonts w:ascii="Arial" w:hAnsi="Arial" w:cs="Arial"/>
            <w:b/>
            <w:sz w:val="24"/>
            <w:szCs w:val="24"/>
          </w:rPr>
          <w:t>Investigadoras</w:t>
        </w:r>
      </w:ins>
      <w:r w:rsidRPr="00DA03B3">
        <w:rPr>
          <w:rFonts w:ascii="Arial" w:hAnsi="Arial" w:cs="Arial"/>
          <w:b/>
          <w:sz w:val="24"/>
          <w:szCs w:val="24"/>
        </w:rPr>
        <w:t xml:space="preserve">:       </w:t>
      </w:r>
      <w:r w:rsidRPr="00DA03B3">
        <w:rPr>
          <w:rFonts w:ascii="Arial" w:hAnsi="Arial" w:cs="Arial"/>
          <w:sz w:val="24"/>
          <w:szCs w:val="24"/>
        </w:rPr>
        <w:t xml:space="preserve">       Chacón Araujo, Silvia Tatiana</w:t>
      </w:r>
    </w:p>
    <w:p w:rsidR="00EB71C2" w:rsidRPr="00DA03B3" w:rsidRDefault="00FF2BA0" w:rsidP="00FF2BA0">
      <w:pPr>
        <w:pStyle w:val="Prrafodelista"/>
        <w:spacing w:after="0" w:line="240" w:lineRule="auto"/>
        <w:ind w:left="3970" w:firstLine="284"/>
        <w:rPr>
          <w:rFonts w:ascii="Arial" w:hAnsi="Arial" w:cs="Arial"/>
          <w:sz w:val="24"/>
          <w:szCs w:val="24"/>
        </w:rPr>
      </w:pPr>
      <w:r>
        <w:rPr>
          <w:rFonts w:ascii="Arial" w:hAnsi="Arial" w:cs="Arial"/>
          <w:sz w:val="24"/>
          <w:szCs w:val="24"/>
        </w:rPr>
        <w:t xml:space="preserve">     </w:t>
      </w:r>
      <w:r w:rsidR="00EB71C2" w:rsidRPr="00DA03B3">
        <w:rPr>
          <w:rFonts w:ascii="Arial" w:hAnsi="Arial" w:cs="Arial"/>
          <w:sz w:val="24"/>
          <w:szCs w:val="24"/>
        </w:rPr>
        <w:t>Pissani Fupuy Liliana Patricia</w:t>
      </w:r>
    </w:p>
    <w:p w:rsidR="005C78EF" w:rsidRDefault="005C78EF" w:rsidP="005C78EF">
      <w:pPr>
        <w:pStyle w:val="Prrafodelista"/>
        <w:spacing w:after="0" w:line="240" w:lineRule="auto"/>
        <w:ind w:left="1429"/>
        <w:rPr>
          <w:rFonts w:ascii="Arial" w:hAnsi="Arial" w:cs="Arial"/>
          <w:b/>
          <w:sz w:val="24"/>
          <w:szCs w:val="24"/>
        </w:rPr>
      </w:pPr>
    </w:p>
    <w:p w:rsidR="005C78EF" w:rsidRDefault="005C78EF" w:rsidP="005C78EF">
      <w:pPr>
        <w:pStyle w:val="Prrafodelista"/>
        <w:spacing w:after="0" w:line="240" w:lineRule="auto"/>
        <w:ind w:left="1429"/>
        <w:rPr>
          <w:rFonts w:ascii="Arial" w:hAnsi="Arial" w:cs="Arial"/>
          <w:b/>
          <w:sz w:val="24"/>
          <w:szCs w:val="24"/>
        </w:rPr>
      </w:pPr>
    </w:p>
    <w:p w:rsidR="00EB71C2" w:rsidRPr="005C78EF" w:rsidRDefault="00EB71C2" w:rsidP="00FF2BA0">
      <w:pPr>
        <w:pStyle w:val="Prrafodelista"/>
        <w:numPr>
          <w:ilvl w:val="0"/>
          <w:numId w:val="85"/>
        </w:numPr>
        <w:spacing w:after="0" w:line="240" w:lineRule="auto"/>
        <w:ind w:left="1134"/>
        <w:rPr>
          <w:rFonts w:ascii="Arial" w:hAnsi="Arial" w:cs="Arial"/>
          <w:sz w:val="24"/>
          <w:szCs w:val="24"/>
        </w:rPr>
      </w:pPr>
      <w:r w:rsidRPr="005C78EF">
        <w:rPr>
          <w:rFonts w:ascii="Arial" w:hAnsi="Arial" w:cs="Arial"/>
          <w:b/>
          <w:sz w:val="24"/>
          <w:szCs w:val="24"/>
        </w:rPr>
        <w:t>DATOS INFORMATIVOS DE LA SESIÓN:</w:t>
      </w:r>
    </w:p>
    <w:p w:rsidR="00EB71C2" w:rsidRPr="00DA03B3" w:rsidRDefault="00EB71C2" w:rsidP="00EB71C2">
      <w:pPr>
        <w:spacing w:after="0" w:line="240" w:lineRule="auto"/>
        <w:ind w:left="1080"/>
        <w:contextualSpacing/>
        <w:rPr>
          <w:rFonts w:ascii="Arial" w:hAnsi="Arial" w:cs="Arial"/>
          <w:sz w:val="24"/>
          <w:szCs w:val="24"/>
        </w:rPr>
      </w:pPr>
    </w:p>
    <w:p w:rsidR="00EB71C2" w:rsidRPr="00FF2BA0" w:rsidRDefault="00EB71C2" w:rsidP="00FF2BA0">
      <w:pPr>
        <w:pStyle w:val="Prrafodelista"/>
        <w:numPr>
          <w:ilvl w:val="1"/>
          <w:numId w:val="127"/>
        </w:numPr>
        <w:spacing w:after="0" w:line="240" w:lineRule="auto"/>
        <w:ind w:left="1985"/>
        <w:rPr>
          <w:rFonts w:ascii="Arial" w:hAnsi="Arial" w:cs="Arial"/>
          <w:sz w:val="24"/>
          <w:szCs w:val="24"/>
          <w:lang w:val="es-ES_tradnl"/>
        </w:rPr>
      </w:pPr>
      <w:r w:rsidRPr="00FF2BA0">
        <w:rPr>
          <w:rFonts w:ascii="Arial" w:hAnsi="Arial" w:cs="Arial"/>
          <w:sz w:val="24"/>
          <w:szCs w:val="24"/>
          <w:lang w:val="es-ES_tradnl"/>
        </w:rPr>
        <w:t>Denominación de la Actividad:</w:t>
      </w:r>
    </w:p>
    <w:p w:rsidR="00EB71C2" w:rsidRPr="00DA03B3" w:rsidRDefault="00EB71C2" w:rsidP="00CE53FD">
      <w:pPr>
        <w:spacing w:after="0" w:line="240" w:lineRule="auto"/>
        <w:ind w:left="4744"/>
        <w:rPr>
          <w:rFonts w:ascii="Arial" w:hAnsi="Arial" w:cs="Arial"/>
          <w:sz w:val="24"/>
          <w:szCs w:val="24"/>
          <w:lang w:val="es-ES_tradnl"/>
        </w:rPr>
      </w:pPr>
      <w:r w:rsidRPr="00DA03B3">
        <w:rPr>
          <w:rFonts w:ascii="Arial" w:hAnsi="Arial" w:cs="Arial"/>
          <w:b/>
          <w:sz w:val="24"/>
          <w:szCs w:val="24"/>
        </w:rPr>
        <w:t>“Realizamos construcciones con bloques de madera”</w:t>
      </w:r>
    </w:p>
    <w:p w:rsidR="00EB71C2" w:rsidRPr="00FF2BA0" w:rsidRDefault="00EB71C2" w:rsidP="00FF2BA0">
      <w:pPr>
        <w:pStyle w:val="Prrafodelista"/>
        <w:numPr>
          <w:ilvl w:val="1"/>
          <w:numId w:val="127"/>
        </w:numPr>
        <w:spacing w:after="0" w:line="240" w:lineRule="auto"/>
        <w:ind w:left="1985"/>
        <w:rPr>
          <w:rFonts w:ascii="Arial" w:hAnsi="Arial" w:cs="Arial"/>
          <w:sz w:val="24"/>
          <w:szCs w:val="24"/>
          <w:lang w:val="es-ES_tradnl"/>
        </w:rPr>
      </w:pPr>
      <w:r w:rsidRPr="00FF2BA0">
        <w:rPr>
          <w:rFonts w:ascii="Arial" w:hAnsi="Arial" w:cs="Arial"/>
          <w:sz w:val="24"/>
          <w:szCs w:val="24"/>
          <w:lang w:val="es-ES_tradnl"/>
        </w:rPr>
        <w:t>Justificación</w:t>
      </w:r>
    </w:p>
    <w:p w:rsidR="00EB71C2" w:rsidRPr="00DA03B3" w:rsidRDefault="00EB71C2" w:rsidP="00CE53FD">
      <w:pPr>
        <w:spacing w:line="360" w:lineRule="auto"/>
        <w:ind w:left="2334"/>
        <w:rPr>
          <w:rFonts w:ascii="Arial" w:hAnsi="Arial" w:cs="Arial"/>
          <w:sz w:val="24"/>
          <w:szCs w:val="24"/>
        </w:rPr>
      </w:pPr>
    </w:p>
    <w:p w:rsidR="00EB71C2" w:rsidRPr="00DA03B3" w:rsidRDefault="00EB71C2" w:rsidP="00EB71C2">
      <w:pPr>
        <w:spacing w:line="360" w:lineRule="auto"/>
        <w:ind w:left="1276"/>
        <w:jc w:val="both"/>
        <w:rPr>
          <w:rFonts w:ascii="Arial" w:hAnsi="Arial" w:cs="Arial"/>
          <w:sz w:val="24"/>
          <w:szCs w:val="24"/>
        </w:rPr>
      </w:pPr>
      <w:r w:rsidRPr="00DA03B3">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construcción, ellos pondrán su imaginación y construirán cosas divertidas y nuevas.</w:t>
      </w:r>
    </w:p>
    <w:p w:rsidR="00EB71C2" w:rsidRPr="00CE53FD" w:rsidRDefault="00CE53FD" w:rsidP="00FF2BA0">
      <w:pPr>
        <w:pStyle w:val="Prrafodelista"/>
        <w:numPr>
          <w:ilvl w:val="1"/>
          <w:numId w:val="127"/>
        </w:numPr>
        <w:spacing w:after="0" w:line="240" w:lineRule="auto"/>
        <w:ind w:left="1843" w:hanging="425"/>
        <w:rPr>
          <w:rFonts w:ascii="Arial" w:hAnsi="Arial" w:cs="Arial"/>
          <w:sz w:val="24"/>
          <w:szCs w:val="24"/>
          <w:lang w:val="es-ES_tradnl"/>
        </w:rPr>
      </w:pPr>
      <w:r>
        <w:rPr>
          <w:rFonts w:ascii="Arial" w:hAnsi="Arial" w:cs="Arial"/>
          <w:sz w:val="24"/>
          <w:szCs w:val="24"/>
          <w:lang w:val="es-ES_tradnl"/>
        </w:rPr>
        <w:t xml:space="preserve">  </w:t>
      </w:r>
      <w:r w:rsidR="00EB71C2" w:rsidRPr="00CE53FD">
        <w:rPr>
          <w:rFonts w:ascii="Arial" w:hAnsi="Arial" w:cs="Arial"/>
          <w:sz w:val="24"/>
          <w:szCs w:val="24"/>
          <w:lang w:val="es-ES_tradnl"/>
        </w:rPr>
        <w:t>Duración:</w:t>
      </w:r>
    </w:p>
    <w:p w:rsidR="00EB71C2" w:rsidRPr="00DA03B3" w:rsidRDefault="00CE53FD" w:rsidP="00301CCC">
      <w:pPr>
        <w:pStyle w:val="Prrafodelista"/>
        <w:numPr>
          <w:ilvl w:val="0"/>
          <w:numId w:val="86"/>
        </w:numPr>
        <w:spacing w:before="240"/>
        <w:rPr>
          <w:rFonts w:ascii="Arial" w:hAnsi="Arial" w:cs="Arial"/>
          <w:sz w:val="24"/>
          <w:szCs w:val="24"/>
        </w:rPr>
      </w:pPr>
      <w:r>
        <w:rPr>
          <w:rFonts w:ascii="Arial" w:hAnsi="Arial" w:cs="Arial"/>
          <w:sz w:val="24"/>
          <w:szCs w:val="24"/>
        </w:rPr>
        <w:t xml:space="preserve">   m</w:t>
      </w:r>
      <w:r w:rsidR="00EB71C2" w:rsidRPr="00DA03B3">
        <w:rPr>
          <w:rFonts w:ascii="Arial" w:hAnsi="Arial" w:cs="Arial"/>
          <w:sz w:val="24"/>
          <w:szCs w:val="24"/>
        </w:rPr>
        <w:t>inutos</w:t>
      </w:r>
    </w:p>
    <w:p w:rsidR="00EB71C2" w:rsidRPr="00DA03B3" w:rsidRDefault="00EB71C2" w:rsidP="00EB71C2">
      <w:pPr>
        <w:rPr>
          <w:rFonts w:ascii="Arial" w:hAnsi="Arial" w:cs="Arial"/>
          <w:sz w:val="24"/>
          <w:szCs w:val="24"/>
          <w:u w:val="single"/>
        </w:rPr>
      </w:pPr>
    </w:p>
    <w:p w:rsidR="00EB71C2" w:rsidRPr="00CE53FD" w:rsidRDefault="00EB71C2" w:rsidP="00FF2BA0">
      <w:pPr>
        <w:pStyle w:val="Prrafodelista"/>
        <w:numPr>
          <w:ilvl w:val="0"/>
          <w:numId w:val="85"/>
        </w:numPr>
        <w:ind w:left="1276" w:hanging="850"/>
        <w:rPr>
          <w:rFonts w:ascii="Arial" w:hAnsi="Arial" w:cs="Arial"/>
          <w:sz w:val="24"/>
          <w:szCs w:val="24"/>
          <w:u w:val="single"/>
        </w:rPr>
      </w:pPr>
      <w:r w:rsidRPr="00CE53FD">
        <w:rPr>
          <w:rFonts w:ascii="Arial" w:hAnsi="Arial" w:cs="Arial"/>
          <w:b/>
          <w:sz w:val="24"/>
          <w:szCs w:val="24"/>
        </w:rPr>
        <w:t>INDICADOR DE EVALUACIÓN</w:t>
      </w:r>
    </w:p>
    <w:p w:rsidR="00EB71C2" w:rsidRPr="00DA03B3" w:rsidRDefault="00EB71C2" w:rsidP="00EB71C2">
      <w:pPr>
        <w:rPr>
          <w:rFonts w:ascii="Arial" w:hAnsi="Arial" w:cs="Arial"/>
          <w:sz w:val="24"/>
          <w:szCs w:val="24"/>
          <w:u w:val="single"/>
        </w:rPr>
      </w:pPr>
    </w:p>
    <w:p w:rsidR="00EB71C2" w:rsidRDefault="00EB71C2" w:rsidP="00EB71C2">
      <w:pPr>
        <w:pStyle w:val="Prrafodelista"/>
        <w:spacing w:after="0" w:line="480" w:lineRule="auto"/>
        <w:ind w:left="1429"/>
        <w:rPr>
          <w:rFonts w:ascii="Arial" w:hAnsi="Arial" w:cs="Arial"/>
          <w:sz w:val="24"/>
          <w:szCs w:val="24"/>
        </w:rPr>
      </w:pPr>
      <w:r w:rsidRPr="00DA03B3">
        <w:rPr>
          <w:rFonts w:ascii="Arial" w:hAnsi="Arial" w:cs="Arial"/>
          <w:sz w:val="24"/>
          <w:szCs w:val="24"/>
        </w:rPr>
        <w:t>Crea diversas construcciones a su manera, con variedad de características.</w:t>
      </w:r>
    </w:p>
    <w:p w:rsidR="0020155B" w:rsidRDefault="0020155B" w:rsidP="00EB71C2">
      <w:pPr>
        <w:pStyle w:val="Prrafodelista"/>
        <w:spacing w:after="0" w:line="480" w:lineRule="auto"/>
        <w:ind w:left="1429"/>
        <w:rPr>
          <w:rFonts w:ascii="Arial" w:hAnsi="Arial" w:cs="Arial"/>
          <w:sz w:val="24"/>
          <w:szCs w:val="24"/>
        </w:rPr>
      </w:pPr>
    </w:p>
    <w:p w:rsidR="00CE53FD" w:rsidRPr="00DA03B3" w:rsidRDefault="00CE53FD" w:rsidP="00EB71C2">
      <w:pPr>
        <w:pStyle w:val="Prrafodelista"/>
        <w:spacing w:after="0" w:line="480" w:lineRule="auto"/>
        <w:ind w:left="1429"/>
        <w:rPr>
          <w:rFonts w:ascii="Arial" w:hAnsi="Arial" w:cs="Arial"/>
          <w:sz w:val="24"/>
          <w:szCs w:val="24"/>
        </w:rPr>
      </w:pPr>
    </w:p>
    <w:p w:rsidR="00EB71C2" w:rsidRPr="00FF2BA0" w:rsidRDefault="00EB71C2" w:rsidP="00FF2BA0">
      <w:pPr>
        <w:pStyle w:val="Prrafodelista"/>
        <w:numPr>
          <w:ilvl w:val="0"/>
          <w:numId w:val="85"/>
        </w:numPr>
        <w:spacing w:after="0" w:line="240" w:lineRule="auto"/>
        <w:ind w:left="426"/>
        <w:rPr>
          <w:rFonts w:ascii="Arial" w:hAnsi="Arial" w:cs="Arial"/>
          <w:b/>
          <w:sz w:val="24"/>
          <w:szCs w:val="24"/>
        </w:rPr>
      </w:pPr>
      <w:r w:rsidRPr="00FF2BA0">
        <w:rPr>
          <w:rFonts w:ascii="Arial" w:hAnsi="Arial" w:cs="Arial"/>
          <w:b/>
          <w:sz w:val="24"/>
          <w:szCs w:val="24"/>
        </w:rPr>
        <w:lastRenderedPageBreak/>
        <w:t>DESARROLLO DE LA SESIÓN:</w:t>
      </w:r>
    </w:p>
    <w:p w:rsidR="00EB71C2" w:rsidRPr="00DA03B3" w:rsidRDefault="00EB71C2" w:rsidP="00EB71C2">
      <w:pPr>
        <w:spacing w:after="0" w:line="240" w:lineRule="auto"/>
        <w:ind w:left="720"/>
        <w:contextualSpacing/>
        <w:rPr>
          <w:rFonts w:ascii="Arial" w:hAnsi="Arial" w:cs="Arial"/>
          <w:b/>
          <w:sz w:val="24"/>
          <w:szCs w:val="24"/>
        </w:rPr>
      </w:pPr>
    </w:p>
    <w:p w:rsidR="00EB71C2" w:rsidRPr="00DA03B3"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DA03B3" w:rsidTr="005C78EF">
        <w:tc>
          <w:tcPr>
            <w:tcW w:w="1710"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Procesos Pedagógicos</w:t>
            </w:r>
          </w:p>
        </w:tc>
        <w:tc>
          <w:tcPr>
            <w:tcW w:w="5844"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Estrategias/Actividades</w:t>
            </w:r>
          </w:p>
        </w:tc>
        <w:tc>
          <w:tcPr>
            <w:tcW w:w="2268"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Recursos</w:t>
            </w:r>
          </w:p>
        </w:tc>
      </w:tr>
      <w:tr w:rsidR="00EB71C2" w:rsidRPr="00DA03B3" w:rsidTr="005C78EF">
        <w:tc>
          <w:tcPr>
            <w:tcW w:w="1710" w:type="dxa"/>
          </w:tcPr>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Introducción</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Desarrollo</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FF2BA0" w:rsidRPr="00DA03B3" w:rsidRDefault="00FF2BA0"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Culminación</w:t>
            </w:r>
          </w:p>
        </w:tc>
        <w:tc>
          <w:tcPr>
            <w:tcW w:w="5844" w:type="dxa"/>
          </w:tcPr>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lastRenderedPageBreak/>
              <w:t>Nos saludamos antes de comenzar y cantamos una canción.</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 xml:space="preserve">Se inicia la sesión, fingiendo ser investigadores e investigamos todos los juguetes que tenemos en el aula: </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¿Qué será esto?</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¿Para qué sirve?</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¿Qué colores tiene?</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¿Lo han visto alguna vez?</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¿Qué forma tienen?</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¿Cuántos juguetes tienen en el aula?</w:t>
            </w:r>
          </w:p>
          <w:p w:rsidR="00EB71C2" w:rsidRPr="00DA03B3" w:rsidRDefault="00EB71C2" w:rsidP="00301CCC">
            <w:pPr>
              <w:pStyle w:val="Prrafodelista"/>
              <w:numPr>
                <w:ilvl w:val="0"/>
                <w:numId w:val="53"/>
              </w:numPr>
              <w:spacing w:line="360" w:lineRule="auto"/>
              <w:ind w:left="633"/>
              <w:jc w:val="both"/>
              <w:rPr>
                <w:rFonts w:ascii="Arial" w:hAnsi="Arial" w:cs="Arial"/>
                <w:sz w:val="24"/>
                <w:szCs w:val="24"/>
              </w:rPr>
            </w:pPr>
            <w:r w:rsidRPr="00DA03B3">
              <w:rPr>
                <w:rFonts w:ascii="Arial" w:hAnsi="Arial" w:cs="Arial"/>
                <w:sz w:val="24"/>
                <w:szCs w:val="24"/>
              </w:rPr>
              <w:t>De todos estos juguetes ¿Cuál podríamos utilizar hoy?</w:t>
            </w:r>
          </w:p>
          <w:p w:rsidR="00EB71C2" w:rsidRPr="00DA03B3" w:rsidRDefault="00EB71C2" w:rsidP="005C78EF">
            <w:pPr>
              <w:pStyle w:val="Prrafodelista"/>
              <w:spacing w:line="360" w:lineRule="auto"/>
              <w:ind w:left="303"/>
              <w:jc w:val="both"/>
              <w:rPr>
                <w:rFonts w:ascii="Arial" w:hAnsi="Arial" w:cs="Arial"/>
                <w:sz w:val="24"/>
                <w:szCs w:val="24"/>
              </w:rPr>
            </w:pPr>
          </w:p>
          <w:p w:rsidR="00EB71C2" w:rsidRPr="00DA03B3" w:rsidRDefault="00EB71C2" w:rsidP="005C78EF">
            <w:pPr>
              <w:pStyle w:val="Prrafodelista"/>
              <w:spacing w:line="360" w:lineRule="auto"/>
              <w:ind w:left="303"/>
              <w:jc w:val="both"/>
              <w:rPr>
                <w:rFonts w:ascii="Arial" w:hAnsi="Arial" w:cs="Arial"/>
                <w:sz w:val="24"/>
                <w:szCs w:val="24"/>
              </w:rPr>
            </w:pPr>
            <w:r w:rsidRPr="00DA03B3">
              <w:rPr>
                <w:rFonts w:ascii="Arial" w:hAnsi="Arial" w:cs="Arial"/>
                <w:sz w:val="24"/>
                <w:szCs w:val="24"/>
              </w:rPr>
              <w:t>Pregunta conflicto</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¿Qué podemos hacer con este material?</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Se declara el tema:</w:t>
            </w:r>
          </w:p>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“Realizamos construcciones con bloques de madera”</w:t>
            </w:r>
          </w:p>
          <w:p w:rsidR="00EB71C2" w:rsidRPr="00DA03B3" w:rsidRDefault="00EB71C2" w:rsidP="005C78EF">
            <w:pPr>
              <w:spacing w:line="360" w:lineRule="auto"/>
              <w:jc w:val="center"/>
              <w:rPr>
                <w:rFonts w:ascii="Arial" w:hAnsi="Arial" w:cs="Arial"/>
                <w:b/>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Antes de entregar el material establecemos normas en el salón para su debido uso, respetando a todos y compartiendo material</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La maestra explicará y entregará el material a los niños y ellos, con ayuda de la docente, inventaran y realizaran sus construcciones mientras explican lo que están haciendo</w:t>
            </w:r>
            <w:r w:rsidR="00FF2BA0">
              <w:rPr>
                <w:rFonts w:ascii="Arial" w:hAnsi="Arial" w:cs="Arial"/>
                <w:sz w:val="24"/>
                <w:szCs w:val="24"/>
              </w:rPr>
              <w:t xml:space="preserve">, </w:t>
            </w:r>
            <w:r w:rsidR="00FF2BA0">
              <w:rPr>
                <w:rFonts w:ascii="Arial" w:hAnsi="Arial" w:cs="Arial"/>
                <w:sz w:val="24"/>
              </w:rPr>
              <w:t>desarrollando así</w:t>
            </w:r>
            <w:r w:rsidR="00FF2BA0">
              <w:rPr>
                <w:rFonts w:ascii="Arial" w:hAnsi="Arial" w:cs="Arial"/>
                <w:sz w:val="24"/>
              </w:rPr>
              <w:t xml:space="preserve"> un juego de construcción</w:t>
            </w:r>
            <w:r w:rsidRPr="00DA03B3">
              <w:rPr>
                <w:rFonts w:ascii="Arial" w:hAnsi="Arial" w:cs="Arial"/>
                <w:sz w:val="24"/>
                <w:szCs w:val="24"/>
              </w:rPr>
              <w:t>.</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lastRenderedPageBreak/>
              <w:t>Al finalizar de construir, expondrán lo que hicieron y lo plasmaran en un dibujo.</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Finalizamos con las preguntas</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Meta cognición: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¿Qué hicieron?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¿Cómo se sintieron?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 xml:space="preserve">¿Les gustó? </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 xml:space="preserve">Se evalúa el proceso aprendizaje usando una ficha de heteroevaluación de acuerdo a los indicadores considerados. </w:t>
            </w:r>
          </w:p>
        </w:tc>
        <w:tc>
          <w:tcPr>
            <w:tcW w:w="2268" w:type="dxa"/>
          </w:tcPr>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Juguetes del aula</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Bloques de madera</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Lupas</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 xml:space="preserve">Voz humana </w:t>
            </w: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 xml:space="preserve">   </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 xml:space="preserve">   </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ind w:left="175"/>
              <w:rPr>
                <w:rFonts w:ascii="Arial" w:hAnsi="Arial" w:cs="Arial"/>
                <w:sz w:val="24"/>
                <w:szCs w:val="24"/>
              </w:rPr>
            </w:pPr>
            <w:r w:rsidRPr="00DA03B3">
              <w:rPr>
                <w:rFonts w:ascii="Arial" w:hAnsi="Arial" w:cs="Arial"/>
                <w:sz w:val="24"/>
                <w:szCs w:val="24"/>
              </w:rPr>
              <w:t>Bloques de madera</w:t>
            </w:r>
          </w:p>
          <w:p w:rsidR="00EB71C2" w:rsidRPr="00DA03B3" w:rsidRDefault="00EB71C2" w:rsidP="005C78EF">
            <w:pPr>
              <w:spacing w:line="360" w:lineRule="auto"/>
              <w:ind w:left="175"/>
              <w:rPr>
                <w:rFonts w:ascii="Arial" w:hAnsi="Arial" w:cs="Arial"/>
                <w:sz w:val="24"/>
                <w:szCs w:val="24"/>
              </w:rPr>
            </w:pPr>
            <w:r w:rsidRPr="00DA03B3">
              <w:rPr>
                <w:rFonts w:ascii="Arial" w:hAnsi="Arial" w:cs="Arial"/>
                <w:sz w:val="24"/>
                <w:szCs w:val="24"/>
              </w:rPr>
              <w:t>Papel</w:t>
            </w:r>
          </w:p>
          <w:p w:rsidR="00EB71C2" w:rsidRPr="00DA03B3" w:rsidRDefault="00EB71C2" w:rsidP="005C78EF">
            <w:pPr>
              <w:spacing w:line="360" w:lineRule="auto"/>
              <w:ind w:left="175"/>
              <w:rPr>
                <w:rFonts w:ascii="Arial" w:hAnsi="Arial" w:cs="Arial"/>
                <w:sz w:val="24"/>
                <w:szCs w:val="24"/>
              </w:rPr>
            </w:pPr>
            <w:r w:rsidRPr="00DA03B3">
              <w:rPr>
                <w:rFonts w:ascii="Arial" w:hAnsi="Arial" w:cs="Arial"/>
                <w:sz w:val="24"/>
                <w:szCs w:val="24"/>
              </w:rPr>
              <w:t>Colores</w:t>
            </w:r>
          </w:p>
        </w:tc>
      </w:tr>
    </w:tbl>
    <w:p w:rsidR="00EB71C2" w:rsidRPr="00DA03B3" w:rsidRDefault="00EB71C2" w:rsidP="00EB71C2">
      <w:pPr>
        <w:rPr>
          <w:rFonts w:ascii="Arial" w:hAnsi="Arial" w:cs="Arial"/>
          <w:sz w:val="24"/>
          <w:szCs w:val="24"/>
        </w:rPr>
      </w:pPr>
    </w:p>
    <w:p w:rsidR="00EB71C2" w:rsidRPr="00EC2EEF" w:rsidRDefault="00CE53FD" w:rsidP="00CE53FD">
      <w:pPr>
        <w:rPr>
          <w:rFonts w:ascii="Arial" w:hAnsi="Arial" w:cs="Arial"/>
          <w:b/>
          <w:color w:val="FF0000"/>
          <w:sz w:val="24"/>
          <w:szCs w:val="24"/>
        </w:rPr>
      </w:pPr>
      <w:r w:rsidRPr="00EC2EEF">
        <w:rPr>
          <w:rFonts w:ascii="Arial" w:hAnsi="Arial" w:cs="Arial"/>
          <w:b/>
          <w:sz w:val="24"/>
          <w:szCs w:val="24"/>
        </w:rPr>
        <w:t>V.</w:t>
      </w:r>
      <w:r w:rsidR="00EB71C2" w:rsidRPr="00EC2EEF">
        <w:rPr>
          <w:rFonts w:ascii="Arial" w:hAnsi="Arial" w:cs="Arial"/>
          <w:b/>
          <w:sz w:val="24"/>
          <w:szCs w:val="24"/>
        </w:rPr>
        <w:t xml:space="preserve">ANEXOS </w:t>
      </w:r>
    </w:p>
    <w:p w:rsidR="00EB71C2" w:rsidRPr="00DA03B3" w:rsidRDefault="00EB71C2" w:rsidP="00EB71C2">
      <w:pPr>
        <w:pStyle w:val="Prrafodelista"/>
        <w:rPr>
          <w:rFonts w:ascii="Arial" w:hAnsi="Arial" w:cs="Arial"/>
          <w:sz w:val="24"/>
          <w:szCs w:val="24"/>
        </w:rPr>
      </w:pPr>
    </w:p>
    <w:p w:rsidR="00EB71C2" w:rsidRPr="00DA03B3" w:rsidRDefault="00EB71C2" w:rsidP="00EB71C2">
      <w:pPr>
        <w:pStyle w:val="Prrafodelista"/>
        <w:rPr>
          <w:rFonts w:ascii="Arial" w:hAnsi="Arial" w:cs="Arial"/>
          <w:sz w:val="24"/>
          <w:szCs w:val="24"/>
        </w:rPr>
      </w:pPr>
    </w:p>
    <w:p w:rsidR="00EB71C2" w:rsidRPr="00DA03B3" w:rsidRDefault="00EB71C2" w:rsidP="00EB71C2">
      <w:pPr>
        <w:pStyle w:val="Prrafodelista"/>
        <w:rPr>
          <w:rFonts w:ascii="Arial" w:hAnsi="Arial" w:cs="Arial"/>
          <w:sz w:val="24"/>
          <w:szCs w:val="24"/>
        </w:rPr>
      </w:pPr>
    </w:p>
    <w:p w:rsidR="00EB71C2" w:rsidRPr="00DA03B3" w:rsidRDefault="00EB71C2" w:rsidP="00EB71C2">
      <w:pPr>
        <w:pStyle w:val="Prrafodelista"/>
        <w:rPr>
          <w:rFonts w:ascii="Arial" w:hAnsi="Arial" w:cs="Arial"/>
          <w:sz w:val="24"/>
          <w:szCs w:val="24"/>
        </w:rPr>
      </w:pPr>
      <w:r w:rsidRPr="00DA03B3">
        <w:rPr>
          <w:rFonts w:ascii="Arial" w:hAnsi="Arial" w:cs="Arial"/>
          <w:noProof/>
          <w:sz w:val="24"/>
          <w:szCs w:val="24"/>
          <w:lang w:eastAsia="es-PE"/>
        </w:rPr>
        <mc:AlternateContent>
          <mc:Choice Requires="wps">
            <w:drawing>
              <wp:anchor distT="0" distB="0" distL="114300" distR="114300" simplePos="0" relativeHeight="251905024" behindDoc="0" locked="0" layoutInCell="1" allowOverlap="1" wp14:anchorId="3CC77EFC" wp14:editId="4C5F5EBE">
                <wp:simplePos x="0" y="0"/>
                <wp:positionH relativeFrom="column">
                  <wp:posOffset>3865245</wp:posOffset>
                </wp:positionH>
                <wp:positionV relativeFrom="paragraph">
                  <wp:posOffset>13970</wp:posOffset>
                </wp:positionV>
                <wp:extent cx="1778000" cy="512445"/>
                <wp:effectExtent l="0" t="0" r="12700" b="20955"/>
                <wp:wrapNone/>
                <wp:docPr id="987" name="Rectángulo 987"/>
                <wp:cNvGraphicFramePr/>
                <a:graphic xmlns:a="http://schemas.openxmlformats.org/drawingml/2006/main">
                  <a:graphicData uri="http://schemas.microsoft.com/office/word/2010/wordprocessingShape">
                    <wps:wsp>
                      <wps:cNvSpPr/>
                      <wps:spPr>
                        <a:xfrm>
                          <a:off x="0" y="0"/>
                          <a:ext cx="1778000" cy="51244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LUPAS  PARA JUGAR A LOS INVESTIGADORES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77EFC" id="Rectángulo 987" o:spid="_x0000_s1088" style="position:absolute;left:0;text-align:left;margin-left:304.35pt;margin-top:1.1pt;width:140pt;height:40.3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" fillcolor="white [3201]" strokecolor="#f79646 [3209]" strokeweight="2pt">
                <v:textbox>
                  <w:txbxContent>
                    <w:p w:rsidR="00797B9A" w:rsidRDefault="00797B9A" w:rsidP="00EB71C2">
                      <w:pPr>
                        <w:jc w:val="center"/>
                      </w:pPr>
                      <w:r>
                        <w:t xml:space="preserve">LUPAS  PARA JUGAR A LOS INVESTIGADORES </w:t>
                      </w:r>
                    </w:p>
                  </w:txbxContent>
                </v:textbox>
              </v:rect>
            </w:pict>
          </mc:Fallback>
        </mc:AlternateContent>
      </w:r>
      <w:r w:rsidRPr="00DA03B3">
        <w:rPr>
          <w:rFonts w:ascii="Arial" w:hAnsi="Arial" w:cs="Arial"/>
          <w:noProof/>
          <w:sz w:val="24"/>
          <w:szCs w:val="24"/>
          <w:lang w:eastAsia="es-PE"/>
        </w:rPr>
        <mc:AlternateContent>
          <mc:Choice Requires="wps">
            <w:drawing>
              <wp:anchor distT="0" distB="0" distL="114300" distR="114300" simplePos="0" relativeHeight="251902976" behindDoc="0" locked="0" layoutInCell="1" allowOverlap="1" wp14:anchorId="01C2721F" wp14:editId="1BA0D399">
                <wp:simplePos x="0" y="0"/>
                <wp:positionH relativeFrom="column">
                  <wp:posOffset>537622</wp:posOffset>
                </wp:positionH>
                <wp:positionV relativeFrom="paragraph">
                  <wp:posOffset>12399</wp:posOffset>
                </wp:positionV>
                <wp:extent cx="1778558" cy="512466"/>
                <wp:effectExtent l="0" t="0" r="12700" b="20955"/>
                <wp:wrapNone/>
                <wp:docPr id="988" name="Rectángulo 988"/>
                <wp:cNvGraphicFramePr/>
                <a:graphic xmlns:a="http://schemas.openxmlformats.org/drawingml/2006/main">
                  <a:graphicData uri="http://schemas.microsoft.com/office/word/2010/wordprocessingShape">
                    <wps:wsp>
                      <wps:cNvSpPr/>
                      <wps:spPr>
                        <a:xfrm>
                          <a:off x="0" y="0"/>
                          <a:ext cx="1778558" cy="512466"/>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BLOQUES DE MADERA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2721F" id="Rectángulo 988" o:spid="_x0000_s1089" style="position:absolute;left:0;text-align:left;margin-left:42.35pt;margin-top:1pt;width:140.05pt;height:40.3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" fillcolor="white [3201]" strokecolor="#f79646 [3209]" strokeweight="2pt">
                <v:textbox>
                  <w:txbxContent>
                    <w:p w:rsidR="00797B9A" w:rsidRDefault="00797B9A" w:rsidP="00EB71C2">
                      <w:pPr>
                        <w:jc w:val="center"/>
                      </w:pPr>
                      <w:r>
                        <w:t>BLOQUES DE MADERA</w:t>
                      </w:r>
                    </w:p>
                  </w:txbxContent>
                </v:textbox>
              </v:rect>
            </w:pict>
          </mc:Fallback>
        </mc:AlternateContent>
      </w:r>
    </w:p>
    <w:p w:rsidR="00EB71C2" w:rsidRPr="00DA03B3" w:rsidRDefault="00CE53FD" w:rsidP="00EB71C2">
      <w:pPr>
        <w:rPr>
          <w:rFonts w:ascii="Arial" w:hAnsi="Arial" w:cs="Arial"/>
          <w:sz w:val="24"/>
          <w:szCs w:val="24"/>
        </w:rPr>
      </w:pPr>
      <w:r w:rsidRPr="00DA03B3">
        <w:rPr>
          <w:rFonts w:ascii="Arial" w:hAnsi="Arial" w:cs="Arial"/>
          <w:noProof/>
          <w:sz w:val="24"/>
          <w:szCs w:val="24"/>
          <w:lang w:eastAsia="es-PE"/>
        </w:rPr>
        <w:drawing>
          <wp:anchor distT="0" distB="0" distL="114300" distR="114300" simplePos="0" relativeHeight="251899904" behindDoc="1" locked="0" layoutInCell="1" allowOverlap="1" wp14:anchorId="2921B1F6" wp14:editId="0CB4FD17">
            <wp:simplePos x="0" y="0"/>
            <wp:positionH relativeFrom="column">
              <wp:posOffset>1837432</wp:posOffset>
            </wp:positionH>
            <wp:positionV relativeFrom="paragraph">
              <wp:posOffset>1624909</wp:posOffset>
            </wp:positionV>
            <wp:extent cx="2522481" cy="1891862"/>
            <wp:effectExtent l="0" t="0" r="0" b="0"/>
            <wp:wrapNone/>
            <wp:docPr id="937" name="Imagen 93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n relacionad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2481" cy="1891862"/>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C2" w:rsidRPr="00DA03B3">
        <w:rPr>
          <w:rFonts w:ascii="Arial" w:hAnsi="Arial" w:cs="Arial"/>
          <w:noProof/>
          <w:sz w:val="24"/>
          <w:szCs w:val="24"/>
          <w:lang w:eastAsia="es-PE"/>
        </w:rPr>
        <mc:AlternateContent>
          <mc:Choice Requires="wps">
            <w:drawing>
              <wp:anchor distT="0" distB="0" distL="114300" distR="114300" simplePos="0" relativeHeight="251904000" behindDoc="0" locked="0" layoutInCell="1" allowOverlap="1" wp14:anchorId="03E2613D" wp14:editId="1EB924AC">
                <wp:simplePos x="0" y="0"/>
                <wp:positionH relativeFrom="column">
                  <wp:posOffset>2282274</wp:posOffset>
                </wp:positionH>
                <wp:positionV relativeFrom="paragraph">
                  <wp:posOffset>1393030</wp:posOffset>
                </wp:positionV>
                <wp:extent cx="1778558" cy="512466"/>
                <wp:effectExtent l="0" t="0" r="12700" b="20955"/>
                <wp:wrapNone/>
                <wp:docPr id="989" name="Rectángulo 989"/>
                <wp:cNvGraphicFramePr/>
                <a:graphic xmlns:a="http://schemas.openxmlformats.org/drawingml/2006/main">
                  <a:graphicData uri="http://schemas.microsoft.com/office/word/2010/wordprocessingShape">
                    <wps:wsp>
                      <wps:cNvSpPr/>
                      <wps:spPr>
                        <a:xfrm>
                          <a:off x="0" y="0"/>
                          <a:ext cx="1778558" cy="512466"/>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PAPEL DE COLORES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2613D" id="Rectángulo 989" o:spid="_x0000_s1090" style="position:absolute;margin-left:179.7pt;margin-top:109.7pt;width:140.05pt;height:40.3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" fillcolor="white [3201]" strokecolor="#f79646 [3209]" strokeweight="2pt">
                <v:textbox>
                  <w:txbxContent>
                    <w:p w:rsidR="00797B9A" w:rsidRDefault="00797B9A" w:rsidP="00EB71C2">
                      <w:pPr>
                        <w:jc w:val="center"/>
                      </w:pPr>
                      <w:r>
                        <w:t>PAPEL DE COLORES</w:t>
                      </w:r>
                    </w:p>
                  </w:txbxContent>
                </v:textbox>
              </v:rect>
            </w:pict>
          </mc:Fallback>
        </mc:AlternateContent>
      </w:r>
      <w:r w:rsidR="00EB71C2" w:rsidRPr="00DA03B3">
        <w:rPr>
          <w:rFonts w:ascii="Arial" w:hAnsi="Arial" w:cs="Arial"/>
          <w:noProof/>
          <w:sz w:val="24"/>
          <w:szCs w:val="24"/>
          <w:lang w:eastAsia="es-PE"/>
        </w:rPr>
        <w:drawing>
          <wp:anchor distT="0" distB="0" distL="114300" distR="114300" simplePos="0" relativeHeight="251898880" behindDoc="1" locked="0" layoutInCell="1" allowOverlap="1" wp14:anchorId="3FC0A736" wp14:editId="5CDB9C74">
            <wp:simplePos x="0" y="0"/>
            <wp:positionH relativeFrom="column">
              <wp:posOffset>3891915</wp:posOffset>
            </wp:positionH>
            <wp:positionV relativeFrom="paragraph">
              <wp:posOffset>225425</wp:posOffset>
            </wp:positionV>
            <wp:extent cx="1695450" cy="1695450"/>
            <wp:effectExtent l="0" t="0" r="0" b="0"/>
            <wp:wrapNone/>
            <wp:docPr id="936" name="Imagen 936" descr="Resultado de imagen para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lu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71C2" w:rsidRPr="00DA03B3">
        <w:rPr>
          <w:rFonts w:ascii="Arial" w:hAnsi="Arial" w:cs="Arial"/>
          <w:noProof/>
          <w:sz w:val="24"/>
          <w:szCs w:val="24"/>
          <w:lang w:eastAsia="es-PE"/>
        </w:rPr>
        <w:drawing>
          <wp:inline distT="0" distB="0" distL="0" distR="0" wp14:anchorId="700E062C" wp14:editId="650FC5BC">
            <wp:extent cx="2286000" cy="1524000"/>
            <wp:effectExtent l="0" t="0" r="0" b="0"/>
            <wp:docPr id="935" name="Imagen 935" descr="Resultado de imagen para bloques de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bloques de made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r w:rsidR="00EB71C2" w:rsidRPr="00DA03B3">
        <w:rPr>
          <w:rFonts w:ascii="Arial" w:hAnsi="Arial" w:cs="Arial"/>
          <w:sz w:val="24"/>
          <w:szCs w:val="24"/>
        </w:rPr>
        <w:t xml:space="preserve">  </w:t>
      </w:r>
    </w:p>
    <w:p w:rsidR="00EB71C2" w:rsidRPr="00DA03B3" w:rsidRDefault="00EB71C2" w:rsidP="00EB71C2">
      <w:pPr>
        <w:rPr>
          <w:rFonts w:ascii="Arial" w:hAnsi="Arial" w:cs="Arial"/>
          <w:sz w:val="24"/>
          <w:szCs w:val="24"/>
        </w:rPr>
      </w:pPr>
    </w:p>
    <w:p w:rsidR="00EB71C2" w:rsidRPr="00DA03B3" w:rsidRDefault="00EB71C2" w:rsidP="00EB71C2">
      <w:pPr>
        <w:rPr>
          <w:rFonts w:ascii="Arial" w:hAnsi="Arial" w:cs="Arial"/>
          <w:sz w:val="24"/>
          <w:szCs w:val="24"/>
        </w:rPr>
      </w:pPr>
    </w:p>
    <w:p w:rsidR="00EB71C2" w:rsidRDefault="00EB71C2" w:rsidP="00EB71C2">
      <w:pPr>
        <w:rPr>
          <w:rFonts w:ascii="Arial" w:hAnsi="Arial" w:cs="Arial"/>
          <w:b/>
          <w:sz w:val="24"/>
          <w:szCs w:val="24"/>
          <w:u w:val="single"/>
        </w:rPr>
      </w:pPr>
      <w:r w:rsidRPr="00DA03B3">
        <w:rPr>
          <w:rFonts w:ascii="Arial" w:hAnsi="Arial" w:cs="Arial"/>
          <w:b/>
          <w:sz w:val="24"/>
          <w:szCs w:val="24"/>
          <w:u w:val="single"/>
        </w:rPr>
        <w:br w:type="page"/>
      </w:r>
    </w:p>
    <w:p w:rsidR="00EB71C2" w:rsidRPr="00DA03B3" w:rsidRDefault="00EB71C2" w:rsidP="00EB71C2">
      <w:pPr>
        <w:jc w:val="center"/>
        <w:rPr>
          <w:rFonts w:ascii="Arial" w:hAnsi="Arial" w:cs="Arial"/>
          <w:b/>
          <w:sz w:val="24"/>
          <w:szCs w:val="24"/>
          <w:u w:val="single"/>
        </w:rPr>
      </w:pPr>
      <w:r w:rsidRPr="00DA03B3">
        <w:rPr>
          <w:rFonts w:ascii="Arial" w:hAnsi="Arial" w:cs="Arial"/>
          <w:b/>
          <w:sz w:val="24"/>
          <w:szCs w:val="24"/>
          <w:u w:val="single"/>
        </w:rPr>
        <w:lastRenderedPageBreak/>
        <w:t>SESIÓN N°</w:t>
      </w:r>
      <w:r>
        <w:rPr>
          <w:rFonts w:ascii="Arial" w:hAnsi="Arial" w:cs="Arial"/>
          <w:b/>
          <w:sz w:val="24"/>
          <w:szCs w:val="24"/>
          <w:u w:val="single"/>
        </w:rPr>
        <w:t>17</w:t>
      </w:r>
      <w:r w:rsidRPr="00DA03B3">
        <w:rPr>
          <w:rFonts w:ascii="Arial" w:hAnsi="Arial" w:cs="Arial"/>
          <w:b/>
          <w:sz w:val="24"/>
          <w:szCs w:val="24"/>
          <w:u w:val="single"/>
        </w:rPr>
        <w:t>:</w:t>
      </w:r>
    </w:p>
    <w:p w:rsidR="00E63658" w:rsidRPr="00E63658" w:rsidRDefault="00E63658" w:rsidP="00E63658">
      <w:pPr>
        <w:jc w:val="center"/>
        <w:rPr>
          <w:rFonts w:ascii="Arial" w:hAnsi="Arial" w:cs="Arial"/>
          <w:b/>
          <w:sz w:val="24"/>
          <w:szCs w:val="24"/>
          <w:u w:val="single"/>
        </w:rPr>
      </w:pPr>
    </w:p>
    <w:p w:rsidR="00E63658" w:rsidRPr="00E63658" w:rsidRDefault="00E63658" w:rsidP="00301CCC">
      <w:pPr>
        <w:pStyle w:val="Prrafodelista"/>
        <w:numPr>
          <w:ilvl w:val="0"/>
          <w:numId w:val="111"/>
        </w:numPr>
        <w:spacing w:line="240" w:lineRule="auto"/>
        <w:rPr>
          <w:rFonts w:ascii="Arial" w:hAnsi="Arial" w:cs="Arial"/>
          <w:b/>
          <w:sz w:val="24"/>
          <w:szCs w:val="24"/>
        </w:rPr>
      </w:pPr>
      <w:r w:rsidRPr="00E63658">
        <w:rPr>
          <w:rFonts w:ascii="Arial" w:hAnsi="Arial" w:cs="Arial"/>
          <w:b/>
          <w:sz w:val="24"/>
          <w:szCs w:val="24"/>
        </w:rPr>
        <w:t>DATOS INFORMATIVOS:</w:t>
      </w:r>
    </w:p>
    <w:p w:rsidR="00E63658" w:rsidRDefault="00E63658" w:rsidP="00E63658">
      <w:pPr>
        <w:spacing w:line="240" w:lineRule="auto"/>
        <w:ind w:left="1080"/>
        <w:contextualSpacing/>
        <w:rPr>
          <w:rFonts w:ascii="Arial" w:hAnsi="Arial" w:cs="Arial"/>
          <w:sz w:val="24"/>
          <w:szCs w:val="24"/>
        </w:rPr>
      </w:pPr>
    </w:p>
    <w:p w:rsidR="00E63658" w:rsidRDefault="00E63658" w:rsidP="00301CCC">
      <w:pPr>
        <w:pStyle w:val="Prrafodelista"/>
        <w:numPr>
          <w:ilvl w:val="1"/>
          <w:numId w:val="112"/>
        </w:numPr>
        <w:spacing w:after="0" w:line="240" w:lineRule="auto"/>
        <w:rPr>
          <w:rFonts w:ascii="Arial" w:hAnsi="Arial" w:cs="Arial"/>
          <w:b/>
          <w:sz w:val="24"/>
          <w:szCs w:val="24"/>
        </w:rPr>
      </w:pPr>
      <w:r>
        <w:rPr>
          <w:rFonts w:ascii="Arial" w:hAnsi="Arial" w:cs="Arial"/>
          <w:b/>
          <w:sz w:val="24"/>
          <w:szCs w:val="24"/>
          <w:lang w:val="es-ES_tradnl"/>
        </w:rPr>
        <w:t>Institución Educativa:</w:t>
      </w:r>
      <w:r>
        <w:rPr>
          <w:rFonts w:ascii="Arial" w:hAnsi="Arial" w:cs="Arial"/>
          <w:b/>
          <w:sz w:val="24"/>
          <w:szCs w:val="24"/>
        </w:rPr>
        <w:t xml:space="preserve">   </w:t>
      </w:r>
      <w:r>
        <w:rPr>
          <w:rFonts w:ascii="Arial" w:hAnsi="Arial" w:cs="Arial"/>
          <w:sz w:val="24"/>
          <w:szCs w:val="24"/>
        </w:rPr>
        <w:t>I.E.I. Nº 047 Capullitos de María.</w:t>
      </w:r>
    </w:p>
    <w:p w:rsidR="00E63658" w:rsidRDefault="00E63658" w:rsidP="00301CCC">
      <w:pPr>
        <w:numPr>
          <w:ilvl w:val="1"/>
          <w:numId w:val="112"/>
        </w:numPr>
        <w:spacing w:after="0" w:line="240" w:lineRule="auto"/>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E63658" w:rsidRDefault="00E63658" w:rsidP="00301CCC">
      <w:pPr>
        <w:numPr>
          <w:ilvl w:val="1"/>
          <w:numId w:val="112"/>
        </w:numPr>
        <w:spacing w:after="0" w:line="240" w:lineRule="auto"/>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E63658" w:rsidRDefault="00E63658" w:rsidP="00301CCC">
      <w:pPr>
        <w:pStyle w:val="Prrafodelista"/>
        <w:numPr>
          <w:ilvl w:val="1"/>
          <w:numId w:val="112"/>
        </w:numPr>
        <w:spacing w:after="0" w:line="240" w:lineRule="auto"/>
        <w:rPr>
          <w:rFonts w:ascii="Arial" w:hAnsi="Arial" w:cs="Arial"/>
          <w:b/>
          <w:sz w:val="24"/>
          <w:szCs w:val="24"/>
        </w:rPr>
      </w:pPr>
      <w:r>
        <w:rPr>
          <w:rFonts w:ascii="Arial" w:hAnsi="Arial" w:cs="Arial"/>
          <w:b/>
          <w:sz w:val="24"/>
          <w:szCs w:val="24"/>
        </w:rPr>
        <w:t xml:space="preserve">Área: </w:t>
      </w:r>
      <w:r>
        <w:rPr>
          <w:rFonts w:ascii="Arial" w:hAnsi="Arial" w:cs="Arial"/>
          <w:sz w:val="24"/>
          <w:szCs w:val="24"/>
        </w:rPr>
        <w:t xml:space="preserve">Comunicación </w:t>
      </w:r>
    </w:p>
    <w:p w:rsidR="00E63658" w:rsidRDefault="00E63658" w:rsidP="00301CCC">
      <w:pPr>
        <w:pStyle w:val="Prrafodelista"/>
        <w:numPr>
          <w:ilvl w:val="1"/>
          <w:numId w:val="112"/>
        </w:numPr>
        <w:spacing w:after="0" w:line="240" w:lineRule="auto"/>
        <w:rPr>
          <w:rFonts w:ascii="Arial" w:hAnsi="Arial" w:cs="Arial"/>
          <w:b/>
          <w:sz w:val="24"/>
          <w:szCs w:val="24"/>
          <w:u w:val="single"/>
        </w:rPr>
      </w:pPr>
      <w:r>
        <w:rPr>
          <w:rFonts w:ascii="Arial" w:hAnsi="Arial" w:cs="Arial"/>
          <w:b/>
          <w:sz w:val="24"/>
          <w:szCs w:val="24"/>
        </w:rPr>
        <w:t>Tema:</w:t>
      </w:r>
      <w:r w:rsidRPr="0020155B">
        <w:rPr>
          <w:rFonts w:ascii="Arial" w:hAnsi="Arial" w:cs="Arial"/>
          <w:sz w:val="24"/>
          <w:szCs w:val="24"/>
        </w:rPr>
        <w:t xml:space="preserve"> “</w:t>
      </w:r>
      <w:r w:rsidR="0020155B" w:rsidRPr="0020155B">
        <w:rPr>
          <w:rFonts w:ascii="Arial" w:hAnsi="Arial" w:cs="Arial"/>
          <w:sz w:val="24"/>
          <w:szCs w:val="24"/>
        </w:rPr>
        <w:t>Juego dramático</w:t>
      </w:r>
      <w:r w:rsidRPr="0020155B">
        <w:rPr>
          <w:rFonts w:ascii="Arial" w:hAnsi="Arial" w:cs="Arial"/>
          <w:sz w:val="24"/>
          <w:szCs w:val="24"/>
        </w:rPr>
        <w:t>”</w:t>
      </w:r>
    </w:p>
    <w:p w:rsidR="00E63658" w:rsidRDefault="00E63658" w:rsidP="00301CCC">
      <w:pPr>
        <w:pStyle w:val="Prrafodelista"/>
        <w:numPr>
          <w:ilvl w:val="1"/>
          <w:numId w:val="112"/>
        </w:numPr>
        <w:spacing w:after="0" w:line="240" w:lineRule="auto"/>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17  de agosto del 2016</w:t>
      </w:r>
      <w:r>
        <w:rPr>
          <w:rFonts w:ascii="Arial" w:hAnsi="Arial" w:cs="Arial"/>
          <w:b/>
          <w:sz w:val="24"/>
          <w:szCs w:val="24"/>
        </w:rPr>
        <w:t xml:space="preserve">                                          </w:t>
      </w:r>
    </w:p>
    <w:p w:rsidR="00E63658" w:rsidRDefault="00E63658" w:rsidP="00301CCC">
      <w:pPr>
        <w:pStyle w:val="Prrafodelista"/>
        <w:numPr>
          <w:ilvl w:val="1"/>
          <w:numId w:val="112"/>
        </w:numPr>
        <w:spacing w:after="0" w:line="240" w:lineRule="auto"/>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b/>
          <w:sz w:val="24"/>
          <w:szCs w:val="24"/>
        </w:rPr>
        <w:t xml:space="preserve">                    </w:t>
      </w:r>
    </w:p>
    <w:p w:rsidR="00E63658" w:rsidRDefault="00E63658" w:rsidP="00301CCC">
      <w:pPr>
        <w:pStyle w:val="Prrafodelista"/>
        <w:numPr>
          <w:ilvl w:val="1"/>
          <w:numId w:val="112"/>
        </w:numPr>
        <w:spacing w:after="0" w:line="240" w:lineRule="auto"/>
        <w:rPr>
          <w:rFonts w:ascii="Arial" w:hAnsi="Arial" w:cs="Arial"/>
          <w:b/>
          <w:sz w:val="24"/>
          <w:szCs w:val="24"/>
        </w:rPr>
      </w:pPr>
      <w:del w:id="95" w:author="Pissani Fupuy" w:date="2017-02-14T23:39:00Z">
        <w:r w:rsidDel="00D238EF">
          <w:rPr>
            <w:rFonts w:ascii="Arial" w:hAnsi="Arial" w:cs="Arial"/>
            <w:b/>
            <w:sz w:val="24"/>
            <w:szCs w:val="24"/>
          </w:rPr>
          <w:delText>Alumna practicante</w:delText>
        </w:r>
      </w:del>
      <w:ins w:id="96"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E63658" w:rsidRDefault="00E63658" w:rsidP="00E63658">
      <w:pPr>
        <w:pStyle w:val="Prrafodelista"/>
        <w:spacing w:after="0" w:line="240" w:lineRule="auto"/>
        <w:ind w:left="5103"/>
        <w:rPr>
          <w:rFonts w:ascii="Arial" w:hAnsi="Arial" w:cs="Arial"/>
          <w:sz w:val="24"/>
          <w:szCs w:val="24"/>
        </w:rPr>
      </w:pPr>
      <w:r>
        <w:rPr>
          <w:rFonts w:ascii="Arial" w:hAnsi="Arial" w:cs="Arial"/>
          <w:sz w:val="24"/>
          <w:szCs w:val="24"/>
        </w:rPr>
        <w:t xml:space="preserve">       Pissani Fupuy Liliana Patricia</w:t>
      </w:r>
    </w:p>
    <w:p w:rsidR="00E63658" w:rsidRDefault="00E63658" w:rsidP="00E63658">
      <w:pPr>
        <w:pStyle w:val="Prrafodelista"/>
        <w:spacing w:line="360" w:lineRule="auto"/>
        <w:ind w:left="1500"/>
        <w:rPr>
          <w:rFonts w:ascii="Arial" w:hAnsi="Arial" w:cs="Arial"/>
          <w:sz w:val="24"/>
          <w:szCs w:val="24"/>
        </w:rPr>
      </w:pPr>
    </w:p>
    <w:p w:rsidR="00E63658" w:rsidRPr="00E63658" w:rsidRDefault="00E63658" w:rsidP="00301CCC">
      <w:pPr>
        <w:numPr>
          <w:ilvl w:val="0"/>
          <w:numId w:val="111"/>
        </w:numPr>
        <w:spacing w:after="0" w:line="240" w:lineRule="auto"/>
        <w:contextualSpacing/>
        <w:rPr>
          <w:rFonts w:ascii="Arial" w:hAnsi="Arial" w:cs="Arial"/>
          <w:b/>
          <w:sz w:val="24"/>
          <w:szCs w:val="24"/>
        </w:rPr>
      </w:pPr>
      <w:r w:rsidRPr="00E63658">
        <w:rPr>
          <w:rFonts w:ascii="Arial" w:hAnsi="Arial" w:cs="Arial"/>
          <w:b/>
          <w:sz w:val="24"/>
          <w:szCs w:val="24"/>
        </w:rPr>
        <w:t>DATOS INFORMATIVOS DE LA SESIÓN:</w:t>
      </w:r>
    </w:p>
    <w:p w:rsidR="00E63658" w:rsidRDefault="00E63658" w:rsidP="00E63658">
      <w:pPr>
        <w:spacing w:after="0" w:line="240" w:lineRule="auto"/>
        <w:ind w:left="1080"/>
        <w:contextualSpacing/>
        <w:rPr>
          <w:rFonts w:ascii="Arial" w:hAnsi="Arial" w:cs="Arial"/>
          <w:sz w:val="24"/>
          <w:szCs w:val="24"/>
        </w:rPr>
      </w:pPr>
    </w:p>
    <w:p w:rsidR="00E63658" w:rsidRDefault="00E63658" w:rsidP="00301CCC">
      <w:pPr>
        <w:pStyle w:val="Prrafodelista"/>
        <w:numPr>
          <w:ilvl w:val="1"/>
          <w:numId w:val="113"/>
        </w:numPr>
        <w:spacing w:after="0" w:line="240" w:lineRule="auto"/>
        <w:ind w:left="1843"/>
        <w:rPr>
          <w:rFonts w:ascii="Arial" w:hAnsi="Arial" w:cs="Arial"/>
          <w:sz w:val="24"/>
          <w:szCs w:val="24"/>
          <w:lang w:val="es-ES_tradnl"/>
        </w:rPr>
      </w:pPr>
      <w:r>
        <w:rPr>
          <w:rFonts w:ascii="Arial" w:hAnsi="Arial" w:cs="Arial"/>
          <w:sz w:val="24"/>
          <w:szCs w:val="24"/>
          <w:lang w:val="es-ES_tradnl"/>
        </w:rPr>
        <w:t>Denominación de la Actividad:</w:t>
      </w:r>
    </w:p>
    <w:p w:rsidR="00E63658" w:rsidRDefault="00E63658" w:rsidP="00E63658">
      <w:pPr>
        <w:spacing w:after="0" w:line="240" w:lineRule="auto"/>
        <w:ind w:left="4253"/>
        <w:rPr>
          <w:rFonts w:ascii="Arial" w:hAnsi="Arial" w:cs="Arial"/>
          <w:b/>
          <w:sz w:val="24"/>
          <w:szCs w:val="24"/>
        </w:rPr>
      </w:pPr>
      <w:r>
        <w:rPr>
          <w:rFonts w:ascii="Arial" w:hAnsi="Arial" w:cs="Arial"/>
          <w:b/>
          <w:sz w:val="24"/>
          <w:szCs w:val="24"/>
        </w:rPr>
        <w:t>“Jugamos con títeres”</w:t>
      </w:r>
    </w:p>
    <w:p w:rsidR="00E63658" w:rsidRDefault="00E63658" w:rsidP="00E63658">
      <w:pPr>
        <w:spacing w:after="0" w:line="240" w:lineRule="auto"/>
        <w:ind w:left="4253"/>
        <w:rPr>
          <w:rFonts w:ascii="Arial" w:hAnsi="Arial" w:cs="Arial"/>
          <w:b/>
          <w:sz w:val="24"/>
          <w:szCs w:val="24"/>
          <w:u w:val="single"/>
        </w:rPr>
      </w:pPr>
    </w:p>
    <w:p w:rsidR="00E63658" w:rsidRDefault="00E63658" w:rsidP="00301CCC">
      <w:pPr>
        <w:pStyle w:val="Prrafodelista"/>
        <w:numPr>
          <w:ilvl w:val="1"/>
          <w:numId w:val="113"/>
        </w:numPr>
        <w:spacing w:after="0" w:line="240" w:lineRule="auto"/>
        <w:ind w:left="1843"/>
        <w:rPr>
          <w:rFonts w:ascii="Arial" w:hAnsi="Arial" w:cs="Arial"/>
          <w:sz w:val="24"/>
          <w:szCs w:val="24"/>
          <w:lang w:val="es-ES_tradnl"/>
        </w:rPr>
      </w:pPr>
      <w:r>
        <w:rPr>
          <w:rFonts w:ascii="Arial" w:hAnsi="Arial" w:cs="Arial"/>
          <w:sz w:val="24"/>
          <w:szCs w:val="24"/>
          <w:lang w:val="es-ES_tradnl"/>
        </w:rPr>
        <w:t>Justificación</w:t>
      </w:r>
    </w:p>
    <w:p w:rsidR="00E63658" w:rsidRDefault="00E63658" w:rsidP="00E63658">
      <w:pPr>
        <w:spacing w:line="360" w:lineRule="auto"/>
        <w:ind w:left="1276"/>
        <w:rPr>
          <w:rFonts w:ascii="Arial" w:hAnsi="Arial" w:cs="Arial"/>
          <w:sz w:val="24"/>
          <w:szCs w:val="24"/>
        </w:rPr>
      </w:pPr>
    </w:p>
    <w:p w:rsidR="00E63658" w:rsidRDefault="00E63658" w:rsidP="00E63658">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dramático, ellos pondrán su imaginación y dramatizarán diversos personajes, objetos o movimientos.</w:t>
      </w:r>
    </w:p>
    <w:p w:rsidR="00E63658" w:rsidRDefault="00E63658" w:rsidP="00E63658">
      <w:pPr>
        <w:spacing w:line="360" w:lineRule="auto"/>
        <w:ind w:left="1276"/>
        <w:jc w:val="both"/>
        <w:rPr>
          <w:rFonts w:ascii="Arial" w:hAnsi="Arial" w:cs="Arial"/>
          <w:sz w:val="24"/>
          <w:szCs w:val="24"/>
        </w:rPr>
      </w:pPr>
    </w:p>
    <w:p w:rsidR="00E63658" w:rsidRDefault="00E63658" w:rsidP="00301CCC">
      <w:pPr>
        <w:numPr>
          <w:ilvl w:val="1"/>
          <w:numId w:val="113"/>
        </w:numPr>
        <w:spacing w:after="0" w:line="240" w:lineRule="auto"/>
        <w:ind w:left="1985"/>
        <w:rPr>
          <w:rFonts w:ascii="Arial" w:hAnsi="Arial" w:cs="Arial"/>
          <w:sz w:val="24"/>
          <w:szCs w:val="24"/>
          <w:lang w:val="es-ES_tradnl"/>
        </w:rPr>
      </w:pPr>
      <w:r>
        <w:rPr>
          <w:rFonts w:ascii="Arial" w:hAnsi="Arial" w:cs="Arial"/>
          <w:sz w:val="24"/>
          <w:szCs w:val="24"/>
          <w:lang w:val="es-ES_tradnl"/>
        </w:rPr>
        <w:t>Duración:</w:t>
      </w:r>
    </w:p>
    <w:p w:rsidR="00E63658" w:rsidRDefault="00645AAE" w:rsidP="00301CCC">
      <w:pPr>
        <w:pStyle w:val="Prrafodelista"/>
        <w:numPr>
          <w:ilvl w:val="0"/>
          <w:numId w:val="114"/>
        </w:numPr>
        <w:spacing w:before="240"/>
        <w:rPr>
          <w:rFonts w:ascii="Arial" w:hAnsi="Arial" w:cs="Arial"/>
          <w:sz w:val="24"/>
          <w:szCs w:val="24"/>
        </w:rPr>
      </w:pPr>
      <w:r>
        <w:rPr>
          <w:rFonts w:ascii="Arial" w:hAnsi="Arial" w:cs="Arial"/>
          <w:sz w:val="24"/>
          <w:szCs w:val="24"/>
        </w:rPr>
        <w:t>minutos</w:t>
      </w:r>
    </w:p>
    <w:p w:rsidR="00E63658" w:rsidRDefault="00E63658" w:rsidP="00E63658">
      <w:pPr>
        <w:pStyle w:val="Prrafodelista"/>
        <w:spacing w:before="240"/>
        <w:ind w:left="2832"/>
        <w:rPr>
          <w:rFonts w:ascii="Arial" w:hAnsi="Arial" w:cs="Arial"/>
          <w:sz w:val="24"/>
          <w:szCs w:val="24"/>
        </w:rPr>
      </w:pPr>
    </w:p>
    <w:p w:rsidR="00E63658" w:rsidRPr="00E63658" w:rsidRDefault="00E63658" w:rsidP="00301CCC">
      <w:pPr>
        <w:pStyle w:val="Prrafodelista"/>
        <w:numPr>
          <w:ilvl w:val="0"/>
          <w:numId w:val="111"/>
        </w:numPr>
        <w:spacing w:before="240" w:after="160" w:line="256" w:lineRule="auto"/>
        <w:rPr>
          <w:rFonts w:ascii="Arial" w:hAnsi="Arial" w:cs="Arial"/>
          <w:b/>
          <w:sz w:val="24"/>
          <w:szCs w:val="24"/>
        </w:rPr>
      </w:pPr>
      <w:r w:rsidRPr="00E63658">
        <w:rPr>
          <w:rFonts w:ascii="Arial" w:hAnsi="Arial" w:cs="Arial"/>
          <w:b/>
          <w:sz w:val="24"/>
          <w:szCs w:val="24"/>
        </w:rPr>
        <w:t>INDICADOR DE EVALUACIÓN:</w:t>
      </w:r>
    </w:p>
    <w:p w:rsidR="00E63658" w:rsidRDefault="00E63658" w:rsidP="00E63658">
      <w:pPr>
        <w:ind w:left="2835"/>
        <w:jc w:val="both"/>
        <w:rPr>
          <w:rFonts w:ascii="Arial" w:hAnsi="Arial" w:cs="Arial"/>
          <w:sz w:val="24"/>
          <w:szCs w:val="24"/>
          <w:u w:val="single"/>
        </w:rPr>
      </w:pPr>
      <w:r>
        <w:rPr>
          <w:rFonts w:ascii="Arial" w:hAnsi="Arial" w:cs="Arial"/>
          <w:sz w:val="24"/>
          <w:szCs w:val="24"/>
        </w:rPr>
        <w:t>Juega libremente con títeres a dramatizar situaciones cotidianas de su entorno.</w:t>
      </w:r>
    </w:p>
    <w:p w:rsidR="00E63658" w:rsidRDefault="00E63658" w:rsidP="00E63658">
      <w:pPr>
        <w:rPr>
          <w:rFonts w:ascii="Arial" w:hAnsi="Arial" w:cs="Arial"/>
          <w:sz w:val="24"/>
          <w:szCs w:val="24"/>
          <w:u w:val="single"/>
        </w:rPr>
      </w:pPr>
    </w:p>
    <w:p w:rsidR="00FF2BA0" w:rsidRDefault="00FF2BA0" w:rsidP="00E63658">
      <w:pPr>
        <w:rPr>
          <w:rFonts w:ascii="Arial" w:hAnsi="Arial" w:cs="Arial"/>
          <w:sz w:val="24"/>
          <w:szCs w:val="24"/>
          <w:u w:val="single"/>
        </w:rPr>
      </w:pPr>
    </w:p>
    <w:p w:rsidR="00E63658" w:rsidRPr="00E63658" w:rsidRDefault="00E63658" w:rsidP="00301CCC">
      <w:pPr>
        <w:pStyle w:val="Prrafodelista"/>
        <w:numPr>
          <w:ilvl w:val="0"/>
          <w:numId w:val="111"/>
        </w:numPr>
        <w:spacing w:after="0" w:line="240" w:lineRule="auto"/>
        <w:rPr>
          <w:rFonts w:ascii="Arial" w:hAnsi="Arial" w:cs="Arial"/>
          <w:b/>
          <w:sz w:val="24"/>
          <w:szCs w:val="24"/>
        </w:rPr>
      </w:pPr>
      <w:r w:rsidRPr="00E63658">
        <w:rPr>
          <w:rFonts w:ascii="Arial" w:hAnsi="Arial" w:cs="Arial"/>
          <w:b/>
          <w:sz w:val="24"/>
          <w:szCs w:val="24"/>
        </w:rPr>
        <w:lastRenderedPageBreak/>
        <w:t>DESARROLLO DE LA SESIÓN:</w:t>
      </w:r>
    </w:p>
    <w:p w:rsidR="00E63658" w:rsidRDefault="00E63658" w:rsidP="00E63658">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63658" w:rsidTr="00E63658">
        <w:tc>
          <w:tcPr>
            <w:tcW w:w="1710"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E63658" w:rsidRDefault="00E63658">
            <w:pPr>
              <w:spacing w:line="360" w:lineRule="auto"/>
              <w:jc w:val="center"/>
              <w:rPr>
                <w:rFonts w:ascii="Arial" w:hAnsi="Arial" w:cs="Arial"/>
                <w:b/>
                <w:sz w:val="24"/>
                <w:szCs w:val="24"/>
              </w:rPr>
            </w:pPr>
            <w:r>
              <w:rPr>
                <w:rFonts w:ascii="Arial" w:hAnsi="Arial" w:cs="Arial"/>
                <w:b/>
                <w:sz w:val="24"/>
                <w:szCs w:val="24"/>
              </w:rPr>
              <w:t>Recursos</w:t>
            </w:r>
          </w:p>
        </w:tc>
      </w:tr>
      <w:tr w:rsidR="00E63658" w:rsidTr="00E63658">
        <w:tc>
          <w:tcPr>
            <w:tcW w:w="1710"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rPr>
                <w:rFonts w:ascii="Arial" w:hAnsi="Arial" w:cs="Arial"/>
                <w:sz w:val="24"/>
                <w:szCs w:val="24"/>
              </w:rPr>
            </w:pPr>
            <w:r>
              <w:rPr>
                <w:rFonts w:ascii="Arial" w:hAnsi="Arial" w:cs="Arial"/>
                <w:sz w:val="24"/>
                <w:szCs w:val="24"/>
              </w:rPr>
              <w:t>Introducción</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Desarrollo</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FF2BA0" w:rsidRDefault="00FF2BA0">
            <w:pPr>
              <w:spacing w:line="360" w:lineRule="auto"/>
              <w:rPr>
                <w:rFonts w:ascii="Arial" w:hAnsi="Arial" w:cs="Arial"/>
                <w:sz w:val="24"/>
                <w:szCs w:val="24"/>
              </w:rPr>
            </w:pPr>
          </w:p>
          <w:p w:rsidR="00FF2BA0" w:rsidRDefault="00FF2BA0">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 de entrada</w:t>
            </w:r>
          </w:p>
          <w:p w:rsidR="00E63658" w:rsidRDefault="00E63658">
            <w:pPr>
              <w:pStyle w:val="Prrafodelista"/>
              <w:ind w:left="0"/>
              <w:rPr>
                <w:rFonts w:ascii="Arial" w:hAnsi="Arial" w:cs="Arial"/>
                <w:color w:val="000000"/>
                <w:sz w:val="24"/>
                <w:szCs w:val="24"/>
              </w:rPr>
            </w:pPr>
            <w:r>
              <w:rPr>
                <w:rFonts w:ascii="Arial" w:hAnsi="Arial" w:cs="Arial"/>
                <w:color w:val="000000"/>
                <w:sz w:val="24"/>
                <w:szCs w:val="24"/>
              </w:rPr>
              <w:t>Iniciamos saludando a dos títeres con los cuales se hará una pequeña improvisación.</w:t>
            </w:r>
          </w:p>
          <w:p w:rsidR="00E63658" w:rsidRDefault="00E63658">
            <w:pPr>
              <w:pStyle w:val="Prrafodelista"/>
              <w:ind w:left="0"/>
              <w:rPr>
                <w:rFonts w:ascii="Arial" w:hAnsi="Arial" w:cs="Arial"/>
                <w:color w:val="000000"/>
                <w:sz w:val="24"/>
                <w:szCs w:val="24"/>
              </w:rPr>
            </w:pPr>
          </w:p>
          <w:p w:rsidR="00E63658" w:rsidRDefault="00E63658">
            <w:pPr>
              <w:pStyle w:val="Prrafodelista"/>
              <w:ind w:left="0"/>
              <w:rPr>
                <w:rFonts w:ascii="Arial" w:hAnsi="Arial" w:cs="Arial"/>
                <w:color w:val="000000"/>
                <w:sz w:val="24"/>
                <w:szCs w:val="24"/>
              </w:rPr>
            </w:pPr>
            <w:r>
              <w:rPr>
                <w:rFonts w:ascii="Arial" w:hAnsi="Arial" w:cs="Arial"/>
                <w:color w:val="000000"/>
                <w:sz w:val="24"/>
                <w:szCs w:val="24"/>
              </w:rPr>
              <w:t>Dialogamos y responderemos interrogantes:</w:t>
            </w:r>
          </w:p>
          <w:p w:rsidR="00E63658" w:rsidRDefault="00E63658">
            <w:pPr>
              <w:pStyle w:val="Prrafodelista"/>
              <w:ind w:left="0"/>
              <w:rPr>
                <w:rFonts w:ascii="Arial" w:hAnsi="Arial" w:cs="Arial"/>
                <w:color w:val="000000"/>
                <w:sz w:val="24"/>
                <w:szCs w:val="24"/>
              </w:rPr>
            </w:pP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acaban de ver?</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usamos?</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¿Cómo eran?</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¿De qué están hechos?</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¿Han visto algún títere antes?</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¿Los han usado?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¿En qué momento?</w:t>
            </w:r>
          </w:p>
          <w:p w:rsidR="00E63658" w:rsidRDefault="00E63658" w:rsidP="00301CCC">
            <w:pPr>
              <w:pStyle w:val="Prrafodelista"/>
              <w:numPr>
                <w:ilvl w:val="0"/>
                <w:numId w:val="96"/>
              </w:numPr>
              <w:rPr>
                <w:rFonts w:ascii="Arial" w:hAnsi="Arial" w:cs="Arial"/>
                <w:color w:val="000000"/>
                <w:sz w:val="24"/>
                <w:szCs w:val="24"/>
              </w:rPr>
            </w:pPr>
            <w:r>
              <w:rPr>
                <w:rFonts w:ascii="Arial" w:hAnsi="Arial" w:cs="Arial"/>
                <w:color w:val="000000"/>
                <w:sz w:val="24"/>
                <w:szCs w:val="24"/>
              </w:rPr>
              <w:t>¿Qué escenificaron con los títeres?</w:t>
            </w:r>
          </w:p>
          <w:p w:rsidR="00E63658" w:rsidRDefault="00E63658">
            <w:pPr>
              <w:spacing w:line="360" w:lineRule="auto"/>
              <w:jc w:val="both"/>
              <w:rPr>
                <w:rFonts w:ascii="Arial" w:hAnsi="Arial" w:cs="Arial"/>
                <w:sz w:val="24"/>
                <w:szCs w:val="24"/>
              </w:rPr>
            </w:pPr>
          </w:p>
          <w:p w:rsidR="00E63658" w:rsidRDefault="00E63658">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E63658" w:rsidRDefault="00E63658">
            <w:pPr>
              <w:spacing w:line="360" w:lineRule="auto"/>
              <w:jc w:val="both"/>
              <w:rPr>
                <w:rFonts w:ascii="Arial" w:hAnsi="Arial" w:cs="Arial"/>
                <w:sz w:val="24"/>
                <w:szCs w:val="24"/>
              </w:rPr>
            </w:pPr>
            <w:r>
              <w:rPr>
                <w:rFonts w:ascii="Arial" w:hAnsi="Arial" w:cs="Arial"/>
                <w:sz w:val="24"/>
                <w:szCs w:val="24"/>
              </w:rPr>
              <w:t>¿Qué otras cosas podríamos hacer con títeres?</w:t>
            </w:r>
          </w:p>
          <w:p w:rsidR="00E63658" w:rsidRDefault="00E63658">
            <w:pPr>
              <w:spacing w:line="360" w:lineRule="auto"/>
              <w:jc w:val="center"/>
              <w:rPr>
                <w:rFonts w:ascii="Arial" w:hAnsi="Arial" w:cs="Arial"/>
                <w:b/>
                <w:sz w:val="24"/>
                <w:szCs w:val="24"/>
              </w:rPr>
            </w:pPr>
            <w:r>
              <w:rPr>
                <w:rFonts w:ascii="Arial" w:hAnsi="Arial" w:cs="Arial"/>
                <w:b/>
                <w:sz w:val="24"/>
                <w:szCs w:val="24"/>
              </w:rPr>
              <w:t>“Jugamos con títeres”</w:t>
            </w:r>
          </w:p>
          <w:p w:rsidR="00E63658" w:rsidRDefault="00E63658">
            <w:pPr>
              <w:spacing w:line="360" w:lineRule="auto"/>
              <w:jc w:val="center"/>
              <w:rPr>
                <w:rFonts w:ascii="Arial" w:hAnsi="Arial" w:cs="Arial"/>
                <w:b/>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 xml:space="preserve">Se les presenta una caja sorpresa con diversos títeres en él. </w:t>
            </w:r>
          </w:p>
          <w:p w:rsidR="00E63658" w:rsidRDefault="00E63658">
            <w:pPr>
              <w:spacing w:line="360" w:lineRule="auto"/>
              <w:rPr>
                <w:rFonts w:ascii="Arial" w:hAnsi="Arial" w:cs="Arial"/>
                <w:sz w:val="24"/>
                <w:szCs w:val="24"/>
              </w:rPr>
            </w:pPr>
            <w:r>
              <w:rPr>
                <w:rFonts w:ascii="Arial" w:hAnsi="Arial" w:cs="Arial"/>
                <w:sz w:val="24"/>
                <w:szCs w:val="24"/>
              </w:rPr>
              <w:t>Cada uno escogerá un títere, y se formarán en grupos pequeños y dialogaremos sobre qué historia nueva podríamos dramatizar.</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Con ayuda de un teatrín, cada grupo irá creando e improvisando peq</w:t>
            </w:r>
            <w:r w:rsidR="00FF2BA0">
              <w:rPr>
                <w:rFonts w:ascii="Arial" w:hAnsi="Arial" w:cs="Arial"/>
                <w:sz w:val="24"/>
                <w:szCs w:val="24"/>
              </w:rPr>
              <w:t xml:space="preserve">ueñas historias con sus títeres, </w:t>
            </w:r>
            <w:r w:rsidR="00FF2BA0">
              <w:rPr>
                <w:rFonts w:ascii="Arial" w:hAnsi="Arial" w:cs="Arial"/>
                <w:sz w:val="24"/>
              </w:rPr>
              <w:t>desarrollando así</w:t>
            </w:r>
            <w:r w:rsidR="00FF2BA0">
              <w:rPr>
                <w:rFonts w:ascii="Arial" w:hAnsi="Arial" w:cs="Arial"/>
                <w:sz w:val="24"/>
              </w:rPr>
              <w:t xml:space="preserve"> un juego dramático.</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Una vez terminado, nos formamos todos en un círculo y conversaremos recordando todas las historias que crearon con sus títeres.</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Finalizamos con las preguntas</w:t>
            </w:r>
          </w:p>
          <w:p w:rsidR="00E63658" w:rsidRDefault="00E63658">
            <w:pPr>
              <w:spacing w:line="360" w:lineRule="auto"/>
              <w:rPr>
                <w:rFonts w:ascii="Arial" w:hAnsi="Arial" w:cs="Arial"/>
                <w:sz w:val="24"/>
                <w:szCs w:val="24"/>
              </w:rPr>
            </w:pPr>
            <w:r>
              <w:rPr>
                <w:rFonts w:ascii="Arial" w:hAnsi="Arial" w:cs="Arial"/>
                <w:sz w:val="24"/>
                <w:szCs w:val="24"/>
              </w:rPr>
              <w:t>Meta cognición:</w:t>
            </w:r>
          </w:p>
          <w:p w:rsidR="00E63658" w:rsidRDefault="00E63658">
            <w:pPr>
              <w:spacing w:line="360" w:lineRule="auto"/>
              <w:rPr>
                <w:rFonts w:ascii="Arial" w:hAnsi="Arial" w:cs="Arial"/>
                <w:sz w:val="24"/>
                <w:szCs w:val="24"/>
              </w:rPr>
            </w:pPr>
            <w:r>
              <w:rPr>
                <w:rFonts w:ascii="Arial" w:hAnsi="Arial" w:cs="Arial"/>
                <w:sz w:val="24"/>
                <w:szCs w:val="24"/>
              </w:rPr>
              <w:t>¿Qué hicieron?</w:t>
            </w:r>
          </w:p>
          <w:p w:rsidR="00E63658" w:rsidRDefault="00E63658">
            <w:pPr>
              <w:spacing w:line="360" w:lineRule="auto"/>
              <w:rPr>
                <w:rFonts w:ascii="Arial" w:hAnsi="Arial" w:cs="Arial"/>
                <w:sz w:val="24"/>
                <w:szCs w:val="24"/>
              </w:rPr>
            </w:pPr>
            <w:r>
              <w:rPr>
                <w:rFonts w:ascii="Arial" w:hAnsi="Arial" w:cs="Arial"/>
                <w:sz w:val="24"/>
                <w:szCs w:val="24"/>
              </w:rPr>
              <w:t>¿Cómo se sintieron?</w:t>
            </w:r>
          </w:p>
          <w:p w:rsidR="00E63658" w:rsidRDefault="00E63658">
            <w:pPr>
              <w:spacing w:line="360" w:lineRule="auto"/>
              <w:rPr>
                <w:rFonts w:ascii="Arial" w:hAnsi="Arial" w:cs="Arial"/>
                <w:sz w:val="24"/>
                <w:szCs w:val="24"/>
              </w:rPr>
            </w:pPr>
            <w:r>
              <w:rPr>
                <w:rFonts w:ascii="Arial" w:hAnsi="Arial" w:cs="Arial"/>
                <w:sz w:val="24"/>
                <w:szCs w:val="24"/>
              </w:rPr>
              <w:t xml:space="preserve">¿Les gusto? </w:t>
            </w:r>
          </w:p>
          <w:p w:rsidR="00E63658" w:rsidRDefault="00E63658">
            <w:pPr>
              <w:spacing w:line="360" w:lineRule="auto"/>
              <w:rPr>
                <w:rFonts w:ascii="Arial" w:hAnsi="Arial" w:cs="Arial"/>
                <w:sz w:val="24"/>
                <w:szCs w:val="24"/>
              </w:rPr>
            </w:pPr>
          </w:p>
          <w:p w:rsidR="00E63658" w:rsidRDefault="00E63658">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E63658" w:rsidRDefault="00E63658">
            <w:pPr>
              <w:spacing w:line="360" w:lineRule="auto"/>
              <w:ind w:left="176"/>
              <w:rPr>
                <w:rFonts w:ascii="Arial" w:hAnsi="Arial" w:cs="Arial"/>
                <w:sz w:val="24"/>
                <w:szCs w:val="24"/>
              </w:rPr>
            </w:pPr>
            <w:r>
              <w:rPr>
                <w:rFonts w:ascii="Arial" w:hAnsi="Arial" w:cs="Arial"/>
                <w:sz w:val="24"/>
                <w:szCs w:val="24"/>
              </w:rPr>
              <w:lastRenderedPageBreak/>
              <w:t>Teatrín</w:t>
            </w:r>
          </w:p>
          <w:p w:rsidR="00E63658" w:rsidRDefault="00E63658">
            <w:pPr>
              <w:spacing w:line="360" w:lineRule="auto"/>
              <w:ind w:left="176"/>
              <w:rPr>
                <w:rFonts w:ascii="Arial" w:hAnsi="Arial" w:cs="Arial"/>
                <w:sz w:val="24"/>
                <w:szCs w:val="24"/>
              </w:rPr>
            </w:pPr>
            <w:r>
              <w:rPr>
                <w:rFonts w:ascii="Arial" w:hAnsi="Arial" w:cs="Arial"/>
                <w:sz w:val="24"/>
                <w:szCs w:val="24"/>
              </w:rPr>
              <w:t>Títeres</w:t>
            </w:r>
          </w:p>
          <w:p w:rsidR="00E63658" w:rsidRDefault="00E63658">
            <w:pPr>
              <w:spacing w:line="360" w:lineRule="auto"/>
              <w:ind w:left="176"/>
              <w:rPr>
                <w:rFonts w:ascii="Arial" w:hAnsi="Arial" w:cs="Arial"/>
                <w:sz w:val="24"/>
                <w:szCs w:val="24"/>
              </w:rPr>
            </w:pPr>
            <w:r>
              <w:rPr>
                <w:rFonts w:ascii="Arial" w:hAnsi="Arial" w:cs="Arial"/>
                <w:sz w:val="24"/>
                <w:szCs w:val="24"/>
              </w:rPr>
              <w:t>Voz humana</w:t>
            </w: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ind w:left="176"/>
              <w:rPr>
                <w:rFonts w:ascii="Arial" w:hAnsi="Arial" w:cs="Arial"/>
                <w:sz w:val="24"/>
                <w:szCs w:val="24"/>
              </w:rPr>
            </w:pP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r>
              <w:rPr>
                <w:rFonts w:ascii="Arial" w:hAnsi="Arial" w:cs="Arial"/>
                <w:sz w:val="24"/>
                <w:szCs w:val="24"/>
              </w:rPr>
              <w:t xml:space="preserve">   </w:t>
            </w: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rPr>
                <w:rFonts w:ascii="Arial" w:hAnsi="Arial" w:cs="Arial"/>
                <w:sz w:val="24"/>
                <w:szCs w:val="24"/>
              </w:rPr>
            </w:pPr>
          </w:p>
          <w:p w:rsidR="00E63658" w:rsidRDefault="00E63658">
            <w:pPr>
              <w:spacing w:line="360" w:lineRule="auto"/>
              <w:ind w:left="175"/>
              <w:rPr>
                <w:rFonts w:ascii="Arial" w:hAnsi="Arial" w:cs="Arial"/>
                <w:sz w:val="24"/>
                <w:szCs w:val="24"/>
              </w:rPr>
            </w:pPr>
          </w:p>
          <w:p w:rsidR="00E63658" w:rsidRDefault="00E63658">
            <w:pPr>
              <w:spacing w:line="360" w:lineRule="auto"/>
              <w:ind w:left="175"/>
              <w:rPr>
                <w:rFonts w:ascii="Arial" w:hAnsi="Arial" w:cs="Arial"/>
                <w:sz w:val="24"/>
                <w:szCs w:val="24"/>
              </w:rPr>
            </w:pPr>
            <w:r>
              <w:rPr>
                <w:rFonts w:ascii="Arial" w:hAnsi="Arial" w:cs="Arial"/>
                <w:sz w:val="24"/>
                <w:szCs w:val="24"/>
              </w:rPr>
              <w:t>Caja sorpresa</w:t>
            </w:r>
          </w:p>
          <w:p w:rsidR="00E63658" w:rsidRDefault="00E63658">
            <w:pPr>
              <w:spacing w:line="360" w:lineRule="auto"/>
              <w:ind w:left="175"/>
              <w:rPr>
                <w:rFonts w:ascii="Arial" w:hAnsi="Arial" w:cs="Arial"/>
                <w:sz w:val="24"/>
                <w:szCs w:val="24"/>
              </w:rPr>
            </w:pPr>
            <w:r>
              <w:rPr>
                <w:rFonts w:ascii="Arial" w:hAnsi="Arial" w:cs="Arial"/>
                <w:sz w:val="24"/>
                <w:szCs w:val="24"/>
              </w:rPr>
              <w:t>Teatrín</w:t>
            </w:r>
          </w:p>
          <w:p w:rsidR="00E63658" w:rsidRDefault="00E63658">
            <w:pPr>
              <w:spacing w:line="360" w:lineRule="auto"/>
              <w:ind w:left="175"/>
              <w:rPr>
                <w:rFonts w:ascii="Arial" w:hAnsi="Arial" w:cs="Arial"/>
                <w:sz w:val="24"/>
                <w:szCs w:val="24"/>
              </w:rPr>
            </w:pPr>
            <w:r>
              <w:rPr>
                <w:rFonts w:ascii="Arial" w:hAnsi="Arial" w:cs="Arial"/>
                <w:sz w:val="24"/>
                <w:szCs w:val="24"/>
              </w:rPr>
              <w:t>Títeres</w:t>
            </w:r>
          </w:p>
        </w:tc>
      </w:tr>
    </w:tbl>
    <w:p w:rsidR="00645AAE" w:rsidRDefault="00645AAE" w:rsidP="00E63658">
      <w:pPr>
        <w:rPr>
          <w:rFonts w:ascii="Arial" w:hAnsi="Arial" w:cs="Arial"/>
          <w:b/>
          <w:sz w:val="24"/>
          <w:szCs w:val="24"/>
          <w:u w:val="single"/>
        </w:rPr>
      </w:pPr>
    </w:p>
    <w:p w:rsidR="00E63658" w:rsidRDefault="00E63658" w:rsidP="00E63658">
      <w:pPr>
        <w:rPr>
          <w:rFonts w:ascii="Arial" w:hAnsi="Arial" w:cs="Arial"/>
          <w:b/>
          <w:sz w:val="24"/>
          <w:szCs w:val="24"/>
          <w:u w:val="single"/>
        </w:rPr>
      </w:pPr>
      <w:r>
        <w:rPr>
          <w:rFonts w:ascii="Arial" w:hAnsi="Arial" w:cs="Arial"/>
          <w:b/>
          <w:sz w:val="24"/>
          <w:szCs w:val="24"/>
          <w:u w:val="single"/>
        </w:rPr>
        <w:t>ANEXOS:</w:t>
      </w:r>
    </w:p>
    <w:p w:rsidR="00E63658" w:rsidRDefault="00E63658" w:rsidP="00E63658">
      <w:pPr>
        <w:jc w:val="center"/>
        <w:rPr>
          <w:rFonts w:ascii="Arial" w:hAnsi="Arial" w:cs="Arial"/>
          <w:b/>
          <w:sz w:val="24"/>
          <w:u w:val="single"/>
        </w:rPr>
      </w:pPr>
      <w:r>
        <w:rPr>
          <w:rFonts w:ascii="Arial" w:hAnsi="Arial" w:cs="Arial"/>
          <w:b/>
          <w:sz w:val="24"/>
          <w:u w:val="single"/>
        </w:rPr>
        <w:t>Caja sorpresa</w:t>
      </w:r>
    </w:p>
    <w:p w:rsidR="00E63658" w:rsidRDefault="00E63658" w:rsidP="00E63658">
      <w:pPr>
        <w:jc w:val="center"/>
      </w:pPr>
      <w:r>
        <w:rPr>
          <w:noProof/>
          <w:lang w:eastAsia="es-PE"/>
        </w:rPr>
        <w:drawing>
          <wp:inline distT="0" distB="0" distL="0" distR="0">
            <wp:extent cx="2000250" cy="2000250"/>
            <wp:effectExtent l="0" t="0" r="0" b="0"/>
            <wp:docPr id="1007" name="Imagen 1007" descr="Resultado de imagen para caja sor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7" descr="Resultado de imagen para caja sorpres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p>
    <w:p w:rsidR="00E63658" w:rsidRDefault="00E63658" w:rsidP="00E63658">
      <w:pPr>
        <w:jc w:val="center"/>
      </w:pPr>
    </w:p>
    <w:p w:rsidR="00E63658" w:rsidRDefault="00E63658" w:rsidP="0020155B">
      <w:pPr>
        <w:rPr>
          <w:rFonts w:ascii="Arial" w:hAnsi="Arial" w:cs="Arial"/>
          <w:b/>
          <w:sz w:val="24"/>
          <w:u w:val="single"/>
        </w:rPr>
      </w:pPr>
    </w:p>
    <w:p w:rsidR="00E63658" w:rsidRPr="0020155B" w:rsidRDefault="00FF2BA0" w:rsidP="00E63658">
      <w:pPr>
        <w:jc w:val="center"/>
        <w:rPr>
          <w:rFonts w:ascii="Arial" w:hAnsi="Arial" w:cs="Arial"/>
          <w:b/>
          <w:sz w:val="24"/>
        </w:rPr>
      </w:pPr>
      <w:r>
        <w:rPr>
          <w:noProof/>
          <w:lang w:eastAsia="es-PE"/>
        </w:rPr>
        <w:drawing>
          <wp:anchor distT="0" distB="0" distL="114300" distR="114300" simplePos="0" relativeHeight="251968512" behindDoc="1" locked="0" layoutInCell="1" allowOverlap="1" wp14:anchorId="2217FEA9" wp14:editId="0D915E68">
            <wp:simplePos x="0" y="0"/>
            <wp:positionH relativeFrom="column">
              <wp:posOffset>4046789</wp:posOffset>
            </wp:positionH>
            <wp:positionV relativeFrom="paragraph">
              <wp:posOffset>12972</wp:posOffset>
            </wp:positionV>
            <wp:extent cx="1420495" cy="1657350"/>
            <wp:effectExtent l="0" t="0" r="8255" b="0"/>
            <wp:wrapNone/>
            <wp:docPr id="959" name="Imagen 959" descr="Resultado de imagen para teat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8" descr="Resultado de imagen para teatri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2049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0155B" w:rsidRPr="0020155B">
        <w:rPr>
          <w:noProof/>
          <w:lang w:eastAsia="es-PE"/>
        </w:rPr>
        <w:drawing>
          <wp:anchor distT="0" distB="0" distL="114300" distR="114300" simplePos="0" relativeHeight="251967488" behindDoc="1" locked="0" layoutInCell="1" allowOverlap="1" wp14:anchorId="6C9F75EA" wp14:editId="3C7B83AD">
            <wp:simplePos x="0" y="0"/>
            <wp:positionH relativeFrom="margin">
              <wp:align>left</wp:align>
            </wp:positionH>
            <wp:positionV relativeFrom="paragraph">
              <wp:posOffset>8890</wp:posOffset>
            </wp:positionV>
            <wp:extent cx="2354580" cy="1571625"/>
            <wp:effectExtent l="0" t="0" r="7620" b="9525"/>
            <wp:wrapNone/>
            <wp:docPr id="1006" name="Imagen 100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6" descr="Imagen relacionad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5458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155B">
        <w:rPr>
          <w:rFonts w:ascii="Arial" w:hAnsi="Arial" w:cs="Arial"/>
          <w:b/>
          <w:sz w:val="24"/>
        </w:rPr>
        <w:t>Títeres</w:t>
      </w:r>
      <w:r w:rsidR="00E63658" w:rsidRPr="0020155B">
        <w:rPr>
          <w:rFonts w:ascii="Arial" w:hAnsi="Arial" w:cs="Arial"/>
          <w:b/>
          <w:sz w:val="24"/>
        </w:rPr>
        <w:t xml:space="preserve"> </w:t>
      </w:r>
    </w:p>
    <w:p w:rsidR="00E63658" w:rsidRDefault="00E63658" w:rsidP="00E63658">
      <w:pPr>
        <w:jc w:val="center"/>
      </w:pPr>
    </w:p>
    <w:p w:rsidR="00E63658" w:rsidRDefault="00E63658" w:rsidP="00E63658">
      <w:pPr>
        <w:jc w:val="center"/>
        <w:rPr>
          <w:rFonts w:ascii="Arial" w:hAnsi="Arial" w:cs="Arial"/>
          <w:b/>
          <w:sz w:val="28"/>
          <w:u w:val="single"/>
        </w:rPr>
      </w:pPr>
    </w:p>
    <w:p w:rsidR="00E63658" w:rsidRDefault="00E63658" w:rsidP="00E63658">
      <w:pPr>
        <w:jc w:val="center"/>
        <w:rPr>
          <w:rFonts w:ascii="Arial" w:hAnsi="Arial" w:cs="Arial"/>
          <w:b/>
          <w:sz w:val="28"/>
          <w:u w:val="single"/>
        </w:rPr>
      </w:pPr>
    </w:p>
    <w:p w:rsidR="00E63658" w:rsidRPr="0020155B" w:rsidRDefault="0020155B" w:rsidP="00E63658">
      <w:pPr>
        <w:jc w:val="center"/>
        <w:rPr>
          <w:rFonts w:ascii="Arial" w:hAnsi="Arial" w:cs="Arial"/>
          <w:b/>
          <w:sz w:val="28"/>
        </w:rPr>
      </w:pPr>
      <w:r w:rsidRPr="0020155B">
        <w:rPr>
          <w:rFonts w:ascii="Arial" w:hAnsi="Arial" w:cs="Arial"/>
          <w:b/>
          <w:sz w:val="28"/>
        </w:rPr>
        <w:t xml:space="preserve">                               </w:t>
      </w:r>
      <w:r w:rsidR="00E63658" w:rsidRPr="0020155B">
        <w:rPr>
          <w:rFonts w:ascii="Arial" w:hAnsi="Arial" w:cs="Arial"/>
          <w:b/>
          <w:sz w:val="28"/>
        </w:rPr>
        <w:t>Teatrín</w:t>
      </w:r>
    </w:p>
    <w:p w:rsidR="00645AAE" w:rsidRDefault="00645AAE" w:rsidP="0020155B">
      <w:pPr>
        <w:rPr>
          <w:rFonts w:ascii="Arial" w:hAnsi="Arial" w:cs="Arial"/>
          <w:color w:val="FF0000"/>
          <w:sz w:val="24"/>
          <w:szCs w:val="24"/>
        </w:rPr>
      </w:pPr>
    </w:p>
    <w:p w:rsidR="00EB71C2" w:rsidRPr="00DA03B3" w:rsidRDefault="00645AAE" w:rsidP="00EB71C2">
      <w:pPr>
        <w:jc w:val="center"/>
        <w:rPr>
          <w:rFonts w:ascii="Arial" w:hAnsi="Arial" w:cs="Arial"/>
          <w:b/>
          <w:sz w:val="24"/>
          <w:szCs w:val="24"/>
          <w:u w:val="single"/>
        </w:rPr>
      </w:pPr>
      <w:r>
        <w:rPr>
          <w:rFonts w:ascii="Arial" w:hAnsi="Arial" w:cs="Arial"/>
          <w:b/>
          <w:sz w:val="24"/>
          <w:szCs w:val="24"/>
          <w:u w:val="single"/>
        </w:rPr>
        <w:lastRenderedPageBreak/>
        <w:t>S</w:t>
      </w:r>
      <w:r w:rsidR="00EB71C2" w:rsidRPr="00DA03B3">
        <w:rPr>
          <w:rFonts w:ascii="Arial" w:hAnsi="Arial" w:cs="Arial"/>
          <w:b/>
          <w:sz w:val="24"/>
          <w:szCs w:val="24"/>
          <w:u w:val="single"/>
        </w:rPr>
        <w:t>ESIÓN N°18:</w:t>
      </w:r>
    </w:p>
    <w:p w:rsidR="00EB71C2" w:rsidRPr="00DA03B3" w:rsidRDefault="00EB71C2" w:rsidP="00EB71C2">
      <w:pPr>
        <w:rPr>
          <w:rFonts w:ascii="Arial" w:hAnsi="Arial" w:cs="Arial"/>
          <w:sz w:val="24"/>
          <w:szCs w:val="24"/>
          <w:u w:val="single"/>
        </w:rPr>
      </w:pPr>
    </w:p>
    <w:p w:rsidR="00EB71C2" w:rsidRPr="001F69D4" w:rsidRDefault="00EB71C2" w:rsidP="00301CCC">
      <w:pPr>
        <w:pStyle w:val="Prrafodelista"/>
        <w:numPr>
          <w:ilvl w:val="0"/>
          <w:numId w:val="82"/>
        </w:numPr>
        <w:spacing w:line="240" w:lineRule="auto"/>
        <w:rPr>
          <w:rFonts w:ascii="Arial" w:hAnsi="Arial" w:cs="Arial"/>
          <w:b/>
          <w:sz w:val="24"/>
          <w:szCs w:val="24"/>
        </w:rPr>
      </w:pPr>
      <w:r w:rsidRPr="001F69D4">
        <w:rPr>
          <w:rFonts w:ascii="Arial" w:hAnsi="Arial" w:cs="Arial"/>
          <w:b/>
          <w:sz w:val="24"/>
          <w:szCs w:val="24"/>
        </w:rPr>
        <w:t>DATOS INFORMATIVOS:</w:t>
      </w:r>
    </w:p>
    <w:p w:rsidR="00EB71C2" w:rsidRPr="00DA03B3" w:rsidRDefault="00EB71C2" w:rsidP="00EB71C2">
      <w:pPr>
        <w:spacing w:line="240" w:lineRule="auto"/>
        <w:ind w:left="709"/>
        <w:contextualSpacing/>
        <w:rPr>
          <w:rFonts w:ascii="Arial" w:hAnsi="Arial" w:cs="Arial"/>
          <w:sz w:val="24"/>
          <w:szCs w:val="24"/>
        </w:rPr>
      </w:pPr>
    </w:p>
    <w:p w:rsidR="00EB71C2" w:rsidRPr="001F69D4" w:rsidRDefault="00EB71C2" w:rsidP="00FF2BA0">
      <w:pPr>
        <w:pStyle w:val="Prrafodelista"/>
        <w:numPr>
          <w:ilvl w:val="1"/>
          <w:numId w:val="82"/>
        </w:numPr>
        <w:spacing w:after="0" w:line="240" w:lineRule="auto"/>
        <w:ind w:left="1843" w:hanging="502"/>
        <w:rPr>
          <w:rFonts w:ascii="Arial" w:hAnsi="Arial" w:cs="Arial"/>
          <w:b/>
          <w:sz w:val="24"/>
          <w:szCs w:val="24"/>
        </w:rPr>
      </w:pPr>
      <w:r w:rsidRPr="00105C50">
        <w:rPr>
          <w:rFonts w:ascii="Arial" w:hAnsi="Arial" w:cs="Arial"/>
          <w:b/>
          <w:sz w:val="24"/>
          <w:szCs w:val="24"/>
          <w:lang w:val="es-ES_tradnl"/>
        </w:rPr>
        <w:t>Institución Educativa</w:t>
      </w:r>
      <w:r w:rsidRPr="001F69D4">
        <w:rPr>
          <w:rFonts w:ascii="Arial" w:hAnsi="Arial" w:cs="Arial"/>
          <w:sz w:val="24"/>
          <w:szCs w:val="24"/>
          <w:lang w:val="es-ES_tradnl"/>
        </w:rPr>
        <w:t>:</w:t>
      </w:r>
      <w:r w:rsidRPr="001F69D4">
        <w:rPr>
          <w:rFonts w:ascii="Arial" w:hAnsi="Arial" w:cs="Arial"/>
          <w:b/>
          <w:sz w:val="24"/>
          <w:szCs w:val="24"/>
        </w:rPr>
        <w:t xml:space="preserve">   </w:t>
      </w:r>
      <w:r w:rsidRPr="001F69D4">
        <w:rPr>
          <w:rFonts w:ascii="Arial" w:hAnsi="Arial" w:cs="Arial"/>
          <w:sz w:val="24"/>
          <w:szCs w:val="24"/>
        </w:rPr>
        <w:t>I.E.I. Nº 047 Capullitos de María.</w:t>
      </w:r>
    </w:p>
    <w:p w:rsidR="00EB71C2" w:rsidRPr="00DA03B3" w:rsidRDefault="00EB71C2" w:rsidP="00FF2BA0">
      <w:pPr>
        <w:numPr>
          <w:ilvl w:val="1"/>
          <w:numId w:val="82"/>
        </w:numPr>
        <w:spacing w:after="0" w:line="240" w:lineRule="auto"/>
        <w:ind w:left="1843" w:hanging="502"/>
        <w:rPr>
          <w:rFonts w:ascii="Arial" w:hAnsi="Arial" w:cs="Arial"/>
          <w:b/>
          <w:sz w:val="24"/>
          <w:szCs w:val="24"/>
        </w:rPr>
      </w:pPr>
      <w:r w:rsidRPr="00DA03B3">
        <w:rPr>
          <w:rFonts w:ascii="Arial" w:hAnsi="Arial" w:cs="Arial"/>
          <w:b/>
          <w:sz w:val="24"/>
          <w:szCs w:val="24"/>
        </w:rPr>
        <w:t xml:space="preserve">Edad: </w:t>
      </w:r>
      <w:r w:rsidRPr="00DA03B3">
        <w:rPr>
          <w:rFonts w:ascii="Arial" w:hAnsi="Arial" w:cs="Arial"/>
          <w:sz w:val="24"/>
          <w:szCs w:val="24"/>
        </w:rPr>
        <w:t>5 años</w:t>
      </w:r>
    </w:p>
    <w:p w:rsidR="00EB71C2" w:rsidRPr="00DA03B3" w:rsidRDefault="00EB71C2" w:rsidP="00FF2BA0">
      <w:pPr>
        <w:numPr>
          <w:ilvl w:val="1"/>
          <w:numId w:val="82"/>
        </w:numPr>
        <w:spacing w:after="0" w:line="240" w:lineRule="auto"/>
        <w:ind w:left="1843" w:hanging="502"/>
        <w:rPr>
          <w:rFonts w:ascii="Arial" w:hAnsi="Arial" w:cs="Arial"/>
          <w:sz w:val="24"/>
          <w:szCs w:val="24"/>
        </w:rPr>
      </w:pPr>
      <w:r w:rsidRPr="00DA03B3">
        <w:rPr>
          <w:rFonts w:ascii="Arial" w:hAnsi="Arial" w:cs="Arial"/>
          <w:b/>
          <w:sz w:val="24"/>
          <w:szCs w:val="24"/>
        </w:rPr>
        <w:t xml:space="preserve">Turno: </w:t>
      </w:r>
      <w:r w:rsidRPr="00DA03B3">
        <w:rPr>
          <w:rFonts w:ascii="Arial" w:hAnsi="Arial" w:cs="Arial"/>
          <w:sz w:val="24"/>
          <w:szCs w:val="24"/>
        </w:rPr>
        <w:t>TARDE</w:t>
      </w:r>
    </w:p>
    <w:p w:rsidR="00EB71C2" w:rsidRPr="00DA03B3" w:rsidRDefault="00EB71C2" w:rsidP="00FF2BA0">
      <w:pPr>
        <w:pStyle w:val="Prrafodelista"/>
        <w:numPr>
          <w:ilvl w:val="1"/>
          <w:numId w:val="82"/>
        </w:numPr>
        <w:spacing w:after="0" w:line="240" w:lineRule="auto"/>
        <w:ind w:left="1843" w:hanging="502"/>
        <w:rPr>
          <w:rFonts w:ascii="Arial" w:hAnsi="Arial" w:cs="Arial"/>
          <w:b/>
          <w:sz w:val="24"/>
          <w:szCs w:val="24"/>
        </w:rPr>
      </w:pPr>
      <w:r w:rsidRPr="00105C50">
        <w:rPr>
          <w:rFonts w:ascii="Arial" w:hAnsi="Arial" w:cs="Arial"/>
          <w:b/>
          <w:sz w:val="24"/>
          <w:szCs w:val="24"/>
        </w:rPr>
        <w:t>Área</w:t>
      </w:r>
      <w:r w:rsidRPr="00DA03B3">
        <w:rPr>
          <w:rFonts w:ascii="Arial" w:hAnsi="Arial" w:cs="Arial"/>
          <w:sz w:val="24"/>
          <w:szCs w:val="24"/>
        </w:rPr>
        <w:t>:</w:t>
      </w:r>
      <w:r w:rsidRPr="00DA03B3">
        <w:rPr>
          <w:rFonts w:ascii="Arial" w:hAnsi="Arial" w:cs="Arial"/>
          <w:b/>
          <w:sz w:val="24"/>
          <w:szCs w:val="24"/>
        </w:rPr>
        <w:t xml:space="preserve"> </w:t>
      </w:r>
      <w:r w:rsidRPr="00DA03B3">
        <w:rPr>
          <w:rFonts w:ascii="Arial" w:hAnsi="Arial" w:cs="Arial"/>
          <w:sz w:val="24"/>
          <w:szCs w:val="24"/>
        </w:rPr>
        <w:t xml:space="preserve">Comunicación </w:t>
      </w:r>
    </w:p>
    <w:p w:rsidR="00EB71C2" w:rsidRPr="00DA03B3" w:rsidRDefault="00EB71C2" w:rsidP="00FF2BA0">
      <w:pPr>
        <w:pStyle w:val="Prrafodelista"/>
        <w:numPr>
          <w:ilvl w:val="1"/>
          <w:numId w:val="82"/>
        </w:numPr>
        <w:spacing w:after="0" w:line="240" w:lineRule="auto"/>
        <w:ind w:left="1843" w:hanging="502"/>
        <w:rPr>
          <w:rFonts w:ascii="Arial" w:hAnsi="Arial" w:cs="Arial"/>
          <w:b/>
          <w:sz w:val="24"/>
          <w:szCs w:val="24"/>
          <w:u w:val="single"/>
        </w:rPr>
      </w:pPr>
      <w:r w:rsidRPr="00DA03B3">
        <w:rPr>
          <w:rFonts w:ascii="Arial" w:hAnsi="Arial" w:cs="Arial"/>
          <w:b/>
          <w:sz w:val="24"/>
          <w:szCs w:val="24"/>
        </w:rPr>
        <w:t xml:space="preserve">Tema: </w:t>
      </w:r>
      <w:r w:rsidR="0020155B">
        <w:rPr>
          <w:rFonts w:ascii="Arial" w:hAnsi="Arial" w:cs="Arial"/>
          <w:sz w:val="24"/>
          <w:szCs w:val="24"/>
        </w:rPr>
        <w:t>“Juego</w:t>
      </w:r>
      <w:r w:rsidRPr="001F69D4">
        <w:rPr>
          <w:rFonts w:ascii="Arial" w:hAnsi="Arial" w:cs="Arial"/>
          <w:sz w:val="24"/>
          <w:szCs w:val="24"/>
        </w:rPr>
        <w:t xml:space="preserve">  </w:t>
      </w:r>
      <w:r w:rsidR="0020155B">
        <w:rPr>
          <w:rFonts w:ascii="Arial" w:hAnsi="Arial" w:cs="Arial"/>
          <w:sz w:val="24"/>
          <w:szCs w:val="24"/>
        </w:rPr>
        <w:t>reglado</w:t>
      </w:r>
      <w:r w:rsidRPr="001F69D4">
        <w:rPr>
          <w:rFonts w:ascii="Arial" w:hAnsi="Arial" w:cs="Arial"/>
          <w:sz w:val="24"/>
          <w:szCs w:val="24"/>
        </w:rPr>
        <w:t>”</w:t>
      </w:r>
    </w:p>
    <w:p w:rsidR="00EB71C2" w:rsidRPr="00DA03B3" w:rsidRDefault="00EB71C2" w:rsidP="00FF2BA0">
      <w:pPr>
        <w:pStyle w:val="Prrafodelista"/>
        <w:numPr>
          <w:ilvl w:val="1"/>
          <w:numId w:val="82"/>
        </w:numPr>
        <w:spacing w:after="0" w:line="240" w:lineRule="auto"/>
        <w:ind w:left="1843" w:hanging="502"/>
        <w:rPr>
          <w:rFonts w:ascii="Arial" w:hAnsi="Arial" w:cs="Arial"/>
          <w:sz w:val="24"/>
          <w:szCs w:val="24"/>
        </w:rPr>
      </w:pPr>
      <w:r w:rsidRPr="00DA03B3">
        <w:rPr>
          <w:rFonts w:ascii="Arial" w:hAnsi="Arial" w:cs="Arial"/>
          <w:b/>
          <w:sz w:val="24"/>
          <w:szCs w:val="24"/>
        </w:rPr>
        <w:t xml:space="preserve">Fecha:       </w:t>
      </w:r>
      <w:r w:rsidRPr="001F69D4">
        <w:rPr>
          <w:rFonts w:ascii="Arial" w:hAnsi="Arial" w:cs="Arial"/>
          <w:sz w:val="24"/>
          <w:szCs w:val="24"/>
        </w:rPr>
        <w:t xml:space="preserve"> 19 de agosto  del 2016</w:t>
      </w:r>
      <w:r w:rsidRPr="00DA03B3">
        <w:rPr>
          <w:rFonts w:ascii="Arial" w:hAnsi="Arial" w:cs="Arial"/>
          <w:b/>
          <w:sz w:val="24"/>
          <w:szCs w:val="24"/>
        </w:rPr>
        <w:t xml:space="preserve">                                    </w:t>
      </w:r>
    </w:p>
    <w:p w:rsidR="00EB71C2" w:rsidRPr="00DA03B3" w:rsidRDefault="00EB71C2" w:rsidP="00FF2BA0">
      <w:pPr>
        <w:pStyle w:val="Prrafodelista"/>
        <w:numPr>
          <w:ilvl w:val="1"/>
          <w:numId w:val="82"/>
        </w:numPr>
        <w:spacing w:after="0" w:line="240" w:lineRule="auto"/>
        <w:ind w:left="1843" w:hanging="502"/>
        <w:rPr>
          <w:rFonts w:ascii="Arial" w:hAnsi="Arial" w:cs="Arial"/>
          <w:b/>
          <w:sz w:val="24"/>
          <w:szCs w:val="24"/>
        </w:rPr>
      </w:pPr>
      <w:r w:rsidRPr="00DA03B3">
        <w:rPr>
          <w:rFonts w:ascii="Arial" w:hAnsi="Arial" w:cs="Arial"/>
          <w:b/>
          <w:sz w:val="24"/>
          <w:szCs w:val="24"/>
        </w:rPr>
        <w:t xml:space="preserve">Profesora de aula:   </w:t>
      </w:r>
      <w:r w:rsidRPr="001F69D4">
        <w:rPr>
          <w:rFonts w:ascii="Arial" w:hAnsi="Arial" w:cs="Arial"/>
          <w:sz w:val="24"/>
          <w:szCs w:val="24"/>
        </w:rPr>
        <w:t>Stany Heredia Rivas</w:t>
      </w:r>
      <w:r w:rsidRPr="00DA03B3">
        <w:rPr>
          <w:rFonts w:ascii="Arial" w:hAnsi="Arial" w:cs="Arial"/>
          <w:b/>
          <w:sz w:val="24"/>
          <w:szCs w:val="24"/>
        </w:rPr>
        <w:t xml:space="preserve">                    </w:t>
      </w:r>
    </w:p>
    <w:p w:rsidR="00EB71C2" w:rsidRPr="00DA03B3" w:rsidRDefault="00EB71C2" w:rsidP="00FF2BA0">
      <w:pPr>
        <w:pStyle w:val="Prrafodelista"/>
        <w:numPr>
          <w:ilvl w:val="1"/>
          <w:numId w:val="82"/>
        </w:numPr>
        <w:spacing w:after="0" w:line="240" w:lineRule="auto"/>
        <w:ind w:left="1843" w:hanging="502"/>
        <w:rPr>
          <w:rFonts w:ascii="Arial" w:hAnsi="Arial" w:cs="Arial"/>
          <w:b/>
          <w:sz w:val="24"/>
          <w:szCs w:val="24"/>
        </w:rPr>
      </w:pPr>
      <w:del w:id="97" w:author="Pissani Fupuy" w:date="2017-02-14T23:39:00Z">
        <w:r w:rsidRPr="00DA03B3" w:rsidDel="00D238EF">
          <w:rPr>
            <w:rFonts w:ascii="Arial" w:hAnsi="Arial" w:cs="Arial"/>
            <w:b/>
            <w:sz w:val="24"/>
            <w:szCs w:val="24"/>
          </w:rPr>
          <w:delText>Alumna practicante</w:delText>
        </w:r>
      </w:del>
      <w:ins w:id="98" w:author="Pissani Fupuy" w:date="2017-02-14T23:39:00Z">
        <w:r w:rsidR="00D238EF">
          <w:rPr>
            <w:rFonts w:ascii="Arial" w:hAnsi="Arial" w:cs="Arial"/>
            <w:b/>
            <w:sz w:val="24"/>
            <w:szCs w:val="24"/>
          </w:rPr>
          <w:t>Investigadoras</w:t>
        </w:r>
      </w:ins>
      <w:r w:rsidRPr="00DA03B3">
        <w:rPr>
          <w:rFonts w:ascii="Arial" w:hAnsi="Arial" w:cs="Arial"/>
          <w:b/>
          <w:sz w:val="24"/>
          <w:szCs w:val="24"/>
        </w:rPr>
        <w:t xml:space="preserve">:       </w:t>
      </w:r>
      <w:r w:rsidRPr="00DA03B3">
        <w:rPr>
          <w:rFonts w:ascii="Arial" w:hAnsi="Arial" w:cs="Arial"/>
          <w:sz w:val="24"/>
          <w:szCs w:val="24"/>
        </w:rPr>
        <w:t xml:space="preserve">       Chacón Araujo, Silvia Tatiana</w:t>
      </w:r>
    </w:p>
    <w:p w:rsidR="00EB71C2" w:rsidRPr="00DA03B3" w:rsidRDefault="00EB71C2" w:rsidP="00EB71C2">
      <w:pPr>
        <w:pStyle w:val="Prrafodelista"/>
        <w:spacing w:after="0" w:line="240" w:lineRule="auto"/>
        <w:ind w:left="5103"/>
        <w:rPr>
          <w:rFonts w:ascii="Arial" w:hAnsi="Arial" w:cs="Arial"/>
          <w:sz w:val="24"/>
          <w:szCs w:val="24"/>
        </w:rPr>
      </w:pPr>
      <w:r w:rsidRPr="00DA03B3">
        <w:rPr>
          <w:rFonts w:ascii="Arial" w:hAnsi="Arial" w:cs="Arial"/>
          <w:sz w:val="24"/>
          <w:szCs w:val="24"/>
        </w:rPr>
        <w:t>Pissani Fupuy Liliana Patricia</w:t>
      </w:r>
    </w:p>
    <w:p w:rsidR="00EB71C2" w:rsidRPr="001F69D4" w:rsidRDefault="00EB71C2" w:rsidP="00EB71C2">
      <w:pPr>
        <w:pStyle w:val="Prrafodelista"/>
        <w:spacing w:line="360" w:lineRule="auto"/>
        <w:ind w:left="1500"/>
        <w:rPr>
          <w:rFonts w:ascii="Arial" w:hAnsi="Arial" w:cs="Arial"/>
          <w:b/>
          <w:sz w:val="24"/>
          <w:szCs w:val="24"/>
        </w:rPr>
      </w:pPr>
    </w:p>
    <w:p w:rsidR="00EB71C2" w:rsidRPr="001F69D4" w:rsidRDefault="00EB71C2" w:rsidP="00301CCC">
      <w:pPr>
        <w:pStyle w:val="Prrafodelista"/>
        <w:numPr>
          <w:ilvl w:val="0"/>
          <w:numId w:val="82"/>
        </w:numPr>
        <w:spacing w:after="0" w:line="240" w:lineRule="auto"/>
        <w:rPr>
          <w:rFonts w:ascii="Arial" w:hAnsi="Arial" w:cs="Arial"/>
          <w:b/>
          <w:sz w:val="24"/>
          <w:szCs w:val="24"/>
        </w:rPr>
      </w:pPr>
      <w:r w:rsidRPr="001F69D4">
        <w:rPr>
          <w:rFonts w:ascii="Arial" w:hAnsi="Arial" w:cs="Arial"/>
          <w:b/>
          <w:sz w:val="24"/>
          <w:szCs w:val="24"/>
        </w:rPr>
        <w:t>DATOS INFORMATIVOS DE LA SESIÓN:</w:t>
      </w:r>
    </w:p>
    <w:p w:rsidR="00EB71C2" w:rsidRPr="00DA03B3" w:rsidRDefault="00EB71C2" w:rsidP="00EB71C2">
      <w:pPr>
        <w:spacing w:after="0" w:line="240" w:lineRule="auto"/>
        <w:ind w:left="1080"/>
        <w:contextualSpacing/>
        <w:rPr>
          <w:rFonts w:ascii="Arial" w:hAnsi="Arial" w:cs="Arial"/>
          <w:sz w:val="24"/>
          <w:szCs w:val="24"/>
        </w:rPr>
      </w:pPr>
    </w:p>
    <w:p w:rsidR="00EB71C2" w:rsidRPr="001F69D4" w:rsidRDefault="00EB71C2" w:rsidP="00301CCC">
      <w:pPr>
        <w:pStyle w:val="Prrafodelista"/>
        <w:numPr>
          <w:ilvl w:val="1"/>
          <w:numId w:val="82"/>
        </w:numPr>
        <w:spacing w:after="0" w:line="240" w:lineRule="auto"/>
        <w:rPr>
          <w:rFonts w:ascii="Arial" w:hAnsi="Arial" w:cs="Arial"/>
          <w:sz w:val="24"/>
          <w:szCs w:val="24"/>
          <w:lang w:val="es-ES_tradnl"/>
        </w:rPr>
      </w:pPr>
      <w:r w:rsidRPr="001F69D4">
        <w:rPr>
          <w:rFonts w:ascii="Arial" w:hAnsi="Arial" w:cs="Arial"/>
          <w:sz w:val="24"/>
          <w:szCs w:val="24"/>
          <w:lang w:val="es-ES_tradnl"/>
        </w:rPr>
        <w:t>Denominación de la Actividad:</w:t>
      </w:r>
    </w:p>
    <w:p w:rsidR="00EB71C2" w:rsidRDefault="00EB71C2" w:rsidP="00EB71C2">
      <w:pPr>
        <w:spacing w:after="0" w:line="240" w:lineRule="auto"/>
        <w:ind w:left="3686"/>
        <w:rPr>
          <w:rFonts w:ascii="Arial" w:hAnsi="Arial" w:cs="Arial"/>
          <w:b/>
          <w:sz w:val="24"/>
          <w:szCs w:val="24"/>
        </w:rPr>
      </w:pPr>
      <w:r w:rsidRPr="00DA03B3">
        <w:rPr>
          <w:rFonts w:ascii="Arial" w:hAnsi="Arial" w:cs="Arial"/>
          <w:b/>
          <w:sz w:val="24"/>
          <w:szCs w:val="24"/>
        </w:rPr>
        <w:t>“Jugamos  a los pescadores”</w:t>
      </w:r>
    </w:p>
    <w:p w:rsidR="00FF2BA0" w:rsidRPr="00DA03B3" w:rsidRDefault="00FF2BA0" w:rsidP="00EB71C2">
      <w:pPr>
        <w:spacing w:after="0" w:line="240" w:lineRule="auto"/>
        <w:ind w:left="3686"/>
        <w:rPr>
          <w:rFonts w:ascii="Arial" w:hAnsi="Arial" w:cs="Arial"/>
          <w:b/>
          <w:sz w:val="24"/>
          <w:szCs w:val="24"/>
        </w:rPr>
      </w:pPr>
    </w:p>
    <w:p w:rsidR="00EB71C2" w:rsidRPr="001F69D4" w:rsidRDefault="00EB71C2" w:rsidP="00301CCC">
      <w:pPr>
        <w:pStyle w:val="Prrafodelista"/>
        <w:numPr>
          <w:ilvl w:val="1"/>
          <w:numId w:val="82"/>
        </w:numPr>
        <w:spacing w:after="0" w:line="240" w:lineRule="auto"/>
        <w:rPr>
          <w:rFonts w:ascii="Arial" w:hAnsi="Arial" w:cs="Arial"/>
          <w:sz w:val="24"/>
          <w:szCs w:val="24"/>
          <w:lang w:val="es-ES_tradnl"/>
        </w:rPr>
      </w:pPr>
      <w:r w:rsidRPr="001F69D4">
        <w:rPr>
          <w:rFonts w:ascii="Arial" w:hAnsi="Arial" w:cs="Arial"/>
          <w:sz w:val="24"/>
          <w:szCs w:val="24"/>
          <w:lang w:val="es-ES_tradnl"/>
        </w:rPr>
        <w:t>Justificación</w:t>
      </w:r>
    </w:p>
    <w:p w:rsidR="00EB71C2" w:rsidRPr="00DA03B3" w:rsidRDefault="00EB71C2" w:rsidP="00EB71C2">
      <w:pPr>
        <w:spacing w:line="360" w:lineRule="auto"/>
        <w:ind w:left="1276"/>
        <w:rPr>
          <w:rFonts w:ascii="Arial" w:hAnsi="Arial" w:cs="Arial"/>
          <w:sz w:val="24"/>
          <w:szCs w:val="24"/>
        </w:rPr>
      </w:pPr>
    </w:p>
    <w:p w:rsidR="00EB71C2" w:rsidRPr="00DA03B3" w:rsidRDefault="00EB71C2" w:rsidP="00EB71C2">
      <w:pPr>
        <w:spacing w:line="360" w:lineRule="auto"/>
        <w:ind w:left="1701"/>
        <w:jc w:val="both"/>
        <w:rPr>
          <w:rFonts w:ascii="Arial" w:hAnsi="Arial" w:cs="Arial"/>
          <w:sz w:val="24"/>
          <w:szCs w:val="24"/>
        </w:rPr>
      </w:pPr>
      <w:r w:rsidRPr="00DA03B3">
        <w:rPr>
          <w:rFonts w:ascii="Arial" w:hAnsi="Arial" w:cs="Arial"/>
          <w:sz w:val="24"/>
          <w:szCs w:val="24"/>
        </w:rPr>
        <w:t xml:space="preserve">Se sabe que, en la actualidad, el nivel de creatividad en los niños y niñas está bajando de manera significativa por lo que la siguiente sesión tiene como objetivo que el niño desarrolle su creatividad a través del juego de reglado, ellos pondrán sus podrías reglados donde las respetaran para que sea un juego armonioso. </w:t>
      </w:r>
    </w:p>
    <w:p w:rsidR="00EB71C2" w:rsidRPr="00DA03B3" w:rsidRDefault="00EB71C2" w:rsidP="00EB71C2">
      <w:pPr>
        <w:spacing w:line="360" w:lineRule="auto"/>
        <w:ind w:left="1276"/>
        <w:jc w:val="both"/>
        <w:rPr>
          <w:rFonts w:ascii="Arial" w:hAnsi="Arial" w:cs="Arial"/>
          <w:sz w:val="24"/>
          <w:szCs w:val="24"/>
        </w:rPr>
      </w:pPr>
    </w:p>
    <w:p w:rsidR="00EB71C2" w:rsidRPr="00DA03B3" w:rsidRDefault="00EB71C2" w:rsidP="00301CCC">
      <w:pPr>
        <w:numPr>
          <w:ilvl w:val="1"/>
          <w:numId w:val="82"/>
        </w:numPr>
        <w:spacing w:after="0" w:line="240" w:lineRule="auto"/>
        <w:rPr>
          <w:rFonts w:ascii="Arial" w:hAnsi="Arial" w:cs="Arial"/>
          <w:sz w:val="24"/>
          <w:szCs w:val="24"/>
          <w:lang w:val="es-ES_tradnl"/>
        </w:rPr>
      </w:pPr>
      <w:r w:rsidRPr="00DA03B3">
        <w:rPr>
          <w:rFonts w:ascii="Arial" w:hAnsi="Arial" w:cs="Arial"/>
          <w:sz w:val="24"/>
          <w:szCs w:val="24"/>
          <w:lang w:val="es-ES_tradnl"/>
        </w:rPr>
        <w:t>Duración:</w:t>
      </w:r>
    </w:p>
    <w:p w:rsidR="00EB71C2" w:rsidRPr="00DA03B3" w:rsidRDefault="00EB71C2" w:rsidP="00EB71C2">
      <w:pPr>
        <w:pStyle w:val="Prrafodelista"/>
        <w:spacing w:before="240"/>
        <w:ind w:left="2832"/>
        <w:rPr>
          <w:rFonts w:ascii="Arial" w:hAnsi="Arial" w:cs="Arial"/>
          <w:sz w:val="24"/>
          <w:szCs w:val="24"/>
        </w:rPr>
      </w:pPr>
      <w:r w:rsidRPr="00DA03B3">
        <w:rPr>
          <w:rFonts w:ascii="Arial" w:hAnsi="Arial" w:cs="Arial"/>
          <w:sz w:val="24"/>
          <w:szCs w:val="24"/>
        </w:rPr>
        <w:t>45 minutos</w:t>
      </w:r>
    </w:p>
    <w:p w:rsidR="00EB71C2" w:rsidRPr="00DA03B3" w:rsidRDefault="00EB71C2" w:rsidP="00EB71C2">
      <w:pPr>
        <w:jc w:val="center"/>
        <w:rPr>
          <w:rFonts w:ascii="Arial" w:hAnsi="Arial" w:cs="Arial"/>
          <w:sz w:val="24"/>
          <w:szCs w:val="24"/>
          <w:u w:val="single"/>
        </w:rPr>
      </w:pPr>
    </w:p>
    <w:p w:rsidR="00EB71C2" w:rsidRPr="00DA03B3" w:rsidRDefault="00EB71C2" w:rsidP="00EB71C2">
      <w:pPr>
        <w:rPr>
          <w:rFonts w:ascii="Arial" w:hAnsi="Arial" w:cs="Arial"/>
          <w:sz w:val="24"/>
          <w:szCs w:val="24"/>
          <w:u w:val="single"/>
        </w:rPr>
      </w:pPr>
    </w:p>
    <w:p w:rsidR="00EB71C2" w:rsidRPr="001F69D4" w:rsidRDefault="00EB71C2" w:rsidP="00301CCC">
      <w:pPr>
        <w:pStyle w:val="Prrafodelista"/>
        <w:numPr>
          <w:ilvl w:val="0"/>
          <w:numId w:val="82"/>
        </w:numPr>
        <w:rPr>
          <w:rFonts w:ascii="Arial" w:hAnsi="Arial" w:cs="Arial"/>
          <w:sz w:val="24"/>
          <w:szCs w:val="24"/>
          <w:u w:val="single"/>
        </w:rPr>
      </w:pPr>
      <w:r w:rsidRPr="001F69D4">
        <w:rPr>
          <w:rFonts w:ascii="Arial" w:hAnsi="Arial" w:cs="Arial"/>
          <w:b/>
          <w:sz w:val="24"/>
          <w:szCs w:val="24"/>
        </w:rPr>
        <w:t>INDICADOR DE EVALUACIÓN</w:t>
      </w:r>
    </w:p>
    <w:p w:rsidR="00EB71C2" w:rsidRPr="00DA03B3" w:rsidRDefault="00CE53FD" w:rsidP="00CE53FD">
      <w:pPr>
        <w:spacing w:line="360" w:lineRule="auto"/>
        <w:ind w:left="2127"/>
        <w:rPr>
          <w:rFonts w:ascii="Arial" w:hAnsi="Arial" w:cs="Arial"/>
          <w:sz w:val="24"/>
          <w:szCs w:val="24"/>
        </w:rPr>
      </w:pPr>
      <w:r w:rsidRPr="00CE53FD">
        <w:rPr>
          <w:rFonts w:ascii="Arial" w:hAnsi="Arial" w:cs="Arial"/>
          <w:sz w:val="24"/>
          <w:szCs w:val="24"/>
        </w:rPr>
        <w:t>Adopta diferentes posturas, adaptándose a situaciones diferentes.</w:t>
      </w:r>
    </w:p>
    <w:p w:rsidR="00EB71C2" w:rsidRPr="001F69D4" w:rsidRDefault="00EB71C2" w:rsidP="00301CCC">
      <w:pPr>
        <w:pStyle w:val="Prrafodelista"/>
        <w:numPr>
          <w:ilvl w:val="0"/>
          <w:numId w:val="82"/>
        </w:numPr>
        <w:spacing w:after="0" w:line="240" w:lineRule="auto"/>
        <w:rPr>
          <w:rFonts w:ascii="Arial" w:hAnsi="Arial" w:cs="Arial"/>
          <w:sz w:val="24"/>
          <w:szCs w:val="24"/>
        </w:rPr>
      </w:pPr>
      <w:r w:rsidRPr="001F69D4">
        <w:rPr>
          <w:rFonts w:ascii="Arial" w:hAnsi="Arial" w:cs="Arial"/>
          <w:b/>
          <w:sz w:val="24"/>
          <w:szCs w:val="24"/>
        </w:rPr>
        <w:lastRenderedPageBreak/>
        <w:t>DESARROLLO DE LA SESIÓN</w:t>
      </w:r>
      <w:r w:rsidRPr="001F69D4">
        <w:rPr>
          <w:rFonts w:ascii="Arial" w:hAnsi="Arial" w:cs="Arial"/>
          <w:sz w:val="24"/>
          <w:szCs w:val="24"/>
        </w:rPr>
        <w:t>:</w:t>
      </w:r>
    </w:p>
    <w:p w:rsidR="00EB71C2" w:rsidRPr="00DA03B3" w:rsidRDefault="00EB71C2" w:rsidP="00EB71C2">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EB71C2" w:rsidRPr="00DA03B3" w:rsidTr="005C78EF">
        <w:tc>
          <w:tcPr>
            <w:tcW w:w="1710" w:type="dxa"/>
            <w:tcBorders>
              <w:top w:val="single" w:sz="4" w:space="0" w:color="auto"/>
              <w:left w:val="single" w:sz="4" w:space="0" w:color="auto"/>
              <w:bottom w:val="single" w:sz="4" w:space="0" w:color="auto"/>
              <w:right w:val="single" w:sz="4" w:space="0" w:color="auto"/>
            </w:tcBorders>
            <w:vAlign w:val="center"/>
            <w:hideMark/>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Recursos</w:t>
            </w:r>
          </w:p>
        </w:tc>
      </w:tr>
      <w:tr w:rsidR="00EB71C2" w:rsidRPr="00DA03B3" w:rsidTr="005C78EF">
        <w:tc>
          <w:tcPr>
            <w:tcW w:w="1710" w:type="dxa"/>
            <w:tcBorders>
              <w:top w:val="single" w:sz="4" w:space="0" w:color="auto"/>
              <w:left w:val="single" w:sz="4" w:space="0" w:color="auto"/>
              <w:bottom w:val="single" w:sz="4" w:space="0" w:color="auto"/>
              <w:right w:val="single" w:sz="4" w:space="0" w:color="auto"/>
            </w:tcBorders>
          </w:tcPr>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Introducción</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Desarrollo</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FF2BA0" w:rsidRDefault="00FF2BA0" w:rsidP="005C78EF">
            <w:pPr>
              <w:spacing w:line="360" w:lineRule="auto"/>
              <w:rPr>
                <w:rFonts w:ascii="Arial" w:hAnsi="Arial" w:cs="Arial"/>
                <w:sz w:val="24"/>
                <w:szCs w:val="24"/>
              </w:rPr>
            </w:pPr>
          </w:p>
          <w:p w:rsidR="00FF2BA0" w:rsidRDefault="00FF2BA0" w:rsidP="005C78EF">
            <w:pPr>
              <w:spacing w:line="360" w:lineRule="auto"/>
              <w:rPr>
                <w:rFonts w:ascii="Arial" w:hAnsi="Arial" w:cs="Arial"/>
                <w:sz w:val="24"/>
                <w:szCs w:val="24"/>
              </w:rPr>
            </w:pPr>
          </w:p>
          <w:p w:rsidR="00FF2BA0" w:rsidRPr="00DA03B3" w:rsidRDefault="00FF2BA0"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Nos saludamos antes de comenzar y cantamos una canción.</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Se inicia la sesión presentando un caja sorpresa: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habrá en la caja?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es?</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color es?</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podemos hacer con esto?</w:t>
            </w:r>
          </w:p>
          <w:p w:rsidR="00EB71C2" w:rsidRPr="00DA03B3" w:rsidRDefault="00EB71C2" w:rsidP="005C78EF">
            <w:pPr>
              <w:spacing w:line="360" w:lineRule="auto"/>
              <w:ind w:left="360"/>
              <w:jc w:val="both"/>
              <w:rPr>
                <w:rFonts w:ascii="Arial" w:hAnsi="Arial" w:cs="Arial"/>
                <w:sz w:val="24"/>
                <w:szCs w:val="24"/>
              </w:rPr>
            </w:pPr>
            <w:r w:rsidRPr="00DA03B3">
              <w:rPr>
                <w:rFonts w:ascii="Arial" w:hAnsi="Arial" w:cs="Arial"/>
                <w:sz w:val="24"/>
                <w:szCs w:val="24"/>
              </w:rPr>
              <w:t xml:space="preserve"> </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Pregunta conflicto:</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¿Para que servirá los materiales de pescar?</w:t>
            </w:r>
          </w:p>
          <w:p w:rsidR="00EB71C2" w:rsidRPr="00DA03B3" w:rsidRDefault="00EB71C2" w:rsidP="005C78EF">
            <w:pPr>
              <w:pStyle w:val="Prrafodelista"/>
              <w:spacing w:line="360" w:lineRule="auto"/>
              <w:jc w:val="both"/>
              <w:rPr>
                <w:rFonts w:ascii="Arial" w:hAnsi="Arial" w:cs="Arial"/>
                <w:sz w:val="24"/>
                <w:szCs w:val="24"/>
              </w:rPr>
            </w:pPr>
          </w:p>
          <w:p w:rsidR="00EB71C2" w:rsidRPr="00DA03B3" w:rsidRDefault="00EB71C2" w:rsidP="005C78EF">
            <w:pPr>
              <w:spacing w:line="360" w:lineRule="auto"/>
              <w:rPr>
                <w:rFonts w:ascii="Arial" w:hAnsi="Arial" w:cs="Arial"/>
                <w:b/>
                <w:sz w:val="24"/>
                <w:szCs w:val="24"/>
              </w:rPr>
            </w:pPr>
            <w:r w:rsidRPr="00DA03B3">
              <w:rPr>
                <w:rFonts w:ascii="Arial" w:hAnsi="Arial" w:cs="Arial"/>
                <w:b/>
                <w:sz w:val="24"/>
                <w:szCs w:val="24"/>
              </w:rPr>
              <w:t xml:space="preserve">Se declara el tema: </w:t>
            </w:r>
          </w:p>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“Jugamos  a los pescadores”</w:t>
            </w:r>
          </w:p>
          <w:p w:rsidR="00EB71C2" w:rsidRPr="00DA03B3" w:rsidRDefault="00CE53FD" w:rsidP="005C78EF">
            <w:pPr>
              <w:spacing w:line="360" w:lineRule="auto"/>
              <w:rPr>
                <w:rFonts w:ascii="Arial" w:hAnsi="Arial" w:cs="Arial"/>
                <w:sz w:val="24"/>
                <w:szCs w:val="24"/>
              </w:rPr>
            </w:pPr>
            <w:r>
              <w:rPr>
                <w:rFonts w:ascii="Arial" w:hAnsi="Arial" w:cs="Arial"/>
                <w:sz w:val="24"/>
                <w:szCs w:val="24"/>
              </w:rPr>
              <w:t>La profesora explicará</w:t>
            </w:r>
            <w:r w:rsidR="00EB71C2" w:rsidRPr="00DA03B3">
              <w:rPr>
                <w:rFonts w:ascii="Arial" w:hAnsi="Arial" w:cs="Arial"/>
                <w:sz w:val="24"/>
                <w:szCs w:val="24"/>
              </w:rPr>
              <w:t xml:space="preserve"> a los niños de que trata el juego, luego les preguntará ¿y para jugar de manera armoniosa que tenemos que hacer?</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Los niños y niñas establecen reglas y juegan de manera armoniosa.</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El juego trata de los niños tendrán un toc toc con nylon, luego quien elijaremos a un niño y niña par que  sean los  pescadores con el nylon tendrá que pescar a mucho</w:t>
            </w:r>
            <w:r w:rsidR="00FF2BA0">
              <w:rPr>
                <w:rFonts w:ascii="Arial" w:hAnsi="Arial" w:cs="Arial"/>
                <w:sz w:val="24"/>
                <w:szCs w:val="24"/>
              </w:rPr>
              <w:t xml:space="preserve">s niños el que pesque más gana, </w:t>
            </w:r>
            <w:r w:rsidR="00FF2BA0">
              <w:rPr>
                <w:rFonts w:ascii="Arial" w:hAnsi="Arial" w:cs="Arial"/>
                <w:sz w:val="24"/>
              </w:rPr>
              <w:t>desarrollando así</w:t>
            </w:r>
            <w:r w:rsidR="00FF2BA0">
              <w:rPr>
                <w:rFonts w:ascii="Arial" w:hAnsi="Arial" w:cs="Arial"/>
                <w:sz w:val="24"/>
              </w:rPr>
              <w:t xml:space="preserve"> un juego reglado.</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Luego finalizamos con las preguntas</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Meta cognición: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¿Qué hicieron?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¿Cómo se sintieron?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 xml:space="preserve">¿Les gustó? </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lastRenderedPageBreak/>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hideMark/>
          </w:tcPr>
          <w:p w:rsidR="00EB71C2" w:rsidRPr="00DA03B3" w:rsidRDefault="00EB71C2" w:rsidP="00301CCC">
            <w:pPr>
              <w:pStyle w:val="Prrafodelista"/>
              <w:numPr>
                <w:ilvl w:val="0"/>
                <w:numId w:val="66"/>
              </w:numPr>
              <w:spacing w:line="360" w:lineRule="auto"/>
              <w:rPr>
                <w:rFonts w:ascii="Arial" w:hAnsi="Arial" w:cs="Arial"/>
                <w:sz w:val="24"/>
                <w:szCs w:val="24"/>
              </w:rPr>
            </w:pPr>
            <w:r w:rsidRPr="00DA03B3">
              <w:rPr>
                <w:rFonts w:ascii="Arial" w:hAnsi="Arial" w:cs="Arial"/>
                <w:sz w:val="24"/>
                <w:szCs w:val="24"/>
              </w:rPr>
              <w:lastRenderedPageBreak/>
              <w:t>Voz humana</w:t>
            </w:r>
          </w:p>
          <w:p w:rsidR="00EB71C2" w:rsidRPr="00DA03B3" w:rsidRDefault="00EB71C2" w:rsidP="00301CCC">
            <w:pPr>
              <w:pStyle w:val="Prrafodelista"/>
              <w:numPr>
                <w:ilvl w:val="0"/>
                <w:numId w:val="66"/>
              </w:numPr>
              <w:spacing w:line="360" w:lineRule="auto"/>
              <w:rPr>
                <w:rFonts w:ascii="Arial" w:hAnsi="Arial" w:cs="Arial"/>
                <w:sz w:val="24"/>
                <w:szCs w:val="24"/>
              </w:rPr>
            </w:pPr>
            <w:r w:rsidRPr="00DA03B3">
              <w:rPr>
                <w:rFonts w:ascii="Arial" w:hAnsi="Arial" w:cs="Arial"/>
                <w:sz w:val="24"/>
                <w:szCs w:val="24"/>
              </w:rPr>
              <w:t xml:space="preserve">Caja sorpesa </w:t>
            </w:r>
          </w:p>
          <w:p w:rsidR="00EB71C2" w:rsidRPr="00DA03B3" w:rsidRDefault="00EB71C2" w:rsidP="00301CCC">
            <w:pPr>
              <w:pStyle w:val="Prrafodelista"/>
              <w:numPr>
                <w:ilvl w:val="0"/>
                <w:numId w:val="66"/>
              </w:numPr>
              <w:spacing w:line="360" w:lineRule="auto"/>
              <w:rPr>
                <w:rFonts w:ascii="Arial" w:hAnsi="Arial" w:cs="Arial"/>
                <w:sz w:val="24"/>
                <w:szCs w:val="24"/>
              </w:rPr>
            </w:pPr>
            <w:r w:rsidRPr="00DA03B3">
              <w:rPr>
                <w:rFonts w:ascii="Arial" w:hAnsi="Arial" w:cs="Arial"/>
                <w:sz w:val="24"/>
                <w:szCs w:val="24"/>
              </w:rPr>
              <w:t>Naylon</w:t>
            </w:r>
          </w:p>
          <w:p w:rsidR="00EB71C2" w:rsidRPr="00DA03B3" w:rsidRDefault="00EB71C2" w:rsidP="00301CCC">
            <w:pPr>
              <w:pStyle w:val="Prrafodelista"/>
              <w:numPr>
                <w:ilvl w:val="0"/>
                <w:numId w:val="66"/>
              </w:numPr>
              <w:spacing w:line="360" w:lineRule="auto"/>
              <w:rPr>
                <w:rFonts w:ascii="Arial" w:hAnsi="Arial" w:cs="Arial"/>
                <w:sz w:val="24"/>
                <w:szCs w:val="24"/>
              </w:rPr>
            </w:pPr>
            <w:r w:rsidRPr="00DA03B3">
              <w:rPr>
                <w:rFonts w:ascii="Arial" w:hAnsi="Arial" w:cs="Arial"/>
                <w:sz w:val="24"/>
                <w:szCs w:val="24"/>
              </w:rPr>
              <w:t>toc toc</w:t>
            </w:r>
          </w:p>
          <w:p w:rsidR="00EB71C2" w:rsidRPr="00DA03B3" w:rsidRDefault="00EB71C2" w:rsidP="005C78EF">
            <w:pPr>
              <w:spacing w:line="360" w:lineRule="auto"/>
              <w:ind w:left="176"/>
              <w:rPr>
                <w:rFonts w:ascii="Arial" w:hAnsi="Arial" w:cs="Arial"/>
                <w:sz w:val="24"/>
                <w:szCs w:val="24"/>
              </w:rPr>
            </w:pPr>
          </w:p>
          <w:p w:rsidR="00EB71C2" w:rsidRPr="00DA03B3" w:rsidRDefault="00EB71C2" w:rsidP="005C78EF">
            <w:pPr>
              <w:spacing w:line="360" w:lineRule="auto"/>
              <w:ind w:left="175"/>
              <w:rPr>
                <w:rFonts w:ascii="Arial" w:hAnsi="Arial" w:cs="Arial"/>
                <w:sz w:val="24"/>
                <w:szCs w:val="24"/>
              </w:rPr>
            </w:pPr>
            <w:r w:rsidRPr="00DA03B3">
              <w:rPr>
                <w:rFonts w:ascii="Arial" w:hAnsi="Arial" w:cs="Arial"/>
                <w:sz w:val="24"/>
                <w:szCs w:val="24"/>
              </w:rPr>
              <w:t xml:space="preserve"> </w:t>
            </w:r>
          </w:p>
        </w:tc>
      </w:tr>
    </w:tbl>
    <w:p w:rsidR="00EB71C2" w:rsidRPr="00DA03B3" w:rsidRDefault="00EB71C2" w:rsidP="00EB71C2">
      <w:pPr>
        <w:rPr>
          <w:rFonts w:ascii="Arial" w:hAnsi="Arial" w:cs="Arial"/>
          <w:sz w:val="24"/>
          <w:szCs w:val="24"/>
        </w:rPr>
      </w:pPr>
    </w:p>
    <w:p w:rsidR="00EB71C2" w:rsidRPr="001F69D4" w:rsidRDefault="00EB71C2" w:rsidP="00301CCC">
      <w:pPr>
        <w:pStyle w:val="Prrafodelista"/>
        <w:numPr>
          <w:ilvl w:val="0"/>
          <w:numId w:val="82"/>
        </w:numPr>
        <w:rPr>
          <w:rFonts w:ascii="Arial" w:hAnsi="Arial" w:cs="Arial"/>
          <w:b/>
          <w:color w:val="FF0000"/>
          <w:sz w:val="24"/>
          <w:szCs w:val="24"/>
        </w:rPr>
      </w:pPr>
      <w:r w:rsidRPr="001F69D4">
        <w:rPr>
          <w:rFonts w:ascii="Arial" w:hAnsi="Arial" w:cs="Arial"/>
          <w:b/>
          <w:noProof/>
          <w:sz w:val="24"/>
          <w:szCs w:val="24"/>
          <w:u w:val="single"/>
          <w:lang w:eastAsia="es-PE"/>
        </w:rPr>
        <mc:AlternateContent>
          <mc:Choice Requires="wps">
            <w:drawing>
              <wp:anchor distT="0" distB="0" distL="114300" distR="114300" simplePos="0" relativeHeight="251910144" behindDoc="0" locked="0" layoutInCell="1" allowOverlap="1" wp14:anchorId="165E2337" wp14:editId="3479AFE0">
                <wp:simplePos x="0" y="0"/>
                <wp:positionH relativeFrom="column">
                  <wp:posOffset>3456633</wp:posOffset>
                </wp:positionH>
                <wp:positionV relativeFrom="paragraph">
                  <wp:posOffset>3447</wp:posOffset>
                </wp:positionV>
                <wp:extent cx="2773345" cy="643094"/>
                <wp:effectExtent l="0" t="0" r="27305" b="24130"/>
                <wp:wrapNone/>
                <wp:docPr id="990" name="Rectángulo 990"/>
                <wp:cNvGraphicFramePr/>
                <a:graphic xmlns:a="http://schemas.openxmlformats.org/drawingml/2006/main">
                  <a:graphicData uri="http://schemas.microsoft.com/office/word/2010/wordprocessingShape">
                    <wps:wsp>
                      <wps:cNvSpPr/>
                      <wps:spPr>
                        <a:xfrm>
                          <a:off x="0" y="0"/>
                          <a:ext cx="2773345" cy="643094"/>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PALITOS DE MADERA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E2337" id="Rectángulo 990" o:spid="_x0000_s1091" style="position:absolute;left:0;text-align:left;margin-left:272.2pt;margin-top:.25pt;width:218.35pt;height:50.6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" fillcolor="white [3201]" strokecolor="#f79646 [3209]" strokeweight="2pt">
                <v:textbox>
                  <w:txbxContent>
                    <w:p w:rsidR="00797B9A" w:rsidRDefault="00797B9A" w:rsidP="00EB71C2">
                      <w:pPr>
                        <w:jc w:val="center"/>
                      </w:pPr>
                      <w:r>
                        <w:t>PALITOS DE MADERA</w:t>
                      </w:r>
                    </w:p>
                  </w:txbxContent>
                </v:textbox>
              </v:rect>
            </w:pict>
          </mc:Fallback>
        </mc:AlternateContent>
      </w:r>
      <w:r w:rsidRPr="001F69D4">
        <w:rPr>
          <w:rFonts w:ascii="Arial" w:hAnsi="Arial" w:cs="Arial"/>
          <w:b/>
          <w:sz w:val="24"/>
          <w:szCs w:val="24"/>
        </w:rPr>
        <w:t xml:space="preserve">ANEXOS </w:t>
      </w:r>
    </w:p>
    <w:p w:rsidR="00EB71C2" w:rsidRPr="00DA03B3" w:rsidRDefault="00EB71C2" w:rsidP="00EB71C2">
      <w:pPr>
        <w:jc w:val="center"/>
        <w:rPr>
          <w:rFonts w:ascii="Arial" w:hAnsi="Arial" w:cs="Arial"/>
          <w:b/>
          <w:sz w:val="24"/>
          <w:szCs w:val="24"/>
          <w:u w:val="single"/>
        </w:rPr>
      </w:pPr>
      <w:r w:rsidRPr="00DA03B3">
        <w:rPr>
          <w:rFonts w:ascii="Arial" w:hAnsi="Arial" w:cs="Arial"/>
          <w:noProof/>
          <w:sz w:val="24"/>
          <w:szCs w:val="24"/>
          <w:lang w:eastAsia="es-PE"/>
        </w:rPr>
        <w:drawing>
          <wp:anchor distT="0" distB="0" distL="114300" distR="114300" simplePos="0" relativeHeight="251900928" behindDoc="1" locked="0" layoutInCell="1" allowOverlap="1" wp14:anchorId="3B5CF560" wp14:editId="783E24E9">
            <wp:simplePos x="0" y="0"/>
            <wp:positionH relativeFrom="margin">
              <wp:align>left</wp:align>
            </wp:positionH>
            <wp:positionV relativeFrom="paragraph">
              <wp:posOffset>243450</wp:posOffset>
            </wp:positionV>
            <wp:extent cx="1562330" cy="1562330"/>
            <wp:effectExtent l="0" t="0" r="0" b="0"/>
            <wp:wrapNone/>
            <wp:docPr id="963" name="Imagen 963" descr="Resultado de imagen para nylon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ylon transpar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62330" cy="156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DA03B3" w:rsidRDefault="00EB71C2" w:rsidP="00EB71C2">
      <w:pPr>
        <w:jc w:val="center"/>
        <w:rPr>
          <w:rFonts w:ascii="Arial" w:hAnsi="Arial" w:cs="Arial"/>
          <w:b/>
          <w:sz w:val="24"/>
          <w:szCs w:val="24"/>
          <w:u w:val="single"/>
        </w:rPr>
      </w:pPr>
      <w:r w:rsidRPr="00DA03B3">
        <w:rPr>
          <w:rFonts w:ascii="Arial" w:hAnsi="Arial" w:cs="Arial"/>
          <w:noProof/>
          <w:sz w:val="24"/>
          <w:szCs w:val="24"/>
          <w:lang w:eastAsia="es-PE"/>
        </w:rPr>
        <w:drawing>
          <wp:anchor distT="0" distB="0" distL="114300" distR="114300" simplePos="0" relativeHeight="251901952" behindDoc="0" locked="0" layoutInCell="1" allowOverlap="1" wp14:anchorId="031AF1F7" wp14:editId="3BC132D3">
            <wp:simplePos x="0" y="0"/>
            <wp:positionH relativeFrom="margin">
              <wp:posOffset>3324637</wp:posOffset>
            </wp:positionH>
            <wp:positionV relativeFrom="paragraph">
              <wp:posOffset>691397</wp:posOffset>
            </wp:positionV>
            <wp:extent cx="2066290" cy="1549400"/>
            <wp:effectExtent l="0" t="0" r="0" b="0"/>
            <wp:wrapNone/>
            <wp:docPr id="965" name="Imagen 965" descr="Resultado de imagen para caja sor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ja sorpres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629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03B3">
        <w:rPr>
          <w:rFonts w:ascii="Arial" w:hAnsi="Arial" w:cs="Arial"/>
          <w:noProof/>
          <w:sz w:val="24"/>
          <w:szCs w:val="24"/>
          <w:lang w:eastAsia="es-PE"/>
        </w:rPr>
        <w:drawing>
          <wp:inline distT="0" distB="0" distL="0" distR="0" wp14:anchorId="7DC794EE" wp14:editId="6CA95BDB">
            <wp:extent cx="1678075" cy="1024527"/>
            <wp:effectExtent l="0" t="0" r="0" b="4445"/>
            <wp:docPr id="964" name="Imagen 96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4578" cy="1028497"/>
                    </a:xfrm>
                    <a:prstGeom prst="rect">
                      <a:avLst/>
                    </a:prstGeom>
                    <a:noFill/>
                    <a:ln>
                      <a:noFill/>
                    </a:ln>
                  </pic:spPr>
                </pic:pic>
              </a:graphicData>
            </a:graphic>
          </wp:inline>
        </w:drawing>
      </w:r>
    </w:p>
    <w:p w:rsidR="00EB71C2" w:rsidRPr="00DA03B3" w:rsidRDefault="00EB71C2" w:rsidP="00EB71C2">
      <w:pPr>
        <w:jc w:val="center"/>
        <w:rPr>
          <w:rFonts w:ascii="Arial" w:hAnsi="Arial" w:cs="Arial"/>
          <w:b/>
          <w:sz w:val="24"/>
          <w:szCs w:val="24"/>
          <w:u w:val="single"/>
        </w:rPr>
      </w:pPr>
      <w:r w:rsidRPr="00DA03B3">
        <w:rPr>
          <w:rFonts w:ascii="Arial" w:hAnsi="Arial" w:cs="Arial"/>
          <w:b/>
          <w:noProof/>
          <w:sz w:val="24"/>
          <w:szCs w:val="24"/>
          <w:u w:val="single"/>
          <w:lang w:eastAsia="es-PE"/>
        </w:rPr>
        <mc:AlternateContent>
          <mc:Choice Requires="wps">
            <w:drawing>
              <wp:anchor distT="0" distB="0" distL="114300" distR="114300" simplePos="0" relativeHeight="251907072" behindDoc="0" locked="0" layoutInCell="1" allowOverlap="1" wp14:anchorId="3835C1E4" wp14:editId="015C1FDF">
                <wp:simplePos x="0" y="0"/>
                <wp:positionH relativeFrom="column">
                  <wp:posOffset>-656862</wp:posOffset>
                </wp:positionH>
                <wp:positionV relativeFrom="paragraph">
                  <wp:posOffset>387727</wp:posOffset>
                </wp:positionV>
                <wp:extent cx="2773345" cy="643094"/>
                <wp:effectExtent l="0" t="0" r="27305" b="24130"/>
                <wp:wrapNone/>
                <wp:docPr id="991" name="Rectángulo 991"/>
                <wp:cNvGraphicFramePr/>
                <a:graphic xmlns:a="http://schemas.openxmlformats.org/drawingml/2006/main">
                  <a:graphicData uri="http://schemas.microsoft.com/office/word/2010/wordprocessingShape">
                    <wps:wsp>
                      <wps:cNvSpPr/>
                      <wps:spPr>
                        <a:xfrm>
                          <a:off x="0" y="0"/>
                          <a:ext cx="2773345" cy="643094"/>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NAYLON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5C1E4" id="Rectángulo 991" o:spid="_x0000_s1092" style="position:absolute;left:0;text-align:left;margin-left:-51.7pt;margin-top:30.55pt;width:218.35pt;height:50.6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" fillcolor="white [3201]" strokecolor="#f79646 [3209]" strokeweight="2pt">
                <v:textbox>
                  <w:txbxContent>
                    <w:p w:rsidR="00797B9A" w:rsidRDefault="00797B9A" w:rsidP="00EB71C2">
                      <w:pPr>
                        <w:jc w:val="center"/>
                      </w:pPr>
                      <w:r>
                        <w:t>NAYLON</w:t>
                      </w:r>
                    </w:p>
                  </w:txbxContent>
                </v:textbox>
              </v:rect>
            </w:pict>
          </mc:Fallback>
        </mc:AlternateContent>
      </w:r>
    </w:p>
    <w:p w:rsidR="00EB71C2" w:rsidRPr="00DA03B3" w:rsidRDefault="00EB71C2" w:rsidP="00EB71C2">
      <w:pPr>
        <w:jc w:val="center"/>
        <w:rPr>
          <w:rFonts w:ascii="Arial" w:hAnsi="Arial" w:cs="Arial"/>
          <w:b/>
          <w:sz w:val="24"/>
          <w:szCs w:val="24"/>
          <w:u w:val="single"/>
        </w:rPr>
      </w:pPr>
    </w:p>
    <w:p w:rsidR="00EB71C2" w:rsidRPr="00DA03B3" w:rsidRDefault="00EB71C2" w:rsidP="00EB71C2">
      <w:pPr>
        <w:jc w:val="center"/>
        <w:rPr>
          <w:rFonts w:ascii="Arial" w:hAnsi="Arial" w:cs="Arial"/>
          <w:b/>
          <w:sz w:val="24"/>
          <w:szCs w:val="24"/>
          <w:u w:val="single"/>
        </w:rPr>
      </w:pPr>
    </w:p>
    <w:p w:rsidR="00EB71C2" w:rsidRPr="00DA03B3" w:rsidRDefault="00EB71C2" w:rsidP="00EB71C2">
      <w:pPr>
        <w:jc w:val="center"/>
        <w:rPr>
          <w:rFonts w:ascii="Arial" w:hAnsi="Arial" w:cs="Arial"/>
          <w:b/>
          <w:sz w:val="24"/>
          <w:szCs w:val="24"/>
          <w:u w:val="single"/>
        </w:rPr>
      </w:pPr>
      <w:r w:rsidRPr="00DA03B3">
        <w:rPr>
          <w:rFonts w:ascii="Arial" w:hAnsi="Arial" w:cs="Arial"/>
          <w:noProof/>
          <w:sz w:val="24"/>
          <w:szCs w:val="24"/>
          <w:lang w:eastAsia="es-PE"/>
        </w:rPr>
        <w:drawing>
          <wp:anchor distT="0" distB="0" distL="114300" distR="114300" simplePos="0" relativeHeight="251908096" behindDoc="1" locked="0" layoutInCell="1" allowOverlap="1" wp14:anchorId="463F71E6" wp14:editId="0B014DC4">
            <wp:simplePos x="0" y="0"/>
            <wp:positionH relativeFrom="column">
              <wp:posOffset>717550</wp:posOffset>
            </wp:positionH>
            <wp:positionV relativeFrom="paragraph">
              <wp:posOffset>163830</wp:posOffset>
            </wp:positionV>
            <wp:extent cx="1899285" cy="1899285"/>
            <wp:effectExtent l="0" t="0" r="5715" b="5715"/>
            <wp:wrapNone/>
            <wp:docPr id="997" name="Imagen 99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928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03B3">
        <w:rPr>
          <w:rFonts w:ascii="Arial" w:hAnsi="Arial" w:cs="Arial"/>
          <w:b/>
          <w:noProof/>
          <w:sz w:val="24"/>
          <w:szCs w:val="24"/>
          <w:u w:val="single"/>
          <w:lang w:eastAsia="es-PE"/>
        </w:rPr>
        <mc:AlternateContent>
          <mc:Choice Requires="wps">
            <w:drawing>
              <wp:anchor distT="0" distB="0" distL="114300" distR="114300" simplePos="0" relativeHeight="251906048" behindDoc="0" locked="0" layoutInCell="1" allowOverlap="1" wp14:anchorId="4C11028A" wp14:editId="439B33A9">
                <wp:simplePos x="0" y="0"/>
                <wp:positionH relativeFrom="column">
                  <wp:posOffset>3270188</wp:posOffset>
                </wp:positionH>
                <wp:positionV relativeFrom="paragraph">
                  <wp:posOffset>4508</wp:posOffset>
                </wp:positionV>
                <wp:extent cx="2773345" cy="643094"/>
                <wp:effectExtent l="0" t="0" r="27305" b="24130"/>
                <wp:wrapNone/>
                <wp:docPr id="992" name="Rectángulo 992"/>
                <wp:cNvGraphicFramePr/>
                <a:graphic xmlns:a="http://schemas.openxmlformats.org/drawingml/2006/main">
                  <a:graphicData uri="http://schemas.microsoft.com/office/word/2010/wordprocessingShape">
                    <wps:wsp>
                      <wps:cNvSpPr/>
                      <wps:spPr>
                        <a:xfrm>
                          <a:off x="0" y="0"/>
                          <a:ext cx="2773345" cy="643094"/>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CAJA SORPRESA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1028A" id="Rectángulo 992" o:spid="_x0000_s1093" style="position:absolute;left:0;text-align:left;margin-left:257.5pt;margin-top:.35pt;width:218.35pt;height:50.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" fillcolor="white [3201]" strokecolor="#f79646 [3209]" strokeweight="2pt">
                <v:textbox>
                  <w:txbxContent>
                    <w:p w:rsidR="00797B9A" w:rsidRDefault="00797B9A" w:rsidP="00EB71C2">
                      <w:pPr>
                        <w:jc w:val="center"/>
                      </w:pPr>
                      <w:r>
                        <w:t>CAJA SORPRESA</w:t>
                      </w:r>
                    </w:p>
                  </w:txbxContent>
                </v:textbox>
              </v:rect>
            </w:pict>
          </mc:Fallback>
        </mc:AlternateContent>
      </w:r>
    </w:p>
    <w:p w:rsidR="00EB71C2" w:rsidRPr="00DA03B3" w:rsidRDefault="00EB71C2" w:rsidP="00EB71C2">
      <w:pPr>
        <w:jc w:val="center"/>
        <w:rPr>
          <w:rFonts w:ascii="Arial" w:hAnsi="Arial" w:cs="Arial"/>
          <w:b/>
          <w:sz w:val="24"/>
          <w:szCs w:val="24"/>
          <w:u w:val="single"/>
        </w:rPr>
      </w:pPr>
    </w:p>
    <w:p w:rsidR="00EB71C2" w:rsidRPr="00DA03B3" w:rsidRDefault="00EB71C2" w:rsidP="00EB71C2">
      <w:pPr>
        <w:jc w:val="center"/>
        <w:rPr>
          <w:rFonts w:ascii="Arial" w:hAnsi="Arial" w:cs="Arial"/>
          <w:b/>
          <w:sz w:val="24"/>
          <w:szCs w:val="24"/>
          <w:u w:val="single"/>
        </w:rPr>
      </w:pPr>
    </w:p>
    <w:p w:rsidR="00EB71C2" w:rsidRPr="00DA03B3" w:rsidRDefault="00EB71C2" w:rsidP="00EB71C2">
      <w:pPr>
        <w:jc w:val="center"/>
        <w:rPr>
          <w:rFonts w:ascii="Arial" w:hAnsi="Arial" w:cs="Arial"/>
          <w:b/>
          <w:sz w:val="24"/>
          <w:szCs w:val="24"/>
          <w:u w:val="single"/>
        </w:rPr>
      </w:pPr>
      <w:r w:rsidRPr="00DA03B3">
        <w:rPr>
          <w:rFonts w:ascii="Arial" w:hAnsi="Arial" w:cs="Arial"/>
          <w:b/>
          <w:noProof/>
          <w:sz w:val="24"/>
          <w:szCs w:val="24"/>
          <w:u w:val="single"/>
          <w:lang w:eastAsia="es-PE"/>
        </w:rPr>
        <mc:AlternateContent>
          <mc:Choice Requires="wps">
            <w:drawing>
              <wp:anchor distT="0" distB="0" distL="114300" distR="114300" simplePos="0" relativeHeight="251909120" behindDoc="0" locked="0" layoutInCell="1" allowOverlap="1" wp14:anchorId="3419B7D5" wp14:editId="59AE2D43">
                <wp:simplePos x="0" y="0"/>
                <wp:positionH relativeFrom="column">
                  <wp:posOffset>2296683</wp:posOffset>
                </wp:positionH>
                <wp:positionV relativeFrom="paragraph">
                  <wp:posOffset>15359</wp:posOffset>
                </wp:positionV>
                <wp:extent cx="2773345" cy="643094"/>
                <wp:effectExtent l="0" t="0" r="27305" b="24130"/>
                <wp:wrapNone/>
                <wp:docPr id="993" name="Rectángulo 993"/>
                <wp:cNvGraphicFramePr/>
                <a:graphic xmlns:a="http://schemas.openxmlformats.org/drawingml/2006/main">
                  <a:graphicData uri="http://schemas.microsoft.com/office/word/2010/wordprocessingShape">
                    <wps:wsp>
                      <wps:cNvSpPr/>
                      <wps:spPr>
                        <a:xfrm>
                          <a:off x="0" y="0"/>
                          <a:ext cx="2773345" cy="643094"/>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CORCHOS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9B7D5" id="Rectángulo 993" o:spid="_x0000_s1094" style="position:absolute;left:0;text-align:left;margin-left:180.85pt;margin-top:1.2pt;width:218.35pt;height:50.6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" fillcolor="white [3201]" strokecolor="#f79646 [3209]" strokeweight="2pt">
                <v:textbox>
                  <w:txbxContent>
                    <w:p w:rsidR="00797B9A" w:rsidRDefault="00797B9A" w:rsidP="00EB71C2">
                      <w:pPr>
                        <w:jc w:val="center"/>
                      </w:pPr>
                      <w:r>
                        <w:t xml:space="preserve">CORCHOS </w:t>
                      </w:r>
                    </w:p>
                  </w:txbxContent>
                </v:textbox>
              </v:rect>
            </w:pict>
          </mc:Fallback>
        </mc:AlternateContent>
      </w:r>
    </w:p>
    <w:p w:rsidR="00EB71C2" w:rsidRPr="00DA03B3" w:rsidRDefault="00EB71C2" w:rsidP="00EB71C2">
      <w:pPr>
        <w:jc w:val="center"/>
        <w:rPr>
          <w:rFonts w:ascii="Arial" w:hAnsi="Arial" w:cs="Arial"/>
          <w:b/>
          <w:sz w:val="24"/>
          <w:szCs w:val="24"/>
          <w:u w:val="single"/>
        </w:rPr>
      </w:pPr>
    </w:p>
    <w:p w:rsidR="00EB71C2" w:rsidRDefault="00EB71C2" w:rsidP="00EB71C2">
      <w:pPr>
        <w:jc w:val="center"/>
        <w:rPr>
          <w:rFonts w:ascii="Arial" w:hAnsi="Arial" w:cs="Arial"/>
          <w:b/>
          <w:sz w:val="28"/>
          <w:u w:val="single"/>
        </w:rPr>
      </w:pPr>
    </w:p>
    <w:p w:rsidR="00EB71C2" w:rsidRDefault="00EB71C2" w:rsidP="00EB71C2">
      <w:pPr>
        <w:jc w:val="center"/>
        <w:rPr>
          <w:rFonts w:ascii="Arial" w:hAnsi="Arial" w:cs="Arial"/>
          <w:b/>
          <w:sz w:val="28"/>
          <w:u w:val="single"/>
        </w:rPr>
      </w:pPr>
    </w:p>
    <w:p w:rsidR="00EB71C2" w:rsidRDefault="00EB71C2"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CE53FD" w:rsidRDefault="00CE53FD" w:rsidP="00EB71C2">
      <w:pPr>
        <w:rPr>
          <w:rFonts w:ascii="Arial" w:eastAsiaTheme="minorEastAsia" w:hAnsi="Arial" w:cs="Arial"/>
          <w:b/>
          <w:color w:val="000000"/>
          <w:sz w:val="24"/>
          <w:szCs w:val="24"/>
          <w:lang w:eastAsia="es-PE"/>
        </w:rPr>
      </w:pPr>
    </w:p>
    <w:p w:rsidR="00EB71C2" w:rsidRDefault="00EB71C2" w:rsidP="00EB71C2">
      <w:pPr>
        <w:jc w:val="center"/>
        <w:rPr>
          <w:rFonts w:ascii="Arial" w:hAnsi="Arial" w:cs="Arial"/>
          <w:b/>
          <w:sz w:val="24"/>
          <w:szCs w:val="24"/>
          <w:u w:val="single"/>
        </w:rPr>
      </w:pPr>
      <w:r w:rsidRPr="00DA03B3">
        <w:rPr>
          <w:rFonts w:ascii="Arial" w:hAnsi="Arial" w:cs="Arial"/>
          <w:b/>
          <w:sz w:val="24"/>
          <w:szCs w:val="24"/>
          <w:u w:val="single"/>
        </w:rPr>
        <w:lastRenderedPageBreak/>
        <w:t>SESIÓN N°</w:t>
      </w:r>
      <w:r>
        <w:rPr>
          <w:rFonts w:ascii="Arial" w:hAnsi="Arial" w:cs="Arial"/>
          <w:b/>
          <w:sz w:val="24"/>
          <w:szCs w:val="24"/>
          <w:u w:val="single"/>
        </w:rPr>
        <w:t>19</w:t>
      </w:r>
      <w:r w:rsidRPr="00DA03B3">
        <w:rPr>
          <w:rFonts w:ascii="Arial" w:hAnsi="Arial" w:cs="Arial"/>
          <w:b/>
          <w:sz w:val="24"/>
          <w:szCs w:val="24"/>
          <w:u w:val="single"/>
        </w:rPr>
        <w:t>:</w:t>
      </w:r>
    </w:p>
    <w:p w:rsidR="00105C50" w:rsidRDefault="00105C50" w:rsidP="00105C50">
      <w:pPr>
        <w:jc w:val="center"/>
        <w:rPr>
          <w:rFonts w:ascii="Arial" w:hAnsi="Arial" w:cs="Arial"/>
          <w:sz w:val="24"/>
          <w:szCs w:val="24"/>
          <w:u w:val="single"/>
        </w:rPr>
      </w:pPr>
    </w:p>
    <w:p w:rsidR="00105C50" w:rsidRPr="00105C50" w:rsidRDefault="00105C50" w:rsidP="00301CCC">
      <w:pPr>
        <w:pStyle w:val="Prrafodelista"/>
        <w:numPr>
          <w:ilvl w:val="0"/>
          <w:numId w:val="115"/>
        </w:numPr>
        <w:spacing w:line="240" w:lineRule="auto"/>
        <w:rPr>
          <w:rFonts w:ascii="Arial" w:hAnsi="Arial" w:cs="Arial"/>
          <w:b/>
          <w:sz w:val="24"/>
          <w:szCs w:val="24"/>
        </w:rPr>
      </w:pPr>
      <w:r w:rsidRPr="00105C50">
        <w:rPr>
          <w:rFonts w:ascii="Arial" w:hAnsi="Arial" w:cs="Arial"/>
          <w:b/>
          <w:sz w:val="24"/>
          <w:szCs w:val="24"/>
        </w:rPr>
        <w:t>DATOS INFORMATIVOS:</w:t>
      </w:r>
    </w:p>
    <w:p w:rsidR="00105C50" w:rsidRDefault="00105C50" w:rsidP="00105C50">
      <w:pPr>
        <w:spacing w:line="240" w:lineRule="auto"/>
        <w:ind w:left="1080"/>
        <w:contextualSpacing/>
        <w:rPr>
          <w:rFonts w:ascii="Arial" w:hAnsi="Arial" w:cs="Arial"/>
          <w:sz w:val="24"/>
          <w:szCs w:val="24"/>
        </w:rPr>
      </w:pPr>
    </w:p>
    <w:p w:rsidR="00105C50" w:rsidRDefault="00105C50" w:rsidP="00301CCC">
      <w:pPr>
        <w:pStyle w:val="Prrafodelista"/>
        <w:numPr>
          <w:ilvl w:val="1"/>
          <w:numId w:val="116"/>
        </w:numPr>
        <w:spacing w:after="0" w:line="240" w:lineRule="auto"/>
        <w:rPr>
          <w:rFonts w:ascii="Arial" w:hAnsi="Arial" w:cs="Arial"/>
          <w:b/>
          <w:sz w:val="24"/>
          <w:szCs w:val="24"/>
        </w:rPr>
      </w:pPr>
      <w:r>
        <w:rPr>
          <w:rFonts w:ascii="Arial" w:hAnsi="Arial" w:cs="Arial"/>
          <w:b/>
          <w:sz w:val="24"/>
          <w:szCs w:val="24"/>
          <w:lang w:val="es-ES_tradnl"/>
        </w:rPr>
        <w:t>Institución Educativa</w:t>
      </w:r>
      <w:r>
        <w:rPr>
          <w:rFonts w:ascii="Arial" w:hAnsi="Arial" w:cs="Arial"/>
          <w:sz w:val="24"/>
          <w:szCs w:val="24"/>
          <w:lang w:val="es-ES_tradnl"/>
        </w:rPr>
        <w:t>:</w:t>
      </w:r>
      <w:r>
        <w:rPr>
          <w:rFonts w:ascii="Arial" w:hAnsi="Arial" w:cs="Arial"/>
          <w:b/>
          <w:sz w:val="24"/>
          <w:szCs w:val="24"/>
        </w:rPr>
        <w:t xml:space="preserve">   </w:t>
      </w:r>
      <w:r>
        <w:rPr>
          <w:rFonts w:ascii="Arial" w:hAnsi="Arial" w:cs="Arial"/>
          <w:sz w:val="24"/>
          <w:szCs w:val="24"/>
        </w:rPr>
        <w:t>I.E.I. Nº 047 Capullitos de María.</w:t>
      </w:r>
    </w:p>
    <w:p w:rsidR="00105C50" w:rsidRDefault="00105C50" w:rsidP="00301CCC">
      <w:pPr>
        <w:numPr>
          <w:ilvl w:val="1"/>
          <w:numId w:val="116"/>
        </w:numPr>
        <w:spacing w:after="0" w:line="240" w:lineRule="auto"/>
        <w:rPr>
          <w:rFonts w:ascii="Arial" w:hAnsi="Arial" w:cs="Arial"/>
          <w:b/>
          <w:sz w:val="24"/>
          <w:szCs w:val="24"/>
        </w:rPr>
      </w:pPr>
      <w:r>
        <w:rPr>
          <w:rFonts w:ascii="Arial" w:hAnsi="Arial" w:cs="Arial"/>
          <w:b/>
          <w:sz w:val="24"/>
          <w:szCs w:val="24"/>
        </w:rPr>
        <w:t xml:space="preserve">Edad: </w:t>
      </w:r>
      <w:r>
        <w:rPr>
          <w:rFonts w:ascii="Arial" w:hAnsi="Arial" w:cs="Arial"/>
          <w:sz w:val="24"/>
          <w:szCs w:val="24"/>
        </w:rPr>
        <w:t>5 años</w:t>
      </w:r>
    </w:p>
    <w:p w:rsidR="00105C50" w:rsidRDefault="00105C50" w:rsidP="00301CCC">
      <w:pPr>
        <w:numPr>
          <w:ilvl w:val="1"/>
          <w:numId w:val="116"/>
        </w:numPr>
        <w:spacing w:after="0" w:line="240" w:lineRule="auto"/>
        <w:rPr>
          <w:rFonts w:ascii="Arial" w:hAnsi="Arial" w:cs="Arial"/>
          <w:sz w:val="24"/>
          <w:szCs w:val="24"/>
        </w:rPr>
      </w:pPr>
      <w:r>
        <w:rPr>
          <w:rFonts w:ascii="Arial" w:hAnsi="Arial" w:cs="Arial"/>
          <w:b/>
          <w:sz w:val="24"/>
          <w:szCs w:val="24"/>
        </w:rPr>
        <w:t xml:space="preserve">Turno: </w:t>
      </w:r>
      <w:r>
        <w:rPr>
          <w:rFonts w:ascii="Arial" w:hAnsi="Arial" w:cs="Arial"/>
          <w:sz w:val="24"/>
          <w:szCs w:val="24"/>
        </w:rPr>
        <w:t>TARDE</w:t>
      </w:r>
    </w:p>
    <w:p w:rsidR="00105C50" w:rsidRDefault="00105C50" w:rsidP="00301CCC">
      <w:pPr>
        <w:pStyle w:val="Prrafodelista"/>
        <w:numPr>
          <w:ilvl w:val="1"/>
          <w:numId w:val="116"/>
        </w:numPr>
        <w:spacing w:after="0" w:line="240" w:lineRule="auto"/>
        <w:rPr>
          <w:rFonts w:ascii="Arial" w:hAnsi="Arial" w:cs="Arial"/>
          <w:b/>
          <w:sz w:val="24"/>
          <w:szCs w:val="24"/>
        </w:rPr>
      </w:pPr>
      <w:r>
        <w:rPr>
          <w:rFonts w:ascii="Arial" w:hAnsi="Arial" w:cs="Arial"/>
          <w:b/>
          <w:sz w:val="24"/>
          <w:szCs w:val="24"/>
        </w:rPr>
        <w:t>Área</w:t>
      </w:r>
      <w:r>
        <w:rPr>
          <w:rFonts w:ascii="Arial" w:hAnsi="Arial" w:cs="Arial"/>
          <w:sz w:val="24"/>
          <w:szCs w:val="24"/>
        </w:rPr>
        <w:t>:</w:t>
      </w:r>
      <w:r>
        <w:rPr>
          <w:rFonts w:ascii="Arial" w:hAnsi="Arial" w:cs="Arial"/>
          <w:b/>
          <w:sz w:val="24"/>
          <w:szCs w:val="24"/>
        </w:rPr>
        <w:t xml:space="preserve"> </w:t>
      </w:r>
      <w:r>
        <w:rPr>
          <w:rFonts w:ascii="Arial" w:hAnsi="Arial" w:cs="Arial"/>
          <w:sz w:val="24"/>
          <w:szCs w:val="24"/>
        </w:rPr>
        <w:t xml:space="preserve">Comunicación </w:t>
      </w:r>
    </w:p>
    <w:p w:rsidR="00105C50" w:rsidRDefault="00105C50" w:rsidP="00301CCC">
      <w:pPr>
        <w:pStyle w:val="Prrafodelista"/>
        <w:numPr>
          <w:ilvl w:val="1"/>
          <w:numId w:val="116"/>
        </w:numPr>
        <w:spacing w:after="0" w:line="240" w:lineRule="auto"/>
        <w:rPr>
          <w:rFonts w:ascii="Arial" w:hAnsi="Arial" w:cs="Arial"/>
          <w:b/>
          <w:sz w:val="24"/>
          <w:szCs w:val="24"/>
          <w:u w:val="single"/>
        </w:rPr>
      </w:pPr>
      <w:r>
        <w:rPr>
          <w:rFonts w:ascii="Arial" w:hAnsi="Arial" w:cs="Arial"/>
          <w:b/>
          <w:sz w:val="24"/>
          <w:szCs w:val="24"/>
        </w:rPr>
        <w:t xml:space="preserve">Tema: </w:t>
      </w:r>
      <w:r w:rsidRPr="0020155B">
        <w:rPr>
          <w:rFonts w:ascii="Arial" w:hAnsi="Arial" w:cs="Arial"/>
          <w:sz w:val="24"/>
          <w:szCs w:val="24"/>
        </w:rPr>
        <w:t>“</w:t>
      </w:r>
      <w:r w:rsidR="0020155B" w:rsidRPr="0020155B">
        <w:rPr>
          <w:rFonts w:ascii="Arial" w:hAnsi="Arial" w:cs="Arial"/>
          <w:sz w:val="24"/>
          <w:szCs w:val="24"/>
        </w:rPr>
        <w:t>Juego simbólico</w:t>
      </w:r>
      <w:r w:rsidRPr="0020155B">
        <w:rPr>
          <w:rFonts w:ascii="Arial" w:hAnsi="Arial" w:cs="Arial"/>
          <w:sz w:val="24"/>
          <w:szCs w:val="24"/>
        </w:rPr>
        <w:t>”</w:t>
      </w:r>
    </w:p>
    <w:p w:rsidR="00105C50" w:rsidRDefault="00105C50" w:rsidP="00301CCC">
      <w:pPr>
        <w:pStyle w:val="Prrafodelista"/>
        <w:numPr>
          <w:ilvl w:val="1"/>
          <w:numId w:val="116"/>
        </w:numPr>
        <w:spacing w:after="0" w:line="240" w:lineRule="auto"/>
        <w:rPr>
          <w:rFonts w:ascii="Arial" w:hAnsi="Arial" w:cs="Arial"/>
          <w:sz w:val="24"/>
          <w:szCs w:val="24"/>
        </w:rPr>
      </w:pPr>
      <w:r>
        <w:rPr>
          <w:rFonts w:ascii="Arial" w:hAnsi="Arial" w:cs="Arial"/>
          <w:b/>
          <w:sz w:val="24"/>
          <w:szCs w:val="24"/>
        </w:rPr>
        <w:t xml:space="preserve">Fecha:   </w:t>
      </w:r>
      <w:r>
        <w:rPr>
          <w:rFonts w:ascii="Arial" w:eastAsia="Times New Roman" w:hAnsi="Arial" w:cs="Arial"/>
          <w:sz w:val="24"/>
          <w:szCs w:val="24"/>
        </w:rPr>
        <w:t>9  de septiembre del 2016</w:t>
      </w:r>
      <w:r>
        <w:rPr>
          <w:rFonts w:ascii="Arial" w:hAnsi="Arial" w:cs="Arial"/>
          <w:b/>
          <w:sz w:val="24"/>
          <w:szCs w:val="24"/>
        </w:rPr>
        <w:t xml:space="preserve">                                         </w:t>
      </w:r>
    </w:p>
    <w:p w:rsidR="00105C50" w:rsidRDefault="00105C50" w:rsidP="00301CCC">
      <w:pPr>
        <w:pStyle w:val="Prrafodelista"/>
        <w:numPr>
          <w:ilvl w:val="1"/>
          <w:numId w:val="116"/>
        </w:numPr>
        <w:spacing w:after="0" w:line="240" w:lineRule="auto"/>
        <w:rPr>
          <w:rFonts w:ascii="Arial" w:hAnsi="Arial" w:cs="Arial"/>
          <w:b/>
          <w:sz w:val="24"/>
          <w:szCs w:val="24"/>
        </w:rPr>
      </w:pPr>
      <w:r>
        <w:rPr>
          <w:rFonts w:ascii="Arial" w:hAnsi="Arial" w:cs="Arial"/>
          <w:b/>
          <w:sz w:val="24"/>
          <w:szCs w:val="24"/>
        </w:rPr>
        <w:t xml:space="preserve">Profesora de aula:   </w:t>
      </w:r>
      <w:r>
        <w:rPr>
          <w:rFonts w:ascii="Arial" w:hAnsi="Arial" w:cs="Arial"/>
          <w:sz w:val="24"/>
          <w:szCs w:val="24"/>
        </w:rPr>
        <w:t>Stany Heredia Rivas</w:t>
      </w:r>
      <w:r>
        <w:rPr>
          <w:rFonts w:ascii="Arial" w:hAnsi="Arial" w:cs="Arial"/>
          <w:sz w:val="24"/>
          <w:szCs w:val="24"/>
          <w:lang w:val="es-ES_tradnl"/>
        </w:rPr>
        <w:t xml:space="preserve">                    </w:t>
      </w:r>
      <w:r>
        <w:rPr>
          <w:rFonts w:ascii="Arial" w:hAnsi="Arial" w:cs="Arial"/>
          <w:b/>
          <w:sz w:val="24"/>
          <w:szCs w:val="24"/>
        </w:rPr>
        <w:t xml:space="preserve">                   </w:t>
      </w:r>
    </w:p>
    <w:p w:rsidR="00105C50" w:rsidRDefault="00105C50" w:rsidP="00301CCC">
      <w:pPr>
        <w:pStyle w:val="Prrafodelista"/>
        <w:numPr>
          <w:ilvl w:val="1"/>
          <w:numId w:val="116"/>
        </w:numPr>
        <w:spacing w:after="0" w:line="240" w:lineRule="auto"/>
        <w:rPr>
          <w:rFonts w:ascii="Arial" w:hAnsi="Arial" w:cs="Arial"/>
          <w:b/>
          <w:sz w:val="24"/>
          <w:szCs w:val="24"/>
        </w:rPr>
      </w:pPr>
      <w:del w:id="99" w:author="Pissani Fupuy" w:date="2017-02-14T23:39:00Z">
        <w:r w:rsidDel="00D238EF">
          <w:rPr>
            <w:rFonts w:ascii="Arial" w:hAnsi="Arial" w:cs="Arial"/>
            <w:b/>
            <w:sz w:val="24"/>
            <w:szCs w:val="24"/>
          </w:rPr>
          <w:delText>Alumna practicante</w:delText>
        </w:r>
      </w:del>
      <w:ins w:id="100" w:author="Pissani Fupuy" w:date="2017-02-14T23:39:00Z">
        <w:r w:rsidR="00D238EF">
          <w:rPr>
            <w:rFonts w:ascii="Arial" w:hAnsi="Arial" w:cs="Arial"/>
            <w:b/>
            <w:sz w:val="24"/>
            <w:szCs w:val="24"/>
          </w:rPr>
          <w:t>Investigadoras</w:t>
        </w:r>
      </w:ins>
      <w:r>
        <w:rPr>
          <w:rFonts w:ascii="Arial" w:hAnsi="Arial" w:cs="Arial"/>
          <w:b/>
          <w:sz w:val="24"/>
          <w:szCs w:val="24"/>
        </w:rPr>
        <w:t xml:space="preserve">:       </w:t>
      </w:r>
      <w:r>
        <w:rPr>
          <w:rFonts w:ascii="Arial" w:hAnsi="Arial" w:cs="Arial"/>
          <w:sz w:val="24"/>
          <w:szCs w:val="24"/>
        </w:rPr>
        <w:t xml:space="preserve">       Chacón Araujo, Silvia Tatiana</w:t>
      </w:r>
    </w:p>
    <w:p w:rsidR="00105C50" w:rsidRDefault="00105C50" w:rsidP="00105C50">
      <w:pPr>
        <w:pStyle w:val="Prrafodelista"/>
        <w:spacing w:after="0" w:line="240" w:lineRule="auto"/>
        <w:ind w:left="5103"/>
        <w:rPr>
          <w:rFonts w:ascii="Arial" w:hAnsi="Arial" w:cs="Arial"/>
          <w:sz w:val="24"/>
          <w:szCs w:val="24"/>
        </w:rPr>
      </w:pPr>
      <w:r>
        <w:rPr>
          <w:rFonts w:ascii="Arial" w:hAnsi="Arial" w:cs="Arial"/>
          <w:sz w:val="24"/>
          <w:szCs w:val="24"/>
        </w:rPr>
        <w:t>Pissani Fupuy Liliana Patricia</w:t>
      </w:r>
    </w:p>
    <w:p w:rsidR="00105C50" w:rsidRDefault="00105C50" w:rsidP="00105C50">
      <w:pPr>
        <w:pStyle w:val="Prrafodelista"/>
        <w:spacing w:line="360" w:lineRule="auto"/>
        <w:ind w:left="1500"/>
        <w:rPr>
          <w:rFonts w:ascii="Arial" w:hAnsi="Arial" w:cs="Arial"/>
          <w:sz w:val="24"/>
          <w:szCs w:val="24"/>
        </w:rPr>
      </w:pPr>
    </w:p>
    <w:p w:rsidR="00105C50" w:rsidRPr="00105C50" w:rsidRDefault="00105C50" w:rsidP="00301CCC">
      <w:pPr>
        <w:numPr>
          <w:ilvl w:val="0"/>
          <w:numId w:val="115"/>
        </w:numPr>
        <w:spacing w:after="0" w:line="240" w:lineRule="auto"/>
        <w:contextualSpacing/>
        <w:rPr>
          <w:rFonts w:ascii="Arial" w:hAnsi="Arial" w:cs="Arial"/>
          <w:b/>
          <w:sz w:val="24"/>
          <w:szCs w:val="24"/>
        </w:rPr>
      </w:pPr>
      <w:r w:rsidRPr="00105C50">
        <w:rPr>
          <w:rFonts w:ascii="Arial" w:hAnsi="Arial" w:cs="Arial"/>
          <w:b/>
          <w:sz w:val="24"/>
          <w:szCs w:val="24"/>
        </w:rPr>
        <w:t>DATOS INFORMATIVOS DE LA SESIÓN:</w:t>
      </w:r>
    </w:p>
    <w:p w:rsidR="00105C50" w:rsidRDefault="00105C50" w:rsidP="00105C50">
      <w:pPr>
        <w:spacing w:after="0" w:line="240" w:lineRule="auto"/>
        <w:ind w:left="1080"/>
        <w:contextualSpacing/>
        <w:rPr>
          <w:rFonts w:ascii="Arial" w:hAnsi="Arial" w:cs="Arial"/>
          <w:sz w:val="24"/>
          <w:szCs w:val="24"/>
        </w:rPr>
      </w:pPr>
    </w:p>
    <w:p w:rsidR="00105C50" w:rsidRDefault="00105C50" w:rsidP="00301CCC">
      <w:pPr>
        <w:pStyle w:val="Prrafodelista"/>
        <w:numPr>
          <w:ilvl w:val="1"/>
          <w:numId w:val="117"/>
        </w:numPr>
        <w:spacing w:after="0" w:line="240" w:lineRule="auto"/>
        <w:rPr>
          <w:rFonts w:ascii="Arial" w:hAnsi="Arial" w:cs="Arial"/>
          <w:sz w:val="24"/>
          <w:szCs w:val="24"/>
          <w:lang w:val="es-ES_tradnl"/>
        </w:rPr>
      </w:pPr>
      <w:r>
        <w:rPr>
          <w:rFonts w:ascii="Arial" w:hAnsi="Arial" w:cs="Arial"/>
          <w:sz w:val="24"/>
          <w:szCs w:val="24"/>
          <w:lang w:val="es-ES_tradnl"/>
        </w:rPr>
        <w:t>Denominación de la Actividad:</w:t>
      </w:r>
    </w:p>
    <w:p w:rsidR="00105C50" w:rsidRDefault="00105C50" w:rsidP="00105C50">
      <w:pPr>
        <w:spacing w:after="0" w:line="240" w:lineRule="auto"/>
        <w:ind w:left="3686"/>
        <w:rPr>
          <w:rFonts w:ascii="Arial" w:hAnsi="Arial" w:cs="Arial"/>
          <w:sz w:val="24"/>
          <w:szCs w:val="24"/>
          <w:lang w:val="es-ES_tradnl"/>
        </w:rPr>
      </w:pPr>
      <w:r>
        <w:rPr>
          <w:rFonts w:ascii="Arial" w:hAnsi="Arial" w:cs="Arial"/>
          <w:b/>
          <w:sz w:val="24"/>
          <w:szCs w:val="24"/>
        </w:rPr>
        <w:t>“Transformamos nuestro salón en una guardería”</w:t>
      </w:r>
    </w:p>
    <w:p w:rsidR="00105C50" w:rsidRDefault="00105C50" w:rsidP="00301CCC">
      <w:pPr>
        <w:pStyle w:val="Prrafodelista"/>
        <w:numPr>
          <w:ilvl w:val="1"/>
          <w:numId w:val="117"/>
        </w:numPr>
        <w:spacing w:after="0" w:line="240" w:lineRule="auto"/>
        <w:rPr>
          <w:rFonts w:ascii="Arial" w:hAnsi="Arial" w:cs="Arial"/>
          <w:sz w:val="24"/>
          <w:szCs w:val="24"/>
          <w:lang w:val="es-ES_tradnl"/>
        </w:rPr>
      </w:pPr>
      <w:r>
        <w:rPr>
          <w:rFonts w:ascii="Arial" w:hAnsi="Arial" w:cs="Arial"/>
          <w:sz w:val="24"/>
          <w:szCs w:val="24"/>
          <w:lang w:val="es-ES_tradnl"/>
        </w:rPr>
        <w:t>Justificación</w:t>
      </w:r>
    </w:p>
    <w:p w:rsidR="00105C50" w:rsidRDefault="00105C50" w:rsidP="00105C50">
      <w:pPr>
        <w:spacing w:line="360" w:lineRule="auto"/>
        <w:ind w:left="1276"/>
        <w:rPr>
          <w:rFonts w:ascii="Arial" w:hAnsi="Arial" w:cs="Arial"/>
          <w:sz w:val="24"/>
          <w:szCs w:val="24"/>
        </w:rPr>
      </w:pPr>
    </w:p>
    <w:p w:rsidR="00105C50" w:rsidRDefault="00105C50" w:rsidP="00105C50">
      <w:pPr>
        <w:spacing w:line="360" w:lineRule="auto"/>
        <w:ind w:left="1276"/>
        <w:jc w:val="both"/>
        <w:rPr>
          <w:rFonts w:ascii="Arial" w:hAnsi="Arial" w:cs="Arial"/>
          <w:sz w:val="24"/>
          <w:szCs w:val="24"/>
        </w:rPr>
      </w:pPr>
      <w:r>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simbólico, ellos pondrán su imaginación y le darán vida a objetos de vida cotidiana.</w:t>
      </w:r>
    </w:p>
    <w:p w:rsidR="00105C50" w:rsidRDefault="00105C50" w:rsidP="00105C50">
      <w:pPr>
        <w:spacing w:line="360" w:lineRule="auto"/>
        <w:ind w:left="1276"/>
        <w:jc w:val="both"/>
        <w:rPr>
          <w:rFonts w:ascii="Arial" w:hAnsi="Arial" w:cs="Arial"/>
          <w:sz w:val="24"/>
          <w:szCs w:val="24"/>
        </w:rPr>
      </w:pPr>
    </w:p>
    <w:p w:rsidR="00105C50" w:rsidRDefault="00105C50" w:rsidP="00301CCC">
      <w:pPr>
        <w:numPr>
          <w:ilvl w:val="1"/>
          <w:numId w:val="117"/>
        </w:numPr>
        <w:spacing w:after="0" w:line="240" w:lineRule="auto"/>
        <w:rPr>
          <w:rFonts w:ascii="Arial" w:hAnsi="Arial" w:cs="Arial"/>
          <w:sz w:val="24"/>
          <w:szCs w:val="24"/>
          <w:lang w:val="es-ES_tradnl"/>
        </w:rPr>
      </w:pPr>
      <w:r>
        <w:rPr>
          <w:rFonts w:ascii="Arial" w:hAnsi="Arial" w:cs="Arial"/>
          <w:sz w:val="24"/>
          <w:szCs w:val="24"/>
          <w:lang w:val="es-ES_tradnl"/>
        </w:rPr>
        <w:t>Duración:</w:t>
      </w:r>
    </w:p>
    <w:p w:rsidR="00105C50" w:rsidRDefault="00105C50" w:rsidP="00301CCC">
      <w:pPr>
        <w:pStyle w:val="Prrafodelista"/>
        <w:numPr>
          <w:ilvl w:val="0"/>
          <w:numId w:val="118"/>
        </w:numPr>
        <w:spacing w:before="240"/>
        <w:rPr>
          <w:rFonts w:ascii="Arial" w:hAnsi="Arial" w:cs="Arial"/>
          <w:sz w:val="24"/>
          <w:szCs w:val="24"/>
        </w:rPr>
      </w:pPr>
      <w:r>
        <w:rPr>
          <w:rFonts w:ascii="Arial" w:hAnsi="Arial" w:cs="Arial"/>
          <w:sz w:val="24"/>
          <w:szCs w:val="24"/>
        </w:rPr>
        <w:t>minutos</w:t>
      </w:r>
    </w:p>
    <w:p w:rsidR="00105C50" w:rsidRDefault="00105C50" w:rsidP="00105C50">
      <w:pPr>
        <w:pStyle w:val="Prrafodelista"/>
        <w:spacing w:before="240"/>
        <w:ind w:left="2832"/>
        <w:rPr>
          <w:rFonts w:ascii="Arial" w:hAnsi="Arial" w:cs="Arial"/>
          <w:sz w:val="24"/>
          <w:szCs w:val="24"/>
        </w:rPr>
      </w:pPr>
    </w:p>
    <w:p w:rsidR="00105C50" w:rsidRPr="00105C50" w:rsidRDefault="00105C50" w:rsidP="00301CCC">
      <w:pPr>
        <w:pStyle w:val="Prrafodelista"/>
        <w:numPr>
          <w:ilvl w:val="0"/>
          <w:numId w:val="115"/>
        </w:numPr>
        <w:spacing w:before="240" w:after="160" w:line="256" w:lineRule="auto"/>
        <w:rPr>
          <w:rFonts w:ascii="Arial" w:hAnsi="Arial" w:cs="Arial"/>
          <w:b/>
          <w:sz w:val="24"/>
          <w:szCs w:val="24"/>
        </w:rPr>
      </w:pPr>
      <w:r w:rsidRPr="00105C50">
        <w:rPr>
          <w:rFonts w:ascii="Arial" w:hAnsi="Arial" w:cs="Arial"/>
          <w:b/>
          <w:sz w:val="24"/>
          <w:szCs w:val="24"/>
        </w:rPr>
        <w:t>INDICADOR DE EVALUACIÓN:</w:t>
      </w:r>
    </w:p>
    <w:p w:rsidR="00105C50" w:rsidRDefault="00105C50" w:rsidP="00105C50">
      <w:pPr>
        <w:pStyle w:val="Prrafodelista"/>
        <w:spacing w:before="240"/>
        <w:ind w:left="2160"/>
        <w:rPr>
          <w:rFonts w:ascii="Arial" w:hAnsi="Arial" w:cs="Arial"/>
          <w:sz w:val="24"/>
          <w:szCs w:val="24"/>
        </w:rPr>
      </w:pPr>
    </w:p>
    <w:p w:rsidR="00105C50" w:rsidRDefault="00105C50" w:rsidP="00105C50">
      <w:pPr>
        <w:pStyle w:val="Prrafodelista"/>
        <w:spacing w:before="240"/>
        <w:ind w:left="2835"/>
        <w:rPr>
          <w:rFonts w:ascii="Arial" w:hAnsi="Arial" w:cs="Arial"/>
          <w:sz w:val="24"/>
          <w:szCs w:val="24"/>
        </w:rPr>
      </w:pPr>
      <w:r>
        <w:rPr>
          <w:rFonts w:ascii="Arial" w:hAnsi="Arial" w:cs="Arial"/>
          <w:sz w:val="24"/>
          <w:szCs w:val="24"/>
        </w:rPr>
        <w:t>Explora libremente su cuerpo, el espacio y los objetos en su juego simbólico de representación.</w:t>
      </w:r>
    </w:p>
    <w:p w:rsidR="00105C50" w:rsidRDefault="00105C50" w:rsidP="00105C50">
      <w:pPr>
        <w:jc w:val="center"/>
        <w:rPr>
          <w:rFonts w:ascii="Arial" w:hAnsi="Arial" w:cs="Arial"/>
          <w:sz w:val="24"/>
          <w:szCs w:val="24"/>
          <w:u w:val="single"/>
        </w:rPr>
      </w:pPr>
    </w:p>
    <w:p w:rsidR="00105C50" w:rsidRDefault="00105C50" w:rsidP="00105C50">
      <w:pPr>
        <w:jc w:val="center"/>
        <w:rPr>
          <w:rFonts w:ascii="Arial" w:hAnsi="Arial" w:cs="Arial"/>
          <w:sz w:val="24"/>
          <w:szCs w:val="24"/>
          <w:u w:val="single"/>
        </w:rPr>
      </w:pPr>
    </w:p>
    <w:p w:rsidR="00105C50" w:rsidRPr="00105C50" w:rsidRDefault="00105C50" w:rsidP="00301CCC">
      <w:pPr>
        <w:pStyle w:val="Prrafodelista"/>
        <w:numPr>
          <w:ilvl w:val="0"/>
          <w:numId w:val="115"/>
        </w:numPr>
        <w:spacing w:after="0" w:line="240" w:lineRule="auto"/>
        <w:rPr>
          <w:rFonts w:ascii="Arial" w:hAnsi="Arial" w:cs="Arial"/>
          <w:b/>
          <w:sz w:val="24"/>
          <w:szCs w:val="24"/>
        </w:rPr>
      </w:pPr>
      <w:r w:rsidRPr="00105C50">
        <w:rPr>
          <w:rFonts w:ascii="Arial" w:hAnsi="Arial" w:cs="Arial"/>
          <w:b/>
          <w:sz w:val="24"/>
          <w:szCs w:val="24"/>
        </w:rPr>
        <w:lastRenderedPageBreak/>
        <w:t>DESARROLLO DE LA SESIÓN:</w:t>
      </w:r>
    </w:p>
    <w:p w:rsidR="00105C50" w:rsidRDefault="00105C50" w:rsidP="00105C50">
      <w:pPr>
        <w:rPr>
          <w:rFonts w:ascii="Arial" w:hAnsi="Arial" w:cs="Arial"/>
          <w:sz w:val="24"/>
          <w:szCs w:val="24"/>
        </w:rPr>
      </w:pPr>
    </w:p>
    <w:tbl>
      <w:tblPr>
        <w:tblStyle w:val="Tablaconcuadrcula"/>
        <w:tblW w:w="9825" w:type="dxa"/>
        <w:tblInd w:w="-471" w:type="dxa"/>
        <w:tblLayout w:type="fixed"/>
        <w:tblLook w:val="04A0" w:firstRow="1" w:lastRow="0" w:firstColumn="1" w:lastColumn="0" w:noHBand="0" w:noVBand="1"/>
      </w:tblPr>
      <w:tblGrid>
        <w:gridCol w:w="1710"/>
        <w:gridCol w:w="5846"/>
        <w:gridCol w:w="2269"/>
      </w:tblGrid>
      <w:tr w:rsidR="00105C50" w:rsidTr="00105C50">
        <w:tc>
          <w:tcPr>
            <w:tcW w:w="1710" w:type="dxa"/>
            <w:tcBorders>
              <w:top w:val="single" w:sz="4" w:space="0" w:color="auto"/>
              <w:left w:val="single" w:sz="4" w:space="0" w:color="auto"/>
              <w:bottom w:val="single" w:sz="4" w:space="0" w:color="auto"/>
              <w:right w:val="single" w:sz="4" w:space="0" w:color="auto"/>
            </w:tcBorders>
            <w:vAlign w:val="center"/>
            <w:hideMark/>
          </w:tcPr>
          <w:p w:rsidR="00105C50" w:rsidRDefault="00105C50">
            <w:pPr>
              <w:spacing w:line="360" w:lineRule="auto"/>
              <w:jc w:val="center"/>
              <w:rPr>
                <w:rFonts w:ascii="Arial" w:hAnsi="Arial" w:cs="Arial"/>
                <w:b/>
                <w:sz w:val="24"/>
                <w:szCs w:val="24"/>
              </w:rPr>
            </w:pPr>
            <w:r>
              <w:rPr>
                <w:rFonts w:ascii="Arial" w:hAnsi="Arial" w:cs="Arial"/>
                <w:b/>
                <w:sz w:val="24"/>
                <w:szCs w:val="24"/>
              </w:rPr>
              <w:t>Procesos Pedagógicos</w:t>
            </w:r>
          </w:p>
        </w:tc>
        <w:tc>
          <w:tcPr>
            <w:tcW w:w="5844" w:type="dxa"/>
            <w:tcBorders>
              <w:top w:val="single" w:sz="4" w:space="0" w:color="auto"/>
              <w:left w:val="single" w:sz="4" w:space="0" w:color="auto"/>
              <w:bottom w:val="single" w:sz="4" w:space="0" w:color="auto"/>
              <w:right w:val="single" w:sz="4" w:space="0" w:color="auto"/>
            </w:tcBorders>
            <w:vAlign w:val="center"/>
            <w:hideMark/>
          </w:tcPr>
          <w:p w:rsidR="00105C50" w:rsidRDefault="00105C50">
            <w:pPr>
              <w:spacing w:line="360" w:lineRule="auto"/>
              <w:jc w:val="center"/>
              <w:rPr>
                <w:rFonts w:ascii="Arial" w:hAnsi="Arial" w:cs="Arial"/>
                <w:b/>
                <w:sz w:val="24"/>
                <w:szCs w:val="24"/>
              </w:rPr>
            </w:pPr>
            <w:r>
              <w:rPr>
                <w:rFonts w:ascii="Arial" w:hAnsi="Arial" w:cs="Arial"/>
                <w:b/>
                <w:sz w:val="24"/>
                <w:szCs w:val="24"/>
              </w:rPr>
              <w:t>Estrategias/Actividades</w:t>
            </w:r>
          </w:p>
        </w:tc>
        <w:tc>
          <w:tcPr>
            <w:tcW w:w="2268" w:type="dxa"/>
            <w:tcBorders>
              <w:top w:val="single" w:sz="4" w:space="0" w:color="auto"/>
              <w:left w:val="single" w:sz="4" w:space="0" w:color="auto"/>
              <w:bottom w:val="single" w:sz="4" w:space="0" w:color="auto"/>
              <w:right w:val="single" w:sz="4" w:space="0" w:color="auto"/>
            </w:tcBorders>
            <w:vAlign w:val="center"/>
            <w:hideMark/>
          </w:tcPr>
          <w:p w:rsidR="00105C50" w:rsidRDefault="00105C50">
            <w:pPr>
              <w:spacing w:line="360" w:lineRule="auto"/>
              <w:jc w:val="center"/>
              <w:rPr>
                <w:rFonts w:ascii="Arial" w:hAnsi="Arial" w:cs="Arial"/>
                <w:b/>
                <w:sz w:val="24"/>
                <w:szCs w:val="24"/>
              </w:rPr>
            </w:pPr>
            <w:r>
              <w:rPr>
                <w:rFonts w:ascii="Arial" w:hAnsi="Arial" w:cs="Arial"/>
                <w:b/>
                <w:sz w:val="24"/>
                <w:szCs w:val="24"/>
              </w:rPr>
              <w:t>Recursos</w:t>
            </w:r>
          </w:p>
        </w:tc>
      </w:tr>
      <w:tr w:rsidR="00105C50" w:rsidTr="00105C50">
        <w:tc>
          <w:tcPr>
            <w:tcW w:w="1710" w:type="dxa"/>
            <w:tcBorders>
              <w:top w:val="single" w:sz="4" w:space="0" w:color="auto"/>
              <w:left w:val="single" w:sz="4" w:space="0" w:color="auto"/>
              <w:bottom w:val="single" w:sz="4" w:space="0" w:color="auto"/>
              <w:right w:val="single" w:sz="4" w:space="0" w:color="auto"/>
            </w:tcBorders>
          </w:tcPr>
          <w:p w:rsidR="00105C50" w:rsidRDefault="00105C50">
            <w:pPr>
              <w:spacing w:line="360" w:lineRule="auto"/>
              <w:rPr>
                <w:rFonts w:ascii="Arial" w:hAnsi="Arial" w:cs="Arial"/>
                <w:sz w:val="24"/>
                <w:szCs w:val="24"/>
              </w:rPr>
            </w:pPr>
            <w:r>
              <w:rPr>
                <w:rFonts w:ascii="Arial" w:hAnsi="Arial" w:cs="Arial"/>
                <w:sz w:val="24"/>
                <w:szCs w:val="24"/>
              </w:rPr>
              <w:t>Introducción</w:t>
            </w: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r>
              <w:rPr>
                <w:rFonts w:ascii="Arial" w:hAnsi="Arial" w:cs="Arial"/>
                <w:sz w:val="24"/>
                <w:szCs w:val="24"/>
              </w:rPr>
              <w:t>Desarrollo</w:t>
            </w: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FF2BA0" w:rsidRDefault="00FF2BA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r>
              <w:rPr>
                <w:rFonts w:ascii="Arial" w:hAnsi="Arial" w:cs="Arial"/>
                <w:sz w:val="24"/>
                <w:szCs w:val="24"/>
              </w:rPr>
              <w:t>Culminación</w:t>
            </w:r>
          </w:p>
        </w:tc>
        <w:tc>
          <w:tcPr>
            <w:tcW w:w="5844" w:type="dxa"/>
            <w:tcBorders>
              <w:top w:val="single" w:sz="4" w:space="0" w:color="auto"/>
              <w:left w:val="single" w:sz="4" w:space="0" w:color="auto"/>
              <w:bottom w:val="single" w:sz="4" w:space="0" w:color="auto"/>
              <w:right w:val="single" w:sz="4" w:space="0" w:color="auto"/>
            </w:tcBorders>
          </w:tcPr>
          <w:p w:rsidR="00105C50" w:rsidRDefault="00105C50">
            <w:pPr>
              <w:spacing w:line="360" w:lineRule="auto"/>
              <w:jc w:val="both"/>
              <w:rPr>
                <w:rFonts w:ascii="Arial" w:hAnsi="Arial" w:cs="Arial"/>
                <w:sz w:val="24"/>
                <w:szCs w:val="24"/>
              </w:rPr>
            </w:pPr>
            <w:r>
              <w:rPr>
                <w:rFonts w:ascii="Arial" w:hAnsi="Arial" w:cs="Arial"/>
                <w:sz w:val="24"/>
                <w:szCs w:val="24"/>
              </w:rPr>
              <w:lastRenderedPageBreak/>
              <w:t>Nos saludamos antes de comenzar y cantamos una canción de entrada</w:t>
            </w:r>
          </w:p>
          <w:p w:rsidR="00105C50" w:rsidRDefault="00105C50">
            <w:pPr>
              <w:spacing w:line="360" w:lineRule="auto"/>
              <w:jc w:val="both"/>
              <w:rPr>
                <w:rFonts w:ascii="Arial" w:hAnsi="Arial" w:cs="Arial"/>
                <w:sz w:val="24"/>
                <w:szCs w:val="24"/>
              </w:rPr>
            </w:pPr>
            <w:r>
              <w:rPr>
                <w:rFonts w:ascii="Arial" w:hAnsi="Arial" w:cs="Arial"/>
                <w:sz w:val="24"/>
                <w:szCs w:val="24"/>
              </w:rPr>
              <w:t xml:space="preserve">Se inicia la sesión, mostrando una carretilla de bebé, con un muñeco en él: </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¿Qué es esto?</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¿De qué tamaño es?</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w:t>
            </w:r>
            <w:r w:rsidR="00645AAE">
              <w:rPr>
                <w:rFonts w:ascii="Arial" w:hAnsi="Arial" w:cs="Arial"/>
                <w:sz w:val="24"/>
                <w:szCs w:val="24"/>
              </w:rPr>
              <w:t>Por qué</w:t>
            </w:r>
            <w:r>
              <w:rPr>
                <w:rFonts w:ascii="Arial" w:hAnsi="Arial" w:cs="Arial"/>
                <w:sz w:val="24"/>
                <w:szCs w:val="24"/>
              </w:rPr>
              <w:t xml:space="preserve"> será tan pequeño?</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 xml:space="preserve">¿Ustedes fueron </w:t>
            </w:r>
            <w:r w:rsidR="00645AAE">
              <w:rPr>
                <w:rFonts w:ascii="Arial" w:hAnsi="Arial" w:cs="Arial"/>
                <w:sz w:val="24"/>
                <w:szCs w:val="24"/>
              </w:rPr>
              <w:t>así</w:t>
            </w:r>
            <w:r>
              <w:rPr>
                <w:rFonts w:ascii="Arial" w:hAnsi="Arial" w:cs="Arial"/>
                <w:sz w:val="24"/>
                <w:szCs w:val="24"/>
              </w:rPr>
              <w:t xml:space="preserve"> de pequeños?</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 xml:space="preserve">¿Tienen </w:t>
            </w:r>
            <w:r w:rsidR="00645AAE">
              <w:rPr>
                <w:rFonts w:ascii="Arial" w:hAnsi="Arial" w:cs="Arial"/>
                <w:sz w:val="24"/>
                <w:szCs w:val="24"/>
              </w:rPr>
              <w:t>algún</w:t>
            </w:r>
            <w:r>
              <w:rPr>
                <w:rFonts w:ascii="Arial" w:hAnsi="Arial" w:cs="Arial"/>
                <w:sz w:val="24"/>
                <w:szCs w:val="24"/>
              </w:rPr>
              <w:t xml:space="preserve"> familiar de ese tamaño?</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¿Lo cuidan alguna vez?</w:t>
            </w:r>
          </w:p>
          <w:p w:rsidR="00105C50" w:rsidRDefault="00105C50" w:rsidP="00301CCC">
            <w:pPr>
              <w:pStyle w:val="Prrafodelista"/>
              <w:numPr>
                <w:ilvl w:val="0"/>
                <w:numId w:val="90"/>
              </w:numPr>
              <w:spacing w:line="360" w:lineRule="auto"/>
              <w:ind w:left="633"/>
              <w:jc w:val="both"/>
              <w:rPr>
                <w:rFonts w:ascii="Arial" w:hAnsi="Arial" w:cs="Arial"/>
                <w:sz w:val="24"/>
                <w:szCs w:val="24"/>
              </w:rPr>
            </w:pPr>
            <w:r>
              <w:rPr>
                <w:rFonts w:ascii="Arial" w:hAnsi="Arial" w:cs="Arial"/>
                <w:sz w:val="24"/>
                <w:szCs w:val="24"/>
              </w:rPr>
              <w:t xml:space="preserve">¿Les </w:t>
            </w:r>
            <w:r w:rsidR="00645AAE">
              <w:rPr>
                <w:rFonts w:ascii="Arial" w:hAnsi="Arial" w:cs="Arial"/>
                <w:sz w:val="24"/>
                <w:szCs w:val="24"/>
              </w:rPr>
              <w:t>gustaría</w:t>
            </w:r>
            <w:r>
              <w:rPr>
                <w:rFonts w:ascii="Arial" w:hAnsi="Arial" w:cs="Arial"/>
                <w:sz w:val="24"/>
                <w:szCs w:val="24"/>
              </w:rPr>
              <w:t xml:space="preserve"> jugar a cuidar bebes?</w:t>
            </w:r>
          </w:p>
          <w:p w:rsidR="00105C50" w:rsidRDefault="00105C50">
            <w:pPr>
              <w:spacing w:line="360" w:lineRule="auto"/>
              <w:jc w:val="both"/>
              <w:rPr>
                <w:rFonts w:ascii="Arial" w:hAnsi="Arial" w:cs="Arial"/>
                <w:sz w:val="24"/>
                <w:szCs w:val="24"/>
              </w:rPr>
            </w:pPr>
          </w:p>
          <w:p w:rsidR="00105C50" w:rsidRDefault="00105C50">
            <w:pPr>
              <w:pStyle w:val="Prrafodelista"/>
              <w:spacing w:line="360" w:lineRule="auto"/>
              <w:ind w:left="303"/>
              <w:jc w:val="both"/>
              <w:rPr>
                <w:rFonts w:ascii="Arial" w:hAnsi="Arial" w:cs="Arial"/>
                <w:sz w:val="24"/>
                <w:szCs w:val="24"/>
              </w:rPr>
            </w:pPr>
            <w:r>
              <w:rPr>
                <w:rFonts w:ascii="Arial" w:hAnsi="Arial" w:cs="Arial"/>
                <w:sz w:val="24"/>
                <w:szCs w:val="24"/>
              </w:rPr>
              <w:t>Pregunta conflicto</w:t>
            </w:r>
          </w:p>
          <w:p w:rsidR="00105C50" w:rsidRDefault="00105C50">
            <w:pPr>
              <w:spacing w:line="360" w:lineRule="auto"/>
              <w:jc w:val="both"/>
              <w:rPr>
                <w:rFonts w:ascii="Arial" w:hAnsi="Arial" w:cs="Arial"/>
                <w:sz w:val="24"/>
                <w:szCs w:val="24"/>
              </w:rPr>
            </w:pPr>
            <w:r>
              <w:rPr>
                <w:rFonts w:ascii="Arial" w:hAnsi="Arial" w:cs="Arial"/>
                <w:sz w:val="24"/>
                <w:szCs w:val="24"/>
              </w:rPr>
              <w:t>¿Cómo podríamos cuidar a un bebé?</w:t>
            </w:r>
          </w:p>
          <w:p w:rsidR="00105C50" w:rsidRDefault="00105C50">
            <w:pPr>
              <w:spacing w:line="360" w:lineRule="auto"/>
              <w:jc w:val="center"/>
              <w:rPr>
                <w:rFonts w:ascii="Arial" w:hAnsi="Arial" w:cs="Arial"/>
                <w:b/>
                <w:sz w:val="24"/>
                <w:szCs w:val="24"/>
              </w:rPr>
            </w:pPr>
            <w:r>
              <w:rPr>
                <w:rFonts w:ascii="Arial" w:hAnsi="Arial" w:cs="Arial"/>
                <w:b/>
                <w:sz w:val="24"/>
                <w:szCs w:val="24"/>
              </w:rPr>
              <w:t>“Transformamos nuestro salón en una guardería”</w:t>
            </w:r>
          </w:p>
          <w:p w:rsidR="00105C50" w:rsidRDefault="00105C50">
            <w:pPr>
              <w:spacing w:line="360" w:lineRule="auto"/>
              <w:jc w:val="center"/>
              <w:rPr>
                <w:rFonts w:ascii="Arial" w:hAnsi="Arial" w:cs="Arial"/>
                <w:b/>
                <w:sz w:val="24"/>
                <w:szCs w:val="24"/>
              </w:rPr>
            </w:pPr>
          </w:p>
          <w:p w:rsidR="00105C50" w:rsidRDefault="00105C50">
            <w:pPr>
              <w:spacing w:line="360" w:lineRule="auto"/>
              <w:rPr>
                <w:rFonts w:ascii="Arial" w:hAnsi="Arial" w:cs="Arial"/>
                <w:sz w:val="24"/>
                <w:szCs w:val="24"/>
              </w:rPr>
            </w:pPr>
            <w:r>
              <w:rPr>
                <w:rFonts w:ascii="Arial" w:hAnsi="Arial" w:cs="Arial"/>
                <w:sz w:val="24"/>
                <w:szCs w:val="24"/>
              </w:rPr>
              <w:t>Entramos al salón y proponemos ordenar el salón de forma que paresca una guardería.</w:t>
            </w:r>
          </w:p>
          <w:p w:rsidR="00105C50" w:rsidRDefault="00105C50">
            <w:pPr>
              <w:spacing w:line="360" w:lineRule="auto"/>
              <w:rPr>
                <w:rFonts w:ascii="Arial" w:hAnsi="Arial" w:cs="Arial"/>
                <w:sz w:val="24"/>
                <w:szCs w:val="24"/>
              </w:rPr>
            </w:pPr>
            <w:r>
              <w:rPr>
                <w:rFonts w:ascii="Arial" w:hAnsi="Arial" w:cs="Arial"/>
                <w:sz w:val="24"/>
                <w:szCs w:val="24"/>
              </w:rPr>
              <w:t>Mostramos las casitas de juguetes, las cunas, objetos para el cuidado de un bebé, muñecos pequeños de bebé, etc. Y en grupo comenzamos a trabajar.</w:t>
            </w:r>
          </w:p>
          <w:p w:rsidR="00105C50" w:rsidRDefault="00105C50">
            <w:pPr>
              <w:spacing w:line="360" w:lineRule="auto"/>
              <w:rPr>
                <w:rFonts w:ascii="Arial" w:hAnsi="Arial" w:cs="Arial"/>
                <w:sz w:val="24"/>
                <w:szCs w:val="24"/>
              </w:rPr>
            </w:pPr>
            <w:r>
              <w:rPr>
                <w:rFonts w:ascii="Arial" w:hAnsi="Arial" w:cs="Arial"/>
                <w:sz w:val="24"/>
                <w:szCs w:val="24"/>
              </w:rPr>
              <w:t>Establecemos normas en el salón para su debido uso, respetando a todos y compartiendo material</w:t>
            </w: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r>
              <w:rPr>
                <w:rFonts w:ascii="Arial" w:hAnsi="Arial" w:cs="Arial"/>
                <w:sz w:val="24"/>
                <w:szCs w:val="24"/>
              </w:rPr>
              <w:t>Antes de comenzar a jugar proponemos ideas sobre que juego podríamos realizar.</w:t>
            </w:r>
          </w:p>
          <w:p w:rsidR="00105C50" w:rsidRDefault="00105C50">
            <w:pPr>
              <w:spacing w:line="360" w:lineRule="auto"/>
              <w:rPr>
                <w:rFonts w:ascii="Arial" w:hAnsi="Arial" w:cs="Arial"/>
                <w:sz w:val="24"/>
                <w:szCs w:val="24"/>
              </w:rPr>
            </w:pPr>
            <w:r>
              <w:rPr>
                <w:rFonts w:ascii="Arial" w:hAnsi="Arial" w:cs="Arial"/>
                <w:sz w:val="24"/>
                <w:szCs w:val="24"/>
              </w:rPr>
              <w:lastRenderedPageBreak/>
              <w:t>Comenzamos a jugar y antes de finalizar, guardaremos en orden todos los juguetes hasta dejar limpia el aula</w:t>
            </w:r>
            <w:r w:rsidR="00FF2BA0">
              <w:rPr>
                <w:rFonts w:ascii="Arial" w:hAnsi="Arial" w:cs="Arial"/>
                <w:sz w:val="24"/>
                <w:szCs w:val="24"/>
              </w:rPr>
              <w:t xml:space="preserve">, </w:t>
            </w:r>
            <w:r w:rsidR="00FF2BA0">
              <w:rPr>
                <w:rFonts w:ascii="Arial" w:hAnsi="Arial" w:cs="Arial"/>
                <w:sz w:val="24"/>
              </w:rPr>
              <w:t>desarrollando así</w:t>
            </w:r>
            <w:r w:rsidR="00FF2BA0">
              <w:rPr>
                <w:rFonts w:ascii="Arial" w:hAnsi="Arial" w:cs="Arial"/>
                <w:sz w:val="24"/>
              </w:rPr>
              <w:t xml:space="preserve"> un juego simbólico.</w:t>
            </w:r>
          </w:p>
          <w:p w:rsidR="00105C50" w:rsidRDefault="00105C50">
            <w:pPr>
              <w:spacing w:line="360" w:lineRule="auto"/>
              <w:rPr>
                <w:rFonts w:ascii="Arial" w:hAnsi="Arial" w:cs="Arial"/>
                <w:sz w:val="24"/>
                <w:szCs w:val="24"/>
              </w:rPr>
            </w:pPr>
            <w:r>
              <w:rPr>
                <w:rFonts w:ascii="Arial" w:hAnsi="Arial" w:cs="Arial"/>
                <w:sz w:val="24"/>
                <w:szCs w:val="24"/>
              </w:rPr>
              <w:t>Al final, recordamos los juegos realizados y que hicimos en cada una de ellas</w:t>
            </w: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r>
              <w:rPr>
                <w:rFonts w:ascii="Arial" w:hAnsi="Arial" w:cs="Arial"/>
                <w:sz w:val="24"/>
                <w:szCs w:val="24"/>
              </w:rPr>
              <w:t>Finalizamos con las preguntas</w:t>
            </w:r>
          </w:p>
          <w:p w:rsidR="00105C50" w:rsidRDefault="00105C50">
            <w:pPr>
              <w:spacing w:line="360" w:lineRule="auto"/>
              <w:rPr>
                <w:rFonts w:ascii="Arial" w:hAnsi="Arial" w:cs="Arial"/>
                <w:sz w:val="24"/>
                <w:szCs w:val="24"/>
              </w:rPr>
            </w:pPr>
            <w:r>
              <w:rPr>
                <w:rFonts w:ascii="Arial" w:hAnsi="Arial" w:cs="Arial"/>
                <w:sz w:val="24"/>
                <w:szCs w:val="24"/>
              </w:rPr>
              <w:t>Meta cognición:</w:t>
            </w:r>
          </w:p>
          <w:p w:rsidR="00105C50" w:rsidRDefault="00105C50">
            <w:pPr>
              <w:spacing w:line="360" w:lineRule="auto"/>
              <w:rPr>
                <w:rFonts w:ascii="Arial" w:hAnsi="Arial" w:cs="Arial"/>
                <w:sz w:val="24"/>
                <w:szCs w:val="24"/>
              </w:rPr>
            </w:pPr>
            <w:r>
              <w:rPr>
                <w:rFonts w:ascii="Arial" w:hAnsi="Arial" w:cs="Arial"/>
                <w:sz w:val="24"/>
                <w:szCs w:val="24"/>
              </w:rPr>
              <w:t>¿Qué hicieron?</w:t>
            </w:r>
          </w:p>
          <w:p w:rsidR="00105C50" w:rsidRDefault="00105C50">
            <w:pPr>
              <w:spacing w:line="360" w:lineRule="auto"/>
              <w:rPr>
                <w:rFonts w:ascii="Arial" w:hAnsi="Arial" w:cs="Arial"/>
                <w:sz w:val="24"/>
                <w:szCs w:val="24"/>
              </w:rPr>
            </w:pPr>
            <w:r>
              <w:rPr>
                <w:rFonts w:ascii="Arial" w:hAnsi="Arial" w:cs="Arial"/>
                <w:sz w:val="24"/>
                <w:szCs w:val="24"/>
              </w:rPr>
              <w:t>¿Cómo se sintieron?</w:t>
            </w:r>
          </w:p>
          <w:p w:rsidR="00105C50" w:rsidRDefault="00105C50">
            <w:pPr>
              <w:spacing w:line="360" w:lineRule="auto"/>
              <w:rPr>
                <w:rFonts w:ascii="Arial" w:hAnsi="Arial" w:cs="Arial"/>
                <w:sz w:val="24"/>
                <w:szCs w:val="24"/>
              </w:rPr>
            </w:pPr>
            <w:r>
              <w:rPr>
                <w:rFonts w:ascii="Arial" w:hAnsi="Arial" w:cs="Arial"/>
                <w:sz w:val="24"/>
                <w:szCs w:val="24"/>
              </w:rPr>
              <w:t xml:space="preserve">¿Les gusto? </w:t>
            </w:r>
          </w:p>
          <w:p w:rsidR="00105C50" w:rsidRDefault="00105C50">
            <w:pPr>
              <w:spacing w:line="360" w:lineRule="auto"/>
              <w:rPr>
                <w:rFonts w:ascii="Arial" w:hAnsi="Arial" w:cs="Arial"/>
                <w:sz w:val="24"/>
                <w:szCs w:val="24"/>
              </w:rPr>
            </w:pPr>
          </w:p>
          <w:p w:rsidR="00105C50" w:rsidRDefault="00105C50">
            <w:pPr>
              <w:spacing w:after="200" w:line="360" w:lineRule="auto"/>
              <w:jc w:val="both"/>
              <w:rPr>
                <w:rFonts w:ascii="Arial" w:hAnsi="Arial" w:cs="Arial"/>
                <w:sz w:val="24"/>
                <w:szCs w:val="24"/>
              </w:rPr>
            </w:pPr>
            <w:r>
              <w:rPr>
                <w:rFonts w:ascii="Arial" w:hAnsi="Arial" w:cs="Arial"/>
                <w:sz w:val="24"/>
                <w:szCs w:val="24"/>
              </w:rPr>
              <w:t xml:space="preserve">Se evalúa el proceso aprendizaje usando una ficha de heteroevaluación de acuerdo a los indicadores considerados. </w:t>
            </w:r>
          </w:p>
        </w:tc>
        <w:tc>
          <w:tcPr>
            <w:tcW w:w="2268" w:type="dxa"/>
            <w:tcBorders>
              <w:top w:val="single" w:sz="4" w:space="0" w:color="auto"/>
              <w:left w:val="single" w:sz="4" w:space="0" w:color="auto"/>
              <w:bottom w:val="single" w:sz="4" w:space="0" w:color="auto"/>
              <w:right w:val="single" w:sz="4" w:space="0" w:color="auto"/>
            </w:tcBorders>
          </w:tcPr>
          <w:p w:rsidR="00105C50" w:rsidRDefault="00105C50">
            <w:pPr>
              <w:spacing w:line="360" w:lineRule="auto"/>
              <w:ind w:left="175"/>
              <w:rPr>
                <w:rFonts w:ascii="Arial" w:hAnsi="Arial" w:cs="Arial"/>
                <w:sz w:val="24"/>
                <w:szCs w:val="24"/>
              </w:rPr>
            </w:pPr>
            <w:r>
              <w:rPr>
                <w:rFonts w:ascii="Arial" w:hAnsi="Arial" w:cs="Arial"/>
                <w:sz w:val="24"/>
                <w:szCs w:val="24"/>
              </w:rPr>
              <w:lastRenderedPageBreak/>
              <w:t>Coche de bebe</w:t>
            </w:r>
          </w:p>
          <w:p w:rsidR="00105C50" w:rsidRDefault="00105C50">
            <w:pPr>
              <w:spacing w:line="360" w:lineRule="auto"/>
              <w:ind w:left="175"/>
              <w:rPr>
                <w:rFonts w:ascii="Arial" w:hAnsi="Arial" w:cs="Arial"/>
                <w:sz w:val="24"/>
                <w:szCs w:val="24"/>
              </w:rPr>
            </w:pPr>
            <w:r>
              <w:rPr>
                <w:rFonts w:ascii="Arial" w:hAnsi="Arial" w:cs="Arial"/>
                <w:sz w:val="24"/>
                <w:szCs w:val="24"/>
              </w:rPr>
              <w:t>Muñeco de bebé</w:t>
            </w:r>
          </w:p>
          <w:p w:rsidR="00105C50" w:rsidRDefault="00105C50">
            <w:pPr>
              <w:spacing w:line="360" w:lineRule="auto"/>
              <w:ind w:left="175"/>
              <w:rPr>
                <w:rFonts w:ascii="Arial" w:hAnsi="Arial" w:cs="Arial"/>
                <w:sz w:val="24"/>
                <w:szCs w:val="24"/>
              </w:rPr>
            </w:pPr>
            <w:r>
              <w:rPr>
                <w:rFonts w:ascii="Arial" w:hAnsi="Arial" w:cs="Arial"/>
                <w:sz w:val="24"/>
                <w:szCs w:val="24"/>
              </w:rPr>
              <w:t>Canción</w:t>
            </w:r>
          </w:p>
          <w:p w:rsidR="00105C50" w:rsidRDefault="00105C50">
            <w:pPr>
              <w:spacing w:line="360" w:lineRule="auto"/>
              <w:ind w:left="176"/>
              <w:rPr>
                <w:rFonts w:ascii="Arial" w:hAnsi="Arial" w:cs="Arial"/>
                <w:sz w:val="24"/>
                <w:szCs w:val="24"/>
              </w:rPr>
            </w:pPr>
          </w:p>
          <w:p w:rsidR="00105C50" w:rsidRDefault="00105C50">
            <w:pPr>
              <w:spacing w:line="360" w:lineRule="auto"/>
              <w:ind w:left="176"/>
              <w:rPr>
                <w:rFonts w:ascii="Arial" w:hAnsi="Arial" w:cs="Arial"/>
                <w:sz w:val="24"/>
                <w:szCs w:val="24"/>
              </w:rPr>
            </w:pPr>
          </w:p>
          <w:p w:rsidR="00105C50" w:rsidRDefault="00105C50">
            <w:pPr>
              <w:spacing w:line="360" w:lineRule="auto"/>
              <w:ind w:left="176"/>
              <w:rPr>
                <w:rFonts w:ascii="Arial" w:hAnsi="Arial" w:cs="Arial"/>
                <w:sz w:val="24"/>
                <w:szCs w:val="24"/>
              </w:rPr>
            </w:pPr>
          </w:p>
          <w:p w:rsidR="00105C50" w:rsidRDefault="00105C50">
            <w:pPr>
              <w:spacing w:line="360" w:lineRule="auto"/>
              <w:ind w:left="176"/>
              <w:rPr>
                <w:rFonts w:ascii="Arial" w:hAnsi="Arial" w:cs="Arial"/>
                <w:sz w:val="24"/>
                <w:szCs w:val="24"/>
              </w:rPr>
            </w:pPr>
          </w:p>
          <w:p w:rsidR="00105C50" w:rsidRDefault="00105C50">
            <w:pPr>
              <w:spacing w:line="360" w:lineRule="auto"/>
              <w:ind w:left="176"/>
              <w:rPr>
                <w:rFonts w:ascii="Arial" w:hAnsi="Arial" w:cs="Arial"/>
                <w:sz w:val="24"/>
                <w:szCs w:val="24"/>
              </w:rPr>
            </w:pPr>
          </w:p>
          <w:p w:rsidR="00105C50" w:rsidRDefault="00105C50">
            <w:pPr>
              <w:spacing w:line="360" w:lineRule="auto"/>
              <w:rPr>
                <w:rFonts w:ascii="Arial" w:hAnsi="Arial" w:cs="Arial"/>
                <w:sz w:val="24"/>
                <w:szCs w:val="24"/>
              </w:rPr>
            </w:pPr>
            <w:r>
              <w:rPr>
                <w:rFonts w:ascii="Arial" w:hAnsi="Arial" w:cs="Arial"/>
                <w:sz w:val="24"/>
                <w:szCs w:val="24"/>
              </w:rPr>
              <w:t xml:space="preserve">   </w:t>
            </w:r>
          </w:p>
          <w:p w:rsidR="00105C50" w:rsidRDefault="00105C50">
            <w:pPr>
              <w:spacing w:line="360" w:lineRule="auto"/>
              <w:rPr>
                <w:rFonts w:ascii="Arial" w:hAnsi="Arial" w:cs="Arial"/>
                <w:sz w:val="24"/>
                <w:szCs w:val="24"/>
              </w:rPr>
            </w:pPr>
            <w:r>
              <w:rPr>
                <w:rFonts w:ascii="Arial" w:hAnsi="Arial" w:cs="Arial"/>
                <w:sz w:val="24"/>
                <w:szCs w:val="24"/>
              </w:rPr>
              <w:t xml:space="preserve">   </w:t>
            </w: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rPr>
                <w:rFonts w:ascii="Arial" w:hAnsi="Arial" w:cs="Arial"/>
                <w:sz w:val="24"/>
                <w:szCs w:val="24"/>
              </w:rPr>
            </w:pPr>
          </w:p>
          <w:p w:rsidR="00105C50" w:rsidRDefault="00105C50">
            <w:pPr>
              <w:spacing w:line="360" w:lineRule="auto"/>
              <w:ind w:left="175"/>
              <w:rPr>
                <w:rFonts w:ascii="Arial" w:hAnsi="Arial" w:cs="Arial"/>
                <w:sz w:val="24"/>
                <w:szCs w:val="24"/>
              </w:rPr>
            </w:pPr>
            <w:r>
              <w:rPr>
                <w:rFonts w:ascii="Arial" w:hAnsi="Arial" w:cs="Arial"/>
                <w:sz w:val="24"/>
                <w:szCs w:val="24"/>
              </w:rPr>
              <w:t>Casitas de juguete</w:t>
            </w:r>
          </w:p>
          <w:p w:rsidR="00105C50" w:rsidRDefault="00105C50">
            <w:pPr>
              <w:spacing w:line="360" w:lineRule="auto"/>
              <w:ind w:left="175"/>
              <w:rPr>
                <w:rFonts w:ascii="Arial" w:hAnsi="Arial" w:cs="Arial"/>
                <w:sz w:val="24"/>
                <w:szCs w:val="24"/>
              </w:rPr>
            </w:pPr>
            <w:r>
              <w:rPr>
                <w:rFonts w:ascii="Arial" w:hAnsi="Arial" w:cs="Arial"/>
                <w:sz w:val="24"/>
                <w:szCs w:val="24"/>
              </w:rPr>
              <w:t>Muñecos de bebé</w:t>
            </w:r>
          </w:p>
          <w:p w:rsidR="00105C50" w:rsidRDefault="00105C50">
            <w:pPr>
              <w:spacing w:line="360" w:lineRule="auto"/>
              <w:ind w:left="175"/>
              <w:rPr>
                <w:rFonts w:ascii="Arial" w:hAnsi="Arial" w:cs="Arial"/>
                <w:sz w:val="24"/>
                <w:szCs w:val="24"/>
              </w:rPr>
            </w:pPr>
            <w:r>
              <w:rPr>
                <w:rFonts w:ascii="Arial" w:hAnsi="Arial" w:cs="Arial"/>
                <w:sz w:val="24"/>
                <w:szCs w:val="24"/>
              </w:rPr>
              <w:t>Biberones</w:t>
            </w:r>
          </w:p>
          <w:p w:rsidR="00105C50" w:rsidRDefault="00105C50">
            <w:pPr>
              <w:spacing w:line="360" w:lineRule="auto"/>
              <w:ind w:left="175"/>
              <w:rPr>
                <w:rFonts w:ascii="Arial" w:hAnsi="Arial" w:cs="Arial"/>
                <w:sz w:val="24"/>
                <w:szCs w:val="24"/>
              </w:rPr>
            </w:pPr>
            <w:r>
              <w:rPr>
                <w:rFonts w:ascii="Arial" w:hAnsi="Arial" w:cs="Arial"/>
                <w:sz w:val="24"/>
                <w:szCs w:val="24"/>
              </w:rPr>
              <w:t>Cunas de juguete</w:t>
            </w:r>
          </w:p>
          <w:p w:rsidR="00105C50" w:rsidRDefault="00105C50">
            <w:pPr>
              <w:spacing w:line="360" w:lineRule="auto"/>
              <w:ind w:left="175"/>
              <w:rPr>
                <w:rFonts w:ascii="Arial" w:hAnsi="Arial" w:cs="Arial"/>
                <w:sz w:val="24"/>
                <w:szCs w:val="24"/>
              </w:rPr>
            </w:pPr>
            <w:r>
              <w:rPr>
                <w:rFonts w:ascii="Arial" w:hAnsi="Arial" w:cs="Arial"/>
                <w:sz w:val="24"/>
                <w:szCs w:val="24"/>
              </w:rPr>
              <w:t>Bateas</w:t>
            </w:r>
          </w:p>
          <w:p w:rsidR="00105C50" w:rsidRDefault="00105C50">
            <w:pPr>
              <w:spacing w:line="360" w:lineRule="auto"/>
              <w:ind w:left="175"/>
              <w:rPr>
                <w:rFonts w:ascii="Arial" w:hAnsi="Arial" w:cs="Arial"/>
                <w:sz w:val="24"/>
                <w:szCs w:val="24"/>
              </w:rPr>
            </w:pPr>
            <w:r>
              <w:rPr>
                <w:rFonts w:ascii="Arial" w:hAnsi="Arial" w:cs="Arial"/>
                <w:sz w:val="24"/>
                <w:szCs w:val="24"/>
              </w:rPr>
              <w:t>Pañales</w:t>
            </w:r>
          </w:p>
          <w:p w:rsidR="00105C50" w:rsidRDefault="00105C50">
            <w:pPr>
              <w:spacing w:line="360" w:lineRule="auto"/>
              <w:ind w:left="175"/>
              <w:rPr>
                <w:rFonts w:ascii="Arial" w:hAnsi="Arial" w:cs="Arial"/>
                <w:sz w:val="24"/>
                <w:szCs w:val="24"/>
              </w:rPr>
            </w:pPr>
            <w:r>
              <w:rPr>
                <w:rFonts w:ascii="Arial" w:hAnsi="Arial" w:cs="Arial"/>
                <w:sz w:val="24"/>
                <w:szCs w:val="24"/>
              </w:rPr>
              <w:t>Talco</w:t>
            </w:r>
          </w:p>
          <w:p w:rsidR="00105C50" w:rsidRDefault="00105C50">
            <w:pPr>
              <w:spacing w:line="360" w:lineRule="auto"/>
              <w:ind w:left="175"/>
              <w:rPr>
                <w:rFonts w:ascii="Arial" w:hAnsi="Arial" w:cs="Arial"/>
                <w:sz w:val="24"/>
                <w:szCs w:val="24"/>
              </w:rPr>
            </w:pPr>
            <w:r>
              <w:rPr>
                <w:rFonts w:ascii="Arial" w:hAnsi="Arial" w:cs="Arial"/>
                <w:sz w:val="24"/>
                <w:szCs w:val="24"/>
              </w:rPr>
              <w:lastRenderedPageBreak/>
              <w:t>Objetos de cuidado para bebés</w:t>
            </w:r>
          </w:p>
        </w:tc>
      </w:tr>
    </w:tbl>
    <w:p w:rsidR="00105C50" w:rsidRDefault="00105C50" w:rsidP="00105C50">
      <w:pPr>
        <w:rPr>
          <w:rFonts w:ascii="Arial" w:hAnsi="Arial" w:cs="Arial"/>
          <w:sz w:val="24"/>
          <w:szCs w:val="24"/>
        </w:rPr>
      </w:pPr>
    </w:p>
    <w:p w:rsidR="00105C50" w:rsidRPr="0020155B" w:rsidRDefault="00105C50" w:rsidP="00105C50">
      <w:pPr>
        <w:rPr>
          <w:rFonts w:ascii="Arial" w:hAnsi="Arial" w:cs="Arial"/>
          <w:sz w:val="24"/>
          <w:szCs w:val="24"/>
        </w:rPr>
      </w:pPr>
      <w:r>
        <w:rPr>
          <w:rFonts w:ascii="Arial" w:hAnsi="Arial" w:cs="Arial"/>
          <w:b/>
          <w:sz w:val="24"/>
          <w:szCs w:val="24"/>
          <w:u w:val="single"/>
        </w:rPr>
        <w:t>ANEXOS:</w:t>
      </w:r>
    </w:p>
    <w:p w:rsidR="00105C50" w:rsidRDefault="00105C50" w:rsidP="00105C50">
      <w:pPr>
        <w:jc w:val="center"/>
        <w:rPr>
          <w:rFonts w:ascii="Arial" w:hAnsi="Arial" w:cs="Arial"/>
          <w:b/>
          <w:sz w:val="24"/>
          <w:szCs w:val="24"/>
          <w:u w:val="single"/>
        </w:rPr>
      </w:pPr>
      <w:r>
        <w:rPr>
          <w:rFonts w:ascii="Arial" w:hAnsi="Arial" w:cs="Arial"/>
          <w:b/>
          <w:sz w:val="24"/>
          <w:szCs w:val="24"/>
          <w:u w:val="single"/>
        </w:rPr>
        <w:t>Muñeco de bebé</w:t>
      </w:r>
    </w:p>
    <w:p w:rsidR="00105C50" w:rsidRDefault="00105C50" w:rsidP="00105C50">
      <w:pPr>
        <w:jc w:val="center"/>
        <w:rPr>
          <w:rFonts w:ascii="Arial" w:hAnsi="Arial" w:cs="Arial"/>
          <w:b/>
          <w:sz w:val="24"/>
          <w:szCs w:val="24"/>
          <w:u w:val="single"/>
        </w:rPr>
      </w:pPr>
    </w:p>
    <w:p w:rsidR="00105C50" w:rsidRDefault="00105C50" w:rsidP="00105C50">
      <w:pPr>
        <w:jc w:val="center"/>
        <w:rPr>
          <w:rFonts w:ascii="Arial" w:hAnsi="Arial" w:cs="Arial"/>
          <w:b/>
          <w:sz w:val="24"/>
          <w:szCs w:val="24"/>
          <w:u w:val="single"/>
        </w:rPr>
      </w:pPr>
      <w:r>
        <w:rPr>
          <w:noProof/>
          <w:lang w:eastAsia="es-PE"/>
        </w:rPr>
        <w:drawing>
          <wp:inline distT="0" distB="0" distL="0" distR="0">
            <wp:extent cx="2628900" cy="2628900"/>
            <wp:effectExtent l="0" t="0" r="0" b="0"/>
            <wp:docPr id="1020" name="Imagen 1020" descr="Resultado de imagen para muñeco be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muñeco beb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a:ln>
                      <a:noFill/>
                    </a:ln>
                  </pic:spPr>
                </pic:pic>
              </a:graphicData>
            </a:graphic>
          </wp:inline>
        </w:drawing>
      </w:r>
    </w:p>
    <w:p w:rsidR="0020155B" w:rsidRDefault="0020155B" w:rsidP="00105C50">
      <w:pPr>
        <w:jc w:val="center"/>
        <w:rPr>
          <w:rFonts w:ascii="Arial" w:hAnsi="Arial" w:cs="Arial"/>
          <w:b/>
          <w:sz w:val="24"/>
          <w:szCs w:val="24"/>
          <w:u w:val="single"/>
        </w:rPr>
      </w:pPr>
    </w:p>
    <w:p w:rsidR="00105C50" w:rsidRDefault="00105C50" w:rsidP="00105C50">
      <w:pPr>
        <w:jc w:val="center"/>
        <w:rPr>
          <w:rFonts w:ascii="Arial" w:hAnsi="Arial" w:cs="Arial"/>
          <w:b/>
          <w:sz w:val="24"/>
          <w:szCs w:val="24"/>
          <w:u w:val="single"/>
        </w:rPr>
      </w:pPr>
      <w:r>
        <w:rPr>
          <w:rFonts w:ascii="Arial" w:hAnsi="Arial" w:cs="Arial"/>
          <w:b/>
          <w:sz w:val="24"/>
          <w:szCs w:val="24"/>
          <w:u w:val="single"/>
        </w:rPr>
        <w:lastRenderedPageBreak/>
        <w:t>Bañera de bebé</w:t>
      </w:r>
    </w:p>
    <w:p w:rsidR="00105C50" w:rsidRDefault="00105C50" w:rsidP="00105C50">
      <w:pPr>
        <w:jc w:val="center"/>
        <w:rPr>
          <w:rFonts w:ascii="Arial" w:hAnsi="Arial" w:cs="Arial"/>
          <w:b/>
          <w:sz w:val="24"/>
          <w:szCs w:val="24"/>
        </w:rPr>
      </w:pPr>
    </w:p>
    <w:p w:rsidR="00105C50" w:rsidRDefault="0020155B" w:rsidP="00105C50">
      <w:pPr>
        <w:jc w:val="center"/>
        <w:rPr>
          <w:rFonts w:ascii="Arial" w:hAnsi="Arial" w:cs="Arial"/>
          <w:b/>
          <w:sz w:val="24"/>
          <w:szCs w:val="24"/>
        </w:rPr>
      </w:pPr>
      <w:r>
        <w:rPr>
          <w:noProof/>
          <w:lang w:eastAsia="es-PE"/>
        </w:rPr>
        <w:drawing>
          <wp:anchor distT="0" distB="0" distL="114300" distR="114300" simplePos="0" relativeHeight="251969536" behindDoc="1" locked="0" layoutInCell="1" allowOverlap="1">
            <wp:simplePos x="0" y="0"/>
            <wp:positionH relativeFrom="column">
              <wp:posOffset>1510665</wp:posOffset>
            </wp:positionH>
            <wp:positionV relativeFrom="paragraph">
              <wp:posOffset>2033270</wp:posOffset>
            </wp:positionV>
            <wp:extent cx="1933575" cy="1933575"/>
            <wp:effectExtent l="0" t="0" r="9525" b="9525"/>
            <wp:wrapNone/>
            <wp:docPr id="1018" name="Imagen 1018" descr="Resultado de imagen para casas de jugu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Resultado de imagen para casas de jugue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105C50">
        <w:rPr>
          <w:noProof/>
          <w:lang w:eastAsia="es-PE"/>
        </w:rPr>
        <w:drawing>
          <wp:inline distT="0" distB="0" distL="0" distR="0">
            <wp:extent cx="4086225" cy="2295525"/>
            <wp:effectExtent l="0" t="0" r="9525" b="9525"/>
            <wp:docPr id="1019" name="Imagen 1019" descr="Resultado de imagen para juguetes de be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juguetes de beb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86225" cy="2295525"/>
                    </a:xfrm>
                    <a:prstGeom prst="rect">
                      <a:avLst/>
                    </a:prstGeom>
                    <a:noFill/>
                    <a:ln>
                      <a:noFill/>
                    </a:ln>
                  </pic:spPr>
                </pic:pic>
              </a:graphicData>
            </a:graphic>
          </wp:inline>
        </w:drawing>
      </w:r>
    </w:p>
    <w:p w:rsidR="00105C50" w:rsidRDefault="00105C50" w:rsidP="0020155B">
      <w:pPr>
        <w:rPr>
          <w:rFonts w:ascii="Arial" w:hAnsi="Arial" w:cs="Arial"/>
          <w:b/>
          <w:sz w:val="24"/>
          <w:szCs w:val="24"/>
        </w:rPr>
      </w:pPr>
      <w:r>
        <w:rPr>
          <w:rFonts w:ascii="Arial" w:hAnsi="Arial" w:cs="Arial"/>
          <w:b/>
          <w:sz w:val="24"/>
          <w:szCs w:val="24"/>
        </w:rPr>
        <w:t>Casa de juguete</w:t>
      </w:r>
    </w:p>
    <w:p w:rsidR="00105C50" w:rsidRDefault="0020155B" w:rsidP="0020155B">
      <w:pPr>
        <w:tabs>
          <w:tab w:val="center" w:pos="4252"/>
          <w:tab w:val="left" w:pos="6300"/>
        </w:tabs>
        <w:rPr>
          <w:rFonts w:ascii="Arial" w:hAnsi="Arial" w:cs="Arial"/>
          <w:b/>
          <w:sz w:val="24"/>
          <w:szCs w:val="24"/>
        </w:rPr>
      </w:pPr>
      <w:r>
        <w:rPr>
          <w:rFonts w:ascii="Arial" w:hAnsi="Arial" w:cs="Arial"/>
          <w:b/>
          <w:sz w:val="24"/>
          <w:szCs w:val="24"/>
        </w:rPr>
        <w:tab/>
      </w:r>
      <w:r>
        <w:rPr>
          <w:rFonts w:ascii="Arial" w:hAnsi="Arial" w:cs="Arial"/>
          <w:b/>
          <w:sz w:val="24"/>
          <w:szCs w:val="24"/>
        </w:rPr>
        <w:tab/>
      </w:r>
    </w:p>
    <w:p w:rsidR="00105C50" w:rsidRDefault="0020155B" w:rsidP="00105C50">
      <w:pPr>
        <w:jc w:val="center"/>
        <w:rPr>
          <w:rFonts w:ascii="Arial" w:hAnsi="Arial" w:cs="Arial"/>
          <w:b/>
          <w:sz w:val="24"/>
          <w:szCs w:val="24"/>
        </w:rPr>
      </w:pPr>
      <w:r>
        <w:rPr>
          <w:noProof/>
          <w:lang w:eastAsia="es-PE"/>
        </w:rPr>
        <w:drawing>
          <wp:anchor distT="0" distB="0" distL="114300" distR="114300" simplePos="0" relativeHeight="251970560" behindDoc="1" locked="0" layoutInCell="1" allowOverlap="1">
            <wp:simplePos x="0" y="0"/>
            <wp:positionH relativeFrom="column">
              <wp:posOffset>4625340</wp:posOffset>
            </wp:positionH>
            <wp:positionV relativeFrom="paragraph">
              <wp:posOffset>18415</wp:posOffset>
            </wp:positionV>
            <wp:extent cx="1704975" cy="2114169"/>
            <wp:effectExtent l="0" t="0" r="0" b="635"/>
            <wp:wrapNone/>
            <wp:docPr id="1017" name="Imagen 1017" descr="Resultado de imagen para coche de bebe jugu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Resultado de imagen para coche de bebe jugue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4975" cy="211416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 xml:space="preserve">                                                                                                    </w:t>
      </w:r>
      <w:r w:rsidR="00105C50">
        <w:rPr>
          <w:rFonts w:ascii="Arial" w:hAnsi="Arial" w:cs="Arial"/>
          <w:b/>
          <w:sz w:val="24"/>
          <w:szCs w:val="24"/>
        </w:rPr>
        <w:t>Coche de bebe</w:t>
      </w:r>
    </w:p>
    <w:p w:rsidR="00105C50" w:rsidRDefault="00105C50" w:rsidP="00105C50">
      <w:pPr>
        <w:jc w:val="center"/>
        <w:rPr>
          <w:rFonts w:ascii="Arial" w:hAnsi="Arial" w:cs="Arial"/>
          <w:b/>
          <w:sz w:val="24"/>
          <w:szCs w:val="24"/>
        </w:rPr>
      </w:pPr>
    </w:p>
    <w:p w:rsidR="0020155B" w:rsidRDefault="0020155B" w:rsidP="00105C50">
      <w:pPr>
        <w:jc w:val="center"/>
        <w:rPr>
          <w:rFonts w:ascii="Arial" w:hAnsi="Arial" w:cs="Arial"/>
          <w:b/>
          <w:sz w:val="24"/>
          <w:szCs w:val="24"/>
          <w:u w:val="single"/>
        </w:rPr>
      </w:pPr>
    </w:p>
    <w:p w:rsidR="0020155B" w:rsidRDefault="0020155B" w:rsidP="0020155B">
      <w:pPr>
        <w:rPr>
          <w:rFonts w:ascii="Arial" w:hAnsi="Arial" w:cs="Arial"/>
          <w:b/>
          <w:sz w:val="24"/>
          <w:szCs w:val="24"/>
          <w:u w:val="single"/>
        </w:rPr>
      </w:pPr>
    </w:p>
    <w:p w:rsidR="0020155B" w:rsidRDefault="0020155B" w:rsidP="0020155B">
      <w:pPr>
        <w:rPr>
          <w:rFonts w:ascii="Arial" w:hAnsi="Arial" w:cs="Arial"/>
          <w:b/>
          <w:sz w:val="24"/>
          <w:szCs w:val="24"/>
          <w:u w:val="single"/>
        </w:rPr>
      </w:pPr>
    </w:p>
    <w:p w:rsidR="00105C50" w:rsidRPr="0020155B" w:rsidRDefault="0020155B" w:rsidP="0020155B">
      <w:pPr>
        <w:rPr>
          <w:rFonts w:ascii="Arial" w:hAnsi="Arial" w:cs="Arial"/>
          <w:b/>
          <w:sz w:val="24"/>
          <w:szCs w:val="24"/>
        </w:rPr>
      </w:pPr>
      <w:r w:rsidRPr="0020155B">
        <w:rPr>
          <w:noProof/>
          <w:lang w:eastAsia="es-PE"/>
        </w:rPr>
        <w:drawing>
          <wp:anchor distT="0" distB="0" distL="114300" distR="114300" simplePos="0" relativeHeight="251971584" behindDoc="1" locked="0" layoutInCell="1" allowOverlap="1">
            <wp:simplePos x="0" y="0"/>
            <wp:positionH relativeFrom="column">
              <wp:posOffset>-299085</wp:posOffset>
            </wp:positionH>
            <wp:positionV relativeFrom="paragraph">
              <wp:posOffset>385445</wp:posOffset>
            </wp:positionV>
            <wp:extent cx="1770336" cy="1571625"/>
            <wp:effectExtent l="0" t="0" r="1905" b="0"/>
            <wp:wrapNone/>
            <wp:docPr id="1016" name="Imagen 1016" descr="Resultado de imagen para bibe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Resultado de imagen para biberon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70336"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5C50" w:rsidRPr="0020155B">
        <w:rPr>
          <w:rFonts w:ascii="Arial" w:hAnsi="Arial" w:cs="Arial"/>
          <w:b/>
          <w:sz w:val="24"/>
          <w:szCs w:val="24"/>
        </w:rPr>
        <w:t>Biberones</w:t>
      </w:r>
    </w:p>
    <w:p w:rsidR="00105C50" w:rsidRDefault="00105C50" w:rsidP="00105C50">
      <w:pPr>
        <w:rPr>
          <w:rFonts w:ascii="Arial" w:hAnsi="Arial" w:cs="Arial"/>
          <w:sz w:val="24"/>
          <w:szCs w:val="24"/>
        </w:rPr>
      </w:pPr>
    </w:p>
    <w:p w:rsidR="00105C50" w:rsidRDefault="00105C50" w:rsidP="00105C50">
      <w:pPr>
        <w:jc w:val="center"/>
        <w:rPr>
          <w:rFonts w:ascii="Arial" w:hAnsi="Arial" w:cs="Arial"/>
          <w:sz w:val="24"/>
          <w:szCs w:val="24"/>
        </w:rPr>
      </w:pPr>
    </w:p>
    <w:p w:rsidR="00105C50" w:rsidRPr="0020155B" w:rsidRDefault="0020155B" w:rsidP="00105C50">
      <w:pPr>
        <w:jc w:val="center"/>
        <w:rPr>
          <w:rFonts w:ascii="Arial" w:hAnsi="Arial" w:cs="Arial"/>
          <w:b/>
          <w:sz w:val="24"/>
          <w:szCs w:val="24"/>
        </w:rPr>
      </w:pPr>
      <w:r>
        <w:rPr>
          <w:noProof/>
          <w:lang w:eastAsia="es-PE"/>
        </w:rPr>
        <w:drawing>
          <wp:anchor distT="0" distB="0" distL="114300" distR="114300" simplePos="0" relativeHeight="251972608" behindDoc="1" locked="0" layoutInCell="1" allowOverlap="1">
            <wp:simplePos x="0" y="0"/>
            <wp:positionH relativeFrom="column">
              <wp:posOffset>3834765</wp:posOffset>
            </wp:positionH>
            <wp:positionV relativeFrom="paragraph">
              <wp:posOffset>14605</wp:posOffset>
            </wp:positionV>
            <wp:extent cx="1971675" cy="1971675"/>
            <wp:effectExtent l="0" t="0" r="9525" b="9525"/>
            <wp:wrapNone/>
            <wp:docPr id="1015" name="Imagen 1015" descr="Resultado de imagen para cuna de jugu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Resultado de imagen para cuna de jugue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155B">
        <w:rPr>
          <w:rFonts w:ascii="Arial" w:hAnsi="Arial" w:cs="Arial"/>
          <w:b/>
          <w:sz w:val="24"/>
          <w:szCs w:val="24"/>
        </w:rPr>
        <w:t xml:space="preserve">                                                                                           </w:t>
      </w:r>
      <w:r w:rsidR="00105C50" w:rsidRPr="0020155B">
        <w:rPr>
          <w:rFonts w:ascii="Arial" w:hAnsi="Arial" w:cs="Arial"/>
          <w:b/>
          <w:sz w:val="24"/>
          <w:szCs w:val="24"/>
        </w:rPr>
        <w:t>Cuna de juguete</w:t>
      </w:r>
    </w:p>
    <w:p w:rsidR="00105C50" w:rsidRPr="0020155B" w:rsidRDefault="00105C50" w:rsidP="00105C50">
      <w:pPr>
        <w:jc w:val="center"/>
        <w:rPr>
          <w:rFonts w:ascii="Arial" w:hAnsi="Arial" w:cs="Arial"/>
          <w:b/>
          <w:sz w:val="24"/>
          <w:szCs w:val="24"/>
        </w:rPr>
      </w:pPr>
    </w:p>
    <w:p w:rsidR="00105C50" w:rsidRDefault="00105C50" w:rsidP="00105C50">
      <w:pPr>
        <w:jc w:val="center"/>
        <w:rPr>
          <w:rFonts w:ascii="Arial" w:hAnsi="Arial" w:cs="Arial"/>
          <w:b/>
          <w:sz w:val="24"/>
          <w:szCs w:val="24"/>
          <w:u w:val="single"/>
        </w:rPr>
      </w:pPr>
    </w:p>
    <w:p w:rsidR="00105C50" w:rsidRDefault="00105C50" w:rsidP="00105C50">
      <w:pPr>
        <w:jc w:val="center"/>
        <w:rPr>
          <w:rFonts w:ascii="Arial" w:hAnsi="Arial" w:cs="Arial"/>
          <w:b/>
          <w:sz w:val="24"/>
          <w:szCs w:val="24"/>
          <w:u w:val="single"/>
        </w:rPr>
      </w:pPr>
    </w:p>
    <w:p w:rsidR="00EB71C2" w:rsidRDefault="00EB71C2" w:rsidP="00105C50">
      <w:pPr>
        <w:rPr>
          <w:rFonts w:ascii="Arial" w:hAnsi="Arial" w:cs="Arial"/>
          <w:b/>
          <w:sz w:val="24"/>
          <w:szCs w:val="24"/>
          <w:u w:val="single"/>
        </w:rPr>
      </w:pPr>
    </w:p>
    <w:p w:rsidR="00EB71C2" w:rsidRDefault="00EB71C2" w:rsidP="00EB71C2">
      <w:pPr>
        <w:jc w:val="center"/>
        <w:rPr>
          <w:rFonts w:ascii="Arial" w:hAnsi="Arial" w:cs="Arial"/>
          <w:b/>
          <w:sz w:val="24"/>
          <w:szCs w:val="24"/>
          <w:u w:val="single"/>
        </w:rPr>
      </w:pPr>
    </w:p>
    <w:p w:rsidR="00EB71C2" w:rsidRDefault="00EB71C2" w:rsidP="00EB71C2">
      <w:pPr>
        <w:jc w:val="center"/>
        <w:rPr>
          <w:rFonts w:ascii="Arial" w:hAnsi="Arial" w:cs="Arial"/>
          <w:b/>
          <w:sz w:val="24"/>
          <w:szCs w:val="24"/>
          <w:u w:val="single"/>
        </w:rPr>
      </w:pPr>
    </w:p>
    <w:p w:rsidR="00CE53FD" w:rsidRDefault="00CE53FD" w:rsidP="0020155B">
      <w:pPr>
        <w:rPr>
          <w:rFonts w:ascii="Arial" w:hAnsi="Arial" w:cs="Arial"/>
          <w:b/>
          <w:sz w:val="24"/>
          <w:szCs w:val="24"/>
          <w:u w:val="single"/>
        </w:rPr>
      </w:pPr>
    </w:p>
    <w:p w:rsidR="00EB71C2" w:rsidRPr="00DA03B3" w:rsidRDefault="00EB71C2" w:rsidP="00EB71C2">
      <w:pPr>
        <w:jc w:val="center"/>
        <w:rPr>
          <w:rFonts w:ascii="Arial" w:hAnsi="Arial" w:cs="Arial"/>
          <w:b/>
          <w:sz w:val="24"/>
          <w:szCs w:val="24"/>
          <w:u w:val="single"/>
        </w:rPr>
      </w:pPr>
      <w:r w:rsidRPr="00DA03B3">
        <w:rPr>
          <w:rFonts w:ascii="Arial" w:hAnsi="Arial" w:cs="Arial"/>
          <w:b/>
          <w:sz w:val="24"/>
          <w:szCs w:val="24"/>
          <w:u w:val="single"/>
        </w:rPr>
        <w:lastRenderedPageBreak/>
        <w:t>SESIÓN N°20:</w:t>
      </w:r>
    </w:p>
    <w:p w:rsidR="00EB71C2" w:rsidRPr="00C717CA" w:rsidRDefault="00EB71C2" w:rsidP="00EB71C2">
      <w:pPr>
        <w:rPr>
          <w:rFonts w:ascii="Arial" w:hAnsi="Arial" w:cs="Arial"/>
          <w:b/>
          <w:sz w:val="24"/>
          <w:szCs w:val="24"/>
          <w:u w:val="single"/>
        </w:rPr>
      </w:pPr>
    </w:p>
    <w:p w:rsidR="00EB71C2" w:rsidRPr="00C717CA" w:rsidRDefault="00EB71C2" w:rsidP="00FF2BA0">
      <w:pPr>
        <w:pStyle w:val="Prrafodelista"/>
        <w:numPr>
          <w:ilvl w:val="0"/>
          <w:numId w:val="83"/>
        </w:numPr>
        <w:spacing w:line="240" w:lineRule="auto"/>
        <w:ind w:left="851"/>
        <w:rPr>
          <w:rFonts w:ascii="Arial" w:hAnsi="Arial" w:cs="Arial"/>
          <w:b/>
          <w:sz w:val="24"/>
          <w:szCs w:val="24"/>
        </w:rPr>
      </w:pPr>
      <w:r w:rsidRPr="00C717CA">
        <w:rPr>
          <w:rFonts w:ascii="Arial" w:hAnsi="Arial" w:cs="Arial"/>
          <w:b/>
          <w:sz w:val="24"/>
          <w:szCs w:val="24"/>
        </w:rPr>
        <w:t>DATOS INFORMATIVOS:</w:t>
      </w:r>
    </w:p>
    <w:p w:rsidR="00EB71C2" w:rsidRPr="00DA03B3" w:rsidRDefault="00EB71C2" w:rsidP="00EB71C2">
      <w:pPr>
        <w:spacing w:line="240" w:lineRule="auto"/>
        <w:ind w:left="1080"/>
        <w:contextualSpacing/>
        <w:rPr>
          <w:rFonts w:ascii="Arial" w:hAnsi="Arial" w:cs="Arial"/>
          <w:sz w:val="24"/>
          <w:szCs w:val="24"/>
        </w:rPr>
      </w:pPr>
    </w:p>
    <w:p w:rsidR="00EB71C2" w:rsidRPr="00C717CA" w:rsidRDefault="00EB71C2" w:rsidP="00FF2BA0">
      <w:pPr>
        <w:pStyle w:val="Prrafodelista"/>
        <w:numPr>
          <w:ilvl w:val="1"/>
          <w:numId w:val="83"/>
        </w:numPr>
        <w:spacing w:after="0" w:line="240" w:lineRule="auto"/>
        <w:ind w:left="1560" w:hanging="480"/>
        <w:rPr>
          <w:rFonts w:ascii="Arial" w:hAnsi="Arial" w:cs="Arial"/>
          <w:b/>
          <w:sz w:val="24"/>
          <w:szCs w:val="24"/>
        </w:rPr>
      </w:pPr>
      <w:r w:rsidRPr="00FF2BA0">
        <w:rPr>
          <w:rFonts w:ascii="Arial" w:hAnsi="Arial" w:cs="Arial"/>
          <w:b/>
          <w:sz w:val="24"/>
          <w:szCs w:val="24"/>
          <w:lang w:val="es-ES_tradnl"/>
        </w:rPr>
        <w:t>Institución Educativa:</w:t>
      </w:r>
      <w:r w:rsidRPr="00C717CA">
        <w:rPr>
          <w:rFonts w:ascii="Arial" w:hAnsi="Arial" w:cs="Arial"/>
          <w:b/>
          <w:sz w:val="24"/>
          <w:szCs w:val="24"/>
        </w:rPr>
        <w:t xml:space="preserve">   </w:t>
      </w:r>
      <w:r w:rsidRPr="00C717CA">
        <w:rPr>
          <w:rFonts w:ascii="Arial" w:hAnsi="Arial" w:cs="Arial"/>
          <w:sz w:val="24"/>
          <w:szCs w:val="24"/>
        </w:rPr>
        <w:t>I.E.I. Nº 047 Capullitos de María.</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Edad:</w:t>
      </w:r>
      <w:r w:rsidRPr="00C717CA">
        <w:rPr>
          <w:rFonts w:ascii="Arial" w:hAnsi="Arial" w:cs="Arial"/>
          <w:sz w:val="24"/>
          <w:szCs w:val="24"/>
          <w:lang w:val="es-ES_tradnl"/>
        </w:rPr>
        <w:t xml:space="preserve"> 5 años</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Turno:</w:t>
      </w:r>
      <w:r w:rsidRPr="00C717CA">
        <w:rPr>
          <w:rFonts w:ascii="Arial" w:hAnsi="Arial" w:cs="Arial"/>
          <w:sz w:val="24"/>
          <w:szCs w:val="24"/>
          <w:lang w:val="es-ES_tradnl"/>
        </w:rPr>
        <w:t xml:space="preserve"> TARDE</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Área</w:t>
      </w:r>
      <w:r w:rsidRPr="00C717CA">
        <w:rPr>
          <w:rFonts w:ascii="Arial" w:hAnsi="Arial" w:cs="Arial"/>
          <w:sz w:val="24"/>
          <w:szCs w:val="24"/>
          <w:lang w:val="es-ES_tradnl"/>
        </w:rPr>
        <w:t xml:space="preserve">: Comunicación </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Tema:</w:t>
      </w:r>
      <w:r w:rsidRPr="00C717CA">
        <w:rPr>
          <w:rFonts w:ascii="Arial" w:hAnsi="Arial" w:cs="Arial"/>
          <w:sz w:val="24"/>
          <w:szCs w:val="24"/>
          <w:lang w:val="es-ES_tradnl"/>
        </w:rPr>
        <w:t xml:space="preserve"> “</w:t>
      </w:r>
      <w:r w:rsidR="00435D8B">
        <w:rPr>
          <w:rFonts w:ascii="Arial" w:hAnsi="Arial" w:cs="Arial"/>
          <w:sz w:val="24"/>
          <w:szCs w:val="24"/>
          <w:lang w:val="es-ES_tradnl"/>
        </w:rPr>
        <w:t>Juego de roles</w:t>
      </w:r>
      <w:r w:rsidRPr="00C717CA">
        <w:rPr>
          <w:rFonts w:ascii="Arial" w:hAnsi="Arial" w:cs="Arial"/>
          <w:sz w:val="24"/>
          <w:szCs w:val="24"/>
          <w:lang w:val="es-ES_tradnl"/>
        </w:rPr>
        <w:t>”</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Fecha:</w:t>
      </w:r>
      <w:r w:rsidRPr="00C717CA">
        <w:rPr>
          <w:rFonts w:ascii="Arial" w:hAnsi="Arial" w:cs="Arial"/>
          <w:sz w:val="24"/>
          <w:szCs w:val="24"/>
          <w:lang w:val="es-ES_tradnl"/>
        </w:rPr>
        <w:t xml:space="preserve">        12 de septiembre del 2016                                    </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r w:rsidRPr="00FF2BA0">
        <w:rPr>
          <w:rFonts w:ascii="Arial" w:hAnsi="Arial" w:cs="Arial"/>
          <w:b/>
          <w:sz w:val="24"/>
          <w:szCs w:val="24"/>
          <w:lang w:val="es-ES_tradnl"/>
        </w:rPr>
        <w:t>Profesora de aula</w:t>
      </w:r>
      <w:r w:rsidRPr="00C717CA">
        <w:rPr>
          <w:rFonts w:ascii="Arial" w:hAnsi="Arial" w:cs="Arial"/>
          <w:sz w:val="24"/>
          <w:szCs w:val="24"/>
          <w:lang w:val="es-ES_tradnl"/>
        </w:rPr>
        <w:t xml:space="preserve">:   Stany Heredia Rivas                    </w:t>
      </w:r>
    </w:p>
    <w:p w:rsidR="00EB71C2" w:rsidRPr="00C717CA" w:rsidRDefault="00EB71C2" w:rsidP="00FF2BA0">
      <w:pPr>
        <w:pStyle w:val="Prrafodelista"/>
        <w:numPr>
          <w:ilvl w:val="1"/>
          <w:numId w:val="83"/>
        </w:numPr>
        <w:spacing w:after="0" w:line="240" w:lineRule="auto"/>
        <w:ind w:left="1560" w:hanging="480"/>
        <w:rPr>
          <w:rFonts w:ascii="Arial" w:hAnsi="Arial" w:cs="Arial"/>
          <w:sz w:val="24"/>
          <w:szCs w:val="24"/>
          <w:lang w:val="es-ES_tradnl"/>
        </w:rPr>
      </w:pPr>
      <w:del w:id="101" w:author="Pissani Fupuy" w:date="2017-02-14T23:39:00Z">
        <w:r w:rsidRPr="00FF2BA0" w:rsidDel="00D238EF">
          <w:rPr>
            <w:rFonts w:ascii="Arial" w:hAnsi="Arial" w:cs="Arial"/>
            <w:b/>
            <w:sz w:val="24"/>
            <w:szCs w:val="24"/>
            <w:lang w:val="es-ES_tradnl"/>
          </w:rPr>
          <w:delText>Alumna practicante</w:delText>
        </w:r>
      </w:del>
      <w:ins w:id="102" w:author="Pissani Fupuy" w:date="2017-02-14T23:39:00Z">
        <w:r w:rsidR="00D238EF" w:rsidRPr="00FF2BA0">
          <w:rPr>
            <w:rFonts w:ascii="Arial" w:hAnsi="Arial" w:cs="Arial"/>
            <w:b/>
            <w:sz w:val="24"/>
            <w:szCs w:val="24"/>
            <w:lang w:val="es-ES_tradnl"/>
          </w:rPr>
          <w:t>Investigadoras</w:t>
        </w:r>
      </w:ins>
      <w:r w:rsidRPr="00C717CA">
        <w:rPr>
          <w:rFonts w:ascii="Arial" w:hAnsi="Arial" w:cs="Arial"/>
          <w:sz w:val="24"/>
          <w:szCs w:val="24"/>
          <w:lang w:val="es-ES_tradnl"/>
        </w:rPr>
        <w:t>:              Chacón Araujo, Silvia Tatiana</w:t>
      </w:r>
    </w:p>
    <w:p w:rsidR="00EB71C2" w:rsidRPr="00FF2BA0" w:rsidRDefault="00EB71C2" w:rsidP="00FF2BA0">
      <w:pPr>
        <w:spacing w:after="0" w:line="240" w:lineRule="auto"/>
        <w:ind w:left="3545" w:firstLine="709"/>
        <w:rPr>
          <w:rFonts w:ascii="Arial" w:hAnsi="Arial" w:cs="Arial"/>
          <w:sz w:val="24"/>
          <w:szCs w:val="24"/>
        </w:rPr>
      </w:pPr>
      <w:r w:rsidRPr="00FF2BA0">
        <w:rPr>
          <w:rFonts w:ascii="Arial" w:hAnsi="Arial" w:cs="Arial"/>
          <w:sz w:val="24"/>
          <w:szCs w:val="24"/>
        </w:rPr>
        <w:t>Pissani Fupuy Liliana Patricia</w:t>
      </w:r>
    </w:p>
    <w:p w:rsidR="00EB71C2" w:rsidRPr="00DA03B3" w:rsidRDefault="00EB71C2" w:rsidP="00EB71C2">
      <w:pPr>
        <w:pStyle w:val="Prrafodelista"/>
        <w:spacing w:line="360" w:lineRule="auto"/>
        <w:ind w:left="1500"/>
        <w:rPr>
          <w:rFonts w:ascii="Arial" w:hAnsi="Arial" w:cs="Arial"/>
          <w:sz w:val="24"/>
          <w:szCs w:val="24"/>
        </w:rPr>
      </w:pPr>
    </w:p>
    <w:p w:rsidR="00EB71C2" w:rsidRPr="00C717CA" w:rsidRDefault="00EB71C2" w:rsidP="00FF2BA0">
      <w:pPr>
        <w:pStyle w:val="Prrafodelista"/>
        <w:numPr>
          <w:ilvl w:val="0"/>
          <w:numId w:val="83"/>
        </w:numPr>
        <w:spacing w:after="0" w:line="240" w:lineRule="auto"/>
        <w:ind w:left="851"/>
        <w:rPr>
          <w:rFonts w:ascii="Arial" w:hAnsi="Arial" w:cs="Arial"/>
          <w:b/>
          <w:sz w:val="24"/>
          <w:szCs w:val="24"/>
        </w:rPr>
      </w:pPr>
      <w:r w:rsidRPr="00C717CA">
        <w:rPr>
          <w:rFonts w:ascii="Arial" w:hAnsi="Arial" w:cs="Arial"/>
          <w:b/>
          <w:sz w:val="24"/>
          <w:szCs w:val="24"/>
        </w:rPr>
        <w:t>DATOS INFORMATIVOS DE LA SESIÓN:</w:t>
      </w:r>
    </w:p>
    <w:p w:rsidR="00EB71C2" w:rsidRPr="00DA03B3" w:rsidRDefault="00EB71C2" w:rsidP="00EB71C2">
      <w:pPr>
        <w:spacing w:after="0" w:line="240" w:lineRule="auto"/>
        <w:ind w:left="1080"/>
        <w:contextualSpacing/>
        <w:rPr>
          <w:rFonts w:ascii="Arial" w:hAnsi="Arial" w:cs="Arial"/>
          <w:sz w:val="24"/>
          <w:szCs w:val="24"/>
        </w:rPr>
      </w:pPr>
    </w:p>
    <w:p w:rsidR="00EB71C2" w:rsidRPr="00C717CA" w:rsidRDefault="00EB71C2" w:rsidP="00301CCC">
      <w:pPr>
        <w:pStyle w:val="Prrafodelista"/>
        <w:numPr>
          <w:ilvl w:val="1"/>
          <w:numId w:val="83"/>
        </w:numPr>
        <w:spacing w:after="0" w:line="240" w:lineRule="auto"/>
        <w:rPr>
          <w:rFonts w:ascii="Arial" w:hAnsi="Arial" w:cs="Arial"/>
          <w:sz w:val="24"/>
          <w:szCs w:val="24"/>
          <w:lang w:val="es-ES_tradnl"/>
        </w:rPr>
      </w:pPr>
      <w:r w:rsidRPr="00C717CA">
        <w:rPr>
          <w:rFonts w:ascii="Arial" w:hAnsi="Arial" w:cs="Arial"/>
          <w:sz w:val="24"/>
          <w:szCs w:val="24"/>
          <w:lang w:val="es-ES_tradnl"/>
        </w:rPr>
        <w:t>Denominación de la Actividad:</w:t>
      </w:r>
    </w:p>
    <w:p w:rsidR="00EB71C2" w:rsidRDefault="00EB71C2" w:rsidP="00EB71C2">
      <w:pPr>
        <w:spacing w:after="0" w:line="240" w:lineRule="auto"/>
        <w:ind w:left="3686"/>
        <w:rPr>
          <w:rFonts w:ascii="Arial" w:hAnsi="Arial" w:cs="Arial"/>
          <w:b/>
          <w:sz w:val="24"/>
          <w:szCs w:val="24"/>
        </w:rPr>
      </w:pPr>
      <w:r w:rsidRPr="00DA03B3">
        <w:rPr>
          <w:rFonts w:ascii="Arial" w:hAnsi="Arial" w:cs="Arial"/>
          <w:b/>
          <w:sz w:val="24"/>
          <w:szCs w:val="24"/>
        </w:rPr>
        <w:t>“Disfruto siendo doctor”</w:t>
      </w:r>
    </w:p>
    <w:p w:rsidR="00FF2BA0" w:rsidRPr="00DA03B3" w:rsidRDefault="00FF2BA0" w:rsidP="00EB71C2">
      <w:pPr>
        <w:spacing w:after="0" w:line="240" w:lineRule="auto"/>
        <w:ind w:left="3686"/>
        <w:rPr>
          <w:rFonts w:ascii="Arial" w:hAnsi="Arial" w:cs="Arial"/>
          <w:b/>
          <w:sz w:val="24"/>
          <w:szCs w:val="24"/>
        </w:rPr>
      </w:pPr>
    </w:p>
    <w:p w:rsidR="00EB71C2" w:rsidRPr="00C717CA" w:rsidRDefault="00EB71C2" w:rsidP="00301CCC">
      <w:pPr>
        <w:pStyle w:val="Prrafodelista"/>
        <w:numPr>
          <w:ilvl w:val="1"/>
          <w:numId w:val="83"/>
        </w:numPr>
        <w:spacing w:after="0" w:line="240" w:lineRule="auto"/>
        <w:rPr>
          <w:rFonts w:ascii="Arial" w:hAnsi="Arial" w:cs="Arial"/>
          <w:sz w:val="24"/>
          <w:szCs w:val="24"/>
          <w:lang w:val="es-ES_tradnl"/>
        </w:rPr>
      </w:pPr>
      <w:r w:rsidRPr="00C717CA">
        <w:rPr>
          <w:rFonts w:ascii="Arial" w:hAnsi="Arial" w:cs="Arial"/>
          <w:sz w:val="24"/>
          <w:szCs w:val="24"/>
          <w:lang w:val="es-ES_tradnl"/>
        </w:rPr>
        <w:t>Justificación</w:t>
      </w:r>
    </w:p>
    <w:p w:rsidR="00EB71C2" w:rsidRPr="00DA03B3" w:rsidRDefault="00EB71C2" w:rsidP="00EB71C2">
      <w:pPr>
        <w:spacing w:line="360" w:lineRule="auto"/>
        <w:ind w:left="1276"/>
        <w:rPr>
          <w:rFonts w:ascii="Arial" w:hAnsi="Arial" w:cs="Arial"/>
          <w:sz w:val="24"/>
          <w:szCs w:val="24"/>
        </w:rPr>
      </w:pPr>
    </w:p>
    <w:p w:rsidR="00EB71C2" w:rsidRPr="00DA03B3" w:rsidRDefault="00EB71C2" w:rsidP="00EB71C2">
      <w:pPr>
        <w:spacing w:line="360" w:lineRule="auto"/>
        <w:ind w:left="1276"/>
        <w:jc w:val="both"/>
        <w:rPr>
          <w:rFonts w:ascii="Arial" w:hAnsi="Arial" w:cs="Arial"/>
          <w:sz w:val="24"/>
          <w:szCs w:val="24"/>
        </w:rPr>
      </w:pPr>
      <w:r w:rsidRPr="00DA03B3">
        <w:rPr>
          <w:rFonts w:ascii="Arial" w:hAnsi="Arial" w:cs="Arial"/>
          <w:sz w:val="24"/>
          <w:szCs w:val="24"/>
        </w:rPr>
        <w:t>Se sabe que, en la actualidad, el nivel de creatividad en los niños y niñas está bajando de manera significativa por lo que la siguiente sesión tiene como objetivo que el niño desarrolle su creatividad a través del juego de roles, ellos cumplirán papeles importantes que hoy en día se desarrollan como el de ser doctor. .</w:t>
      </w:r>
    </w:p>
    <w:p w:rsidR="00EB71C2" w:rsidRPr="00DA03B3" w:rsidRDefault="00EB71C2" w:rsidP="00EB71C2">
      <w:pPr>
        <w:spacing w:line="360" w:lineRule="auto"/>
        <w:ind w:left="1276"/>
        <w:jc w:val="both"/>
        <w:rPr>
          <w:rFonts w:ascii="Arial" w:hAnsi="Arial" w:cs="Arial"/>
          <w:sz w:val="24"/>
          <w:szCs w:val="24"/>
        </w:rPr>
      </w:pPr>
    </w:p>
    <w:p w:rsidR="00EB71C2" w:rsidRPr="00C717CA" w:rsidRDefault="00EB71C2" w:rsidP="00301CCC">
      <w:pPr>
        <w:pStyle w:val="Prrafodelista"/>
        <w:numPr>
          <w:ilvl w:val="1"/>
          <w:numId w:val="83"/>
        </w:numPr>
        <w:spacing w:after="0" w:line="240" w:lineRule="auto"/>
        <w:rPr>
          <w:rFonts w:ascii="Arial" w:hAnsi="Arial" w:cs="Arial"/>
          <w:sz w:val="24"/>
          <w:szCs w:val="24"/>
          <w:lang w:val="es-ES_tradnl"/>
        </w:rPr>
      </w:pPr>
      <w:r w:rsidRPr="00C717CA">
        <w:rPr>
          <w:rFonts w:ascii="Arial" w:hAnsi="Arial" w:cs="Arial"/>
          <w:sz w:val="24"/>
          <w:szCs w:val="24"/>
          <w:lang w:val="es-ES_tradnl"/>
        </w:rPr>
        <w:t>Duración:</w:t>
      </w:r>
    </w:p>
    <w:p w:rsidR="00EB71C2" w:rsidRPr="00DA03B3" w:rsidRDefault="00EB71C2" w:rsidP="00301CCC">
      <w:pPr>
        <w:pStyle w:val="Prrafodelista"/>
        <w:numPr>
          <w:ilvl w:val="0"/>
          <w:numId w:val="84"/>
        </w:numPr>
        <w:spacing w:before="240"/>
        <w:rPr>
          <w:rFonts w:ascii="Arial" w:hAnsi="Arial" w:cs="Arial"/>
          <w:sz w:val="24"/>
          <w:szCs w:val="24"/>
        </w:rPr>
      </w:pPr>
      <w:r w:rsidRPr="00DA03B3">
        <w:rPr>
          <w:rFonts w:ascii="Arial" w:hAnsi="Arial" w:cs="Arial"/>
          <w:sz w:val="24"/>
          <w:szCs w:val="24"/>
        </w:rPr>
        <w:t>minutos</w:t>
      </w:r>
    </w:p>
    <w:p w:rsidR="00EB71C2" w:rsidRPr="00DA03B3" w:rsidRDefault="00EB71C2" w:rsidP="00EB71C2">
      <w:pPr>
        <w:jc w:val="center"/>
        <w:rPr>
          <w:rFonts w:ascii="Arial" w:hAnsi="Arial" w:cs="Arial"/>
          <w:sz w:val="24"/>
          <w:szCs w:val="24"/>
          <w:u w:val="single"/>
        </w:rPr>
      </w:pPr>
    </w:p>
    <w:p w:rsidR="00EB71C2" w:rsidRPr="00C717CA" w:rsidRDefault="00EB71C2" w:rsidP="00FF2BA0">
      <w:pPr>
        <w:pStyle w:val="Prrafodelista"/>
        <w:numPr>
          <w:ilvl w:val="0"/>
          <w:numId w:val="83"/>
        </w:numPr>
        <w:ind w:left="851"/>
        <w:rPr>
          <w:rFonts w:ascii="Arial" w:hAnsi="Arial" w:cs="Arial"/>
          <w:sz w:val="24"/>
          <w:szCs w:val="24"/>
          <w:u w:val="single"/>
        </w:rPr>
      </w:pPr>
      <w:r w:rsidRPr="00C717CA">
        <w:rPr>
          <w:rFonts w:ascii="Arial" w:hAnsi="Arial" w:cs="Arial"/>
          <w:b/>
          <w:sz w:val="24"/>
          <w:szCs w:val="24"/>
        </w:rPr>
        <w:t>INDICADOR DE EVALUACIÓN</w:t>
      </w:r>
    </w:p>
    <w:p w:rsidR="00EB71C2" w:rsidRPr="00DA03B3" w:rsidRDefault="00EB71C2" w:rsidP="00EB71C2">
      <w:pPr>
        <w:ind w:left="1080"/>
        <w:rPr>
          <w:rFonts w:ascii="Arial" w:hAnsi="Arial" w:cs="Arial"/>
          <w:sz w:val="24"/>
          <w:szCs w:val="24"/>
          <w:u w:val="single"/>
        </w:rPr>
      </w:pPr>
      <w:r w:rsidRPr="00DA03B3">
        <w:rPr>
          <w:rFonts w:ascii="Arial" w:eastAsia="Times New Roman" w:hAnsi="Arial" w:cs="Arial"/>
          <w:sz w:val="24"/>
          <w:szCs w:val="24"/>
        </w:rPr>
        <w:t>Desempeña el rol del médico acomodándose con facilidad a diferentes situaciones.</w:t>
      </w:r>
    </w:p>
    <w:p w:rsidR="00EB71C2" w:rsidRDefault="00EB71C2" w:rsidP="00EB71C2">
      <w:pPr>
        <w:rPr>
          <w:rFonts w:ascii="Arial" w:hAnsi="Arial" w:cs="Arial"/>
          <w:sz w:val="24"/>
          <w:szCs w:val="24"/>
        </w:rPr>
      </w:pPr>
    </w:p>
    <w:p w:rsidR="00EB71C2" w:rsidRDefault="00EB71C2" w:rsidP="00EB71C2">
      <w:pPr>
        <w:rPr>
          <w:rFonts w:ascii="Arial" w:hAnsi="Arial" w:cs="Arial"/>
          <w:sz w:val="24"/>
          <w:szCs w:val="24"/>
        </w:rPr>
      </w:pPr>
    </w:p>
    <w:p w:rsidR="00EB71C2" w:rsidRPr="00C717CA" w:rsidRDefault="00EB71C2" w:rsidP="00301CCC">
      <w:pPr>
        <w:pStyle w:val="Prrafodelista"/>
        <w:numPr>
          <w:ilvl w:val="0"/>
          <w:numId w:val="83"/>
        </w:numPr>
        <w:spacing w:after="0" w:line="240" w:lineRule="auto"/>
        <w:rPr>
          <w:rFonts w:ascii="Arial" w:hAnsi="Arial" w:cs="Arial"/>
          <w:b/>
          <w:sz w:val="24"/>
          <w:szCs w:val="24"/>
        </w:rPr>
      </w:pPr>
      <w:r w:rsidRPr="00C717CA">
        <w:rPr>
          <w:rFonts w:ascii="Arial" w:hAnsi="Arial" w:cs="Arial"/>
          <w:b/>
          <w:sz w:val="24"/>
          <w:szCs w:val="24"/>
        </w:rPr>
        <w:lastRenderedPageBreak/>
        <w:t>DESARROLLO DE LA SESIÓN:</w:t>
      </w:r>
    </w:p>
    <w:p w:rsidR="00EB71C2" w:rsidRPr="00DA03B3" w:rsidRDefault="00EB71C2" w:rsidP="00EB71C2">
      <w:pPr>
        <w:rPr>
          <w:rFonts w:ascii="Arial" w:hAnsi="Arial" w:cs="Arial"/>
          <w:sz w:val="24"/>
          <w:szCs w:val="24"/>
        </w:rPr>
      </w:pPr>
    </w:p>
    <w:tbl>
      <w:tblPr>
        <w:tblStyle w:val="Tablaconcuadrcula"/>
        <w:tblW w:w="9822" w:type="dxa"/>
        <w:tblInd w:w="-471" w:type="dxa"/>
        <w:tblLayout w:type="fixed"/>
        <w:tblLook w:val="04A0" w:firstRow="1" w:lastRow="0" w:firstColumn="1" w:lastColumn="0" w:noHBand="0" w:noVBand="1"/>
      </w:tblPr>
      <w:tblGrid>
        <w:gridCol w:w="1710"/>
        <w:gridCol w:w="5844"/>
        <w:gridCol w:w="2268"/>
      </w:tblGrid>
      <w:tr w:rsidR="00EB71C2" w:rsidRPr="00DA03B3" w:rsidTr="005C78EF">
        <w:tc>
          <w:tcPr>
            <w:tcW w:w="1710"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Procesos Pedagógicos</w:t>
            </w:r>
          </w:p>
        </w:tc>
        <w:tc>
          <w:tcPr>
            <w:tcW w:w="5844"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Estrategias/Actividades</w:t>
            </w:r>
          </w:p>
        </w:tc>
        <w:tc>
          <w:tcPr>
            <w:tcW w:w="2268" w:type="dxa"/>
            <w:vAlign w:val="center"/>
          </w:tcPr>
          <w:p w:rsidR="00EB71C2" w:rsidRPr="00DA03B3" w:rsidRDefault="00EB71C2" w:rsidP="005C78EF">
            <w:pPr>
              <w:spacing w:line="360" w:lineRule="auto"/>
              <w:jc w:val="center"/>
              <w:rPr>
                <w:rFonts w:ascii="Arial" w:hAnsi="Arial" w:cs="Arial"/>
                <w:b/>
                <w:sz w:val="24"/>
                <w:szCs w:val="24"/>
              </w:rPr>
            </w:pPr>
            <w:r w:rsidRPr="00DA03B3">
              <w:rPr>
                <w:rFonts w:ascii="Arial" w:hAnsi="Arial" w:cs="Arial"/>
                <w:b/>
                <w:sz w:val="24"/>
                <w:szCs w:val="24"/>
              </w:rPr>
              <w:t>Recursos</w:t>
            </w:r>
          </w:p>
        </w:tc>
      </w:tr>
      <w:tr w:rsidR="00EB71C2" w:rsidRPr="00DA03B3" w:rsidTr="005C78EF">
        <w:tc>
          <w:tcPr>
            <w:tcW w:w="1710" w:type="dxa"/>
          </w:tcPr>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Introducción</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Default="00EB71C2" w:rsidP="005C78EF">
            <w:pPr>
              <w:spacing w:line="360" w:lineRule="auto"/>
              <w:rPr>
                <w:rFonts w:ascii="Arial" w:hAnsi="Arial" w:cs="Arial"/>
                <w:sz w:val="24"/>
                <w:szCs w:val="24"/>
              </w:rPr>
            </w:pPr>
          </w:p>
          <w:p w:rsidR="00FF2BA0" w:rsidRDefault="00FF2BA0" w:rsidP="005C78EF">
            <w:pPr>
              <w:spacing w:line="360" w:lineRule="auto"/>
              <w:rPr>
                <w:rFonts w:ascii="Arial" w:hAnsi="Arial" w:cs="Arial"/>
                <w:sz w:val="24"/>
                <w:szCs w:val="24"/>
              </w:rPr>
            </w:pPr>
          </w:p>
          <w:p w:rsidR="00FF2BA0" w:rsidRDefault="00FF2BA0" w:rsidP="005C78EF">
            <w:pPr>
              <w:spacing w:line="360" w:lineRule="auto"/>
              <w:rPr>
                <w:rFonts w:ascii="Arial" w:hAnsi="Arial" w:cs="Arial"/>
                <w:sz w:val="24"/>
                <w:szCs w:val="24"/>
              </w:rPr>
            </w:pPr>
          </w:p>
          <w:p w:rsidR="00FF2BA0" w:rsidRPr="00DA03B3" w:rsidRDefault="00FF2BA0"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Desarrollo</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p>
          <w:p w:rsidR="00FF2BA0" w:rsidRDefault="00FF2BA0"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Culminación</w:t>
            </w:r>
          </w:p>
        </w:tc>
        <w:tc>
          <w:tcPr>
            <w:tcW w:w="5844" w:type="dxa"/>
          </w:tcPr>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Nos saludamos antes de comenzar y cantamos una canción.</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Se inicia la sesión presentando un disfraz e instrumentos de doctor en una caja sorpresa: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es?</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¿Qué color es?</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¿Cómo se llama?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¿Quién los usa?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¿Para qué los usa?</w:t>
            </w:r>
          </w:p>
          <w:p w:rsidR="00EB71C2" w:rsidRPr="00DA03B3" w:rsidRDefault="00EB71C2" w:rsidP="00301CCC">
            <w:pPr>
              <w:pStyle w:val="Prrafodelista"/>
              <w:numPr>
                <w:ilvl w:val="0"/>
                <w:numId w:val="54"/>
              </w:numPr>
              <w:spacing w:line="360" w:lineRule="auto"/>
              <w:jc w:val="both"/>
              <w:rPr>
                <w:rFonts w:ascii="Arial" w:hAnsi="Arial" w:cs="Arial"/>
                <w:sz w:val="24"/>
                <w:szCs w:val="24"/>
              </w:rPr>
            </w:pPr>
            <w:r w:rsidRPr="00DA03B3">
              <w:rPr>
                <w:rFonts w:ascii="Arial" w:hAnsi="Arial" w:cs="Arial"/>
                <w:sz w:val="24"/>
                <w:szCs w:val="24"/>
              </w:rPr>
              <w:t>¿Y dónde trabaja el doctor?</w:t>
            </w:r>
          </w:p>
          <w:p w:rsidR="00EB71C2" w:rsidRPr="00DA03B3" w:rsidRDefault="00EB71C2" w:rsidP="005C78EF">
            <w:pPr>
              <w:pStyle w:val="Prrafodelista"/>
              <w:spacing w:line="360" w:lineRule="auto"/>
              <w:ind w:left="303"/>
              <w:jc w:val="both"/>
              <w:rPr>
                <w:rFonts w:ascii="Arial" w:hAnsi="Arial" w:cs="Arial"/>
                <w:sz w:val="24"/>
                <w:szCs w:val="24"/>
              </w:rPr>
            </w:pP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t>Pregunta conflicto:</w:t>
            </w:r>
          </w:p>
          <w:p w:rsidR="00EB71C2" w:rsidRPr="00DA03B3" w:rsidRDefault="00EB71C2" w:rsidP="00301CCC">
            <w:pPr>
              <w:pStyle w:val="Prrafodelista"/>
              <w:numPr>
                <w:ilvl w:val="0"/>
                <w:numId w:val="56"/>
              </w:numPr>
              <w:spacing w:line="360" w:lineRule="auto"/>
              <w:jc w:val="both"/>
              <w:rPr>
                <w:rFonts w:ascii="Arial" w:hAnsi="Arial" w:cs="Arial"/>
                <w:sz w:val="24"/>
                <w:szCs w:val="24"/>
              </w:rPr>
            </w:pPr>
            <w:r w:rsidRPr="00DA03B3">
              <w:rPr>
                <w:rFonts w:ascii="Arial" w:hAnsi="Arial" w:cs="Arial"/>
                <w:sz w:val="24"/>
                <w:szCs w:val="24"/>
              </w:rPr>
              <w:t>¿Qué les gustaría hacer con estas cosas que les hemos traído?</w:t>
            </w:r>
          </w:p>
          <w:p w:rsidR="00EB71C2" w:rsidRPr="00DA03B3" w:rsidRDefault="00EB71C2" w:rsidP="005C78EF">
            <w:pPr>
              <w:spacing w:line="360" w:lineRule="auto"/>
              <w:rPr>
                <w:rFonts w:ascii="Arial" w:hAnsi="Arial" w:cs="Arial"/>
                <w:b/>
                <w:sz w:val="24"/>
                <w:szCs w:val="24"/>
              </w:rPr>
            </w:pPr>
            <w:r w:rsidRPr="00DA03B3">
              <w:rPr>
                <w:rFonts w:ascii="Arial" w:hAnsi="Arial" w:cs="Arial"/>
                <w:b/>
                <w:sz w:val="24"/>
                <w:szCs w:val="24"/>
              </w:rPr>
              <w:t xml:space="preserve">Se declara el tema: </w:t>
            </w:r>
          </w:p>
          <w:p w:rsidR="00EB71C2" w:rsidRPr="00DA03B3" w:rsidRDefault="00EB71C2" w:rsidP="005C78EF">
            <w:pPr>
              <w:rPr>
                <w:rFonts w:ascii="Arial" w:hAnsi="Arial" w:cs="Arial"/>
                <w:b/>
                <w:sz w:val="24"/>
                <w:szCs w:val="24"/>
              </w:rPr>
            </w:pPr>
            <w:r w:rsidRPr="00DA03B3">
              <w:rPr>
                <w:rFonts w:ascii="Arial" w:hAnsi="Arial" w:cs="Arial"/>
                <w:b/>
                <w:sz w:val="24"/>
                <w:szCs w:val="24"/>
              </w:rPr>
              <w:t xml:space="preserve">              “Disfruto siendo doctor”</w:t>
            </w:r>
          </w:p>
          <w:p w:rsidR="00EB71C2" w:rsidRPr="00DA03B3" w:rsidRDefault="00EB71C2" w:rsidP="005C78EF">
            <w:pPr>
              <w:spacing w:line="360" w:lineRule="auto"/>
              <w:jc w:val="both"/>
              <w:rPr>
                <w:rFonts w:ascii="Arial" w:hAnsi="Arial" w:cs="Arial"/>
                <w:b/>
                <w:sz w:val="24"/>
                <w:szCs w:val="24"/>
              </w:rPr>
            </w:pPr>
          </w:p>
          <w:p w:rsidR="00EB71C2" w:rsidRDefault="00EB71C2" w:rsidP="005C78EF">
            <w:pPr>
              <w:spacing w:line="360" w:lineRule="auto"/>
              <w:jc w:val="both"/>
              <w:rPr>
                <w:rFonts w:ascii="Arial" w:hAnsi="Arial" w:cs="Arial"/>
                <w:sz w:val="24"/>
              </w:rPr>
            </w:pPr>
            <w:r w:rsidRPr="00DA03B3">
              <w:rPr>
                <w:rFonts w:ascii="Arial" w:hAnsi="Arial" w:cs="Arial"/>
                <w:sz w:val="24"/>
                <w:szCs w:val="24"/>
              </w:rPr>
              <w:t>Explicará lo que realiza el doctor e Invitara a los niños para que se vist</w:t>
            </w:r>
            <w:r w:rsidR="00FF2BA0">
              <w:rPr>
                <w:rFonts w:ascii="Arial" w:hAnsi="Arial" w:cs="Arial"/>
                <w:sz w:val="24"/>
                <w:szCs w:val="24"/>
              </w:rPr>
              <w:t xml:space="preserve">an y empiecen a jugar al doctor, </w:t>
            </w:r>
            <w:r w:rsidR="00FF2BA0">
              <w:rPr>
                <w:rFonts w:ascii="Arial" w:hAnsi="Arial" w:cs="Arial"/>
                <w:sz w:val="24"/>
              </w:rPr>
              <w:t>desarrollando así</w:t>
            </w:r>
            <w:r w:rsidR="00FF2BA0">
              <w:rPr>
                <w:rFonts w:ascii="Arial" w:hAnsi="Arial" w:cs="Arial"/>
                <w:sz w:val="24"/>
              </w:rPr>
              <w:t xml:space="preserve"> un juego de roles.</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Realizaran una hoja de trabajo acerca del doctor.</w:t>
            </w:r>
          </w:p>
          <w:p w:rsidR="00EB71C2" w:rsidRPr="00DA03B3" w:rsidRDefault="00EB71C2" w:rsidP="005C78EF">
            <w:pPr>
              <w:spacing w:line="360" w:lineRule="auto"/>
              <w:rPr>
                <w:rFonts w:ascii="Arial" w:hAnsi="Arial" w:cs="Arial"/>
                <w:sz w:val="24"/>
                <w:szCs w:val="24"/>
              </w:rPr>
            </w:pP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Luego finalizamos con las preguntas</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Meta cognición: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¿Qué hicieron?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¿Cómo se sintieron?</w:t>
            </w:r>
          </w:p>
          <w:p w:rsidR="00EB71C2" w:rsidRPr="00DA03B3" w:rsidRDefault="00EB71C2" w:rsidP="005C78EF">
            <w:pPr>
              <w:spacing w:line="360" w:lineRule="auto"/>
              <w:rPr>
                <w:rFonts w:ascii="Arial" w:hAnsi="Arial" w:cs="Arial"/>
                <w:sz w:val="24"/>
                <w:szCs w:val="24"/>
              </w:rPr>
            </w:pPr>
            <w:r w:rsidRPr="00DA03B3">
              <w:rPr>
                <w:rFonts w:ascii="Arial" w:hAnsi="Arial" w:cs="Arial"/>
                <w:sz w:val="24"/>
                <w:szCs w:val="24"/>
              </w:rPr>
              <w:t xml:space="preserve">¿Les gustó? </w:t>
            </w:r>
          </w:p>
          <w:p w:rsidR="00EB71C2" w:rsidRPr="00DA03B3" w:rsidRDefault="00EB71C2" w:rsidP="005C78EF">
            <w:pPr>
              <w:spacing w:line="360" w:lineRule="auto"/>
              <w:jc w:val="both"/>
              <w:rPr>
                <w:rFonts w:ascii="Arial" w:hAnsi="Arial" w:cs="Arial"/>
                <w:sz w:val="24"/>
                <w:szCs w:val="24"/>
              </w:rPr>
            </w:pPr>
            <w:r w:rsidRPr="00DA03B3">
              <w:rPr>
                <w:rFonts w:ascii="Arial" w:hAnsi="Arial" w:cs="Arial"/>
                <w:sz w:val="24"/>
                <w:szCs w:val="24"/>
              </w:rPr>
              <w:lastRenderedPageBreak/>
              <w:t xml:space="preserve">Se evalúa el proceso aprendizaje usando una ficha de heteroevaluación de acuerdo a los indicadores considerados. </w:t>
            </w:r>
          </w:p>
        </w:tc>
        <w:tc>
          <w:tcPr>
            <w:tcW w:w="2268" w:type="dxa"/>
          </w:tcPr>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lastRenderedPageBreak/>
              <w:t>Disfraz</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Instrumentos de doctor de juguete</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Caja sorpresa</w:t>
            </w:r>
          </w:p>
          <w:p w:rsidR="00EB71C2" w:rsidRPr="00DA03B3" w:rsidRDefault="00EB71C2" w:rsidP="005C78EF">
            <w:pPr>
              <w:spacing w:line="360" w:lineRule="auto"/>
              <w:ind w:left="176"/>
              <w:rPr>
                <w:rFonts w:ascii="Arial" w:hAnsi="Arial" w:cs="Arial"/>
                <w:sz w:val="24"/>
                <w:szCs w:val="24"/>
              </w:rPr>
            </w:pPr>
            <w:r w:rsidRPr="00DA03B3">
              <w:rPr>
                <w:rFonts w:ascii="Arial" w:hAnsi="Arial" w:cs="Arial"/>
                <w:sz w:val="24"/>
                <w:szCs w:val="24"/>
              </w:rPr>
              <w:t>Voz humana</w:t>
            </w:r>
          </w:p>
          <w:p w:rsidR="00EB71C2" w:rsidRPr="00DA03B3" w:rsidRDefault="00EB71C2" w:rsidP="005C78EF">
            <w:pPr>
              <w:spacing w:line="360" w:lineRule="auto"/>
              <w:ind w:left="175"/>
              <w:rPr>
                <w:rFonts w:ascii="Arial" w:hAnsi="Arial" w:cs="Arial"/>
                <w:sz w:val="24"/>
                <w:szCs w:val="24"/>
              </w:rPr>
            </w:pPr>
            <w:r w:rsidRPr="00DA03B3">
              <w:rPr>
                <w:rFonts w:ascii="Arial" w:hAnsi="Arial" w:cs="Arial"/>
                <w:sz w:val="24"/>
                <w:szCs w:val="24"/>
              </w:rPr>
              <w:t xml:space="preserve"> </w:t>
            </w:r>
          </w:p>
        </w:tc>
      </w:tr>
    </w:tbl>
    <w:p w:rsidR="00EB71C2" w:rsidRPr="00DA03B3" w:rsidRDefault="00EB71C2" w:rsidP="00EB71C2">
      <w:pPr>
        <w:rPr>
          <w:rFonts w:ascii="Arial" w:hAnsi="Arial" w:cs="Arial"/>
          <w:sz w:val="24"/>
          <w:szCs w:val="24"/>
        </w:rPr>
      </w:pPr>
    </w:p>
    <w:p w:rsidR="00EB71C2" w:rsidRPr="00C717CA" w:rsidRDefault="00EB71C2" w:rsidP="00301CCC">
      <w:pPr>
        <w:pStyle w:val="Prrafodelista"/>
        <w:numPr>
          <w:ilvl w:val="0"/>
          <w:numId w:val="83"/>
        </w:numPr>
        <w:rPr>
          <w:rFonts w:ascii="Arial" w:hAnsi="Arial" w:cs="Arial"/>
          <w:sz w:val="24"/>
          <w:szCs w:val="24"/>
        </w:rPr>
      </w:pPr>
      <w:r w:rsidRPr="00C717CA">
        <w:rPr>
          <w:rFonts w:ascii="Arial" w:hAnsi="Arial" w:cs="Arial"/>
          <w:sz w:val="24"/>
          <w:szCs w:val="24"/>
        </w:rPr>
        <w:t xml:space="preserve">ANEXOS  </w:t>
      </w:r>
    </w:p>
    <w:p w:rsidR="00EB71C2" w:rsidRPr="00DA03B3" w:rsidRDefault="00FF2BA0"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Pr>
          <w:rFonts w:ascii="Arial" w:hAnsi="Arial" w:cs="Arial"/>
          <w:noProof/>
          <w:sz w:val="24"/>
          <w:szCs w:val="24"/>
          <w:lang w:eastAsia="es-PE"/>
        </w:rPr>
        <mc:AlternateContent>
          <mc:Choice Requires="wps">
            <w:drawing>
              <wp:anchor distT="0" distB="0" distL="114300" distR="114300" simplePos="0" relativeHeight="251915264" behindDoc="0" locked="0" layoutInCell="1" allowOverlap="1" wp14:anchorId="794FB9FE" wp14:editId="029F40E9">
                <wp:simplePos x="0" y="0"/>
                <wp:positionH relativeFrom="column">
                  <wp:posOffset>1283055</wp:posOffset>
                </wp:positionH>
                <wp:positionV relativeFrom="paragraph">
                  <wp:posOffset>16040</wp:posOffset>
                </wp:positionV>
                <wp:extent cx="2662813" cy="475013"/>
                <wp:effectExtent l="0" t="0" r="23495" b="20320"/>
                <wp:wrapNone/>
                <wp:docPr id="995" name="Rectángulo 995"/>
                <wp:cNvGraphicFramePr/>
                <a:graphic xmlns:a="http://schemas.openxmlformats.org/drawingml/2006/main">
                  <a:graphicData uri="http://schemas.microsoft.com/office/word/2010/wordprocessingShape">
                    <wps:wsp>
                      <wps:cNvSpPr/>
                      <wps:spPr>
                        <a:xfrm>
                          <a:off x="0" y="0"/>
                          <a:ext cx="2662813" cy="4750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7B9A" w:rsidRDefault="00FF2BA0" w:rsidP="00EB71C2">
                            <w:pPr>
                              <w:jc w:val="center"/>
                            </w:pPr>
                            <w:r>
                              <w:t>JUGUETES DE MATERIALES QUE USA UN</w:t>
                            </w:r>
                            <w:r w:rsidR="00797B9A">
                              <w:t xml:space="preserve"> 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4FB9FE" id="Rectángulo 995" o:spid="_x0000_s1095" style="position:absolute;left:0;text-align:left;margin-left:101.05pt;margin-top:1.25pt;width:209.65pt;height:37.4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" fillcolor="#4f81bd [3204]" strokecolor="#243f60 [1604]" strokeweight="2pt">
                <v:textbox>
                  <w:txbxContent>
                    <w:p w:rsidR="00797B9A" w:rsidRDefault="00FF2BA0" w:rsidP="00EB71C2">
                      <w:pPr>
                        <w:jc w:val="center"/>
                      </w:pPr>
                      <w:r>
                        <w:t>JUGUETES DE MATERIALES QUE USA UN</w:t>
                      </w:r>
                      <w:r w:rsidR="00797B9A">
                        <w:t xml:space="preserve"> DOCTOR.</w:t>
                      </w:r>
                    </w:p>
                  </w:txbxContent>
                </v:textbox>
              </v:rect>
            </w:pict>
          </mc:Fallback>
        </mc:AlternateContent>
      </w: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FF2BA0"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DA03B3">
        <w:rPr>
          <w:rFonts w:ascii="Arial" w:hAnsi="Arial" w:cs="Arial"/>
          <w:noProof/>
          <w:sz w:val="24"/>
          <w:szCs w:val="24"/>
          <w:lang w:eastAsia="es-PE"/>
        </w:rPr>
        <w:drawing>
          <wp:anchor distT="0" distB="0" distL="114300" distR="114300" simplePos="0" relativeHeight="251911168" behindDoc="0" locked="0" layoutInCell="1" allowOverlap="1" wp14:anchorId="2A334C03" wp14:editId="0CF7CD49">
            <wp:simplePos x="0" y="0"/>
            <wp:positionH relativeFrom="margin">
              <wp:align>center</wp:align>
            </wp:positionH>
            <wp:positionV relativeFrom="paragraph">
              <wp:posOffset>107258</wp:posOffset>
            </wp:positionV>
            <wp:extent cx="2125683" cy="2125683"/>
            <wp:effectExtent l="0" t="0" r="8255" b="8255"/>
            <wp:wrapNone/>
            <wp:docPr id="938" name="Imagen 938" descr="Resultado de imagen para doctor y su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n para doctor y sus elemento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25683" cy="21256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FF2BA0"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Pr>
          <w:rFonts w:ascii="Arial" w:hAnsi="Arial" w:cs="Arial"/>
          <w:noProof/>
          <w:sz w:val="24"/>
          <w:szCs w:val="24"/>
          <w:lang w:eastAsia="es-PE"/>
        </w:rPr>
        <mc:AlternateContent>
          <mc:Choice Requires="wps">
            <w:drawing>
              <wp:anchor distT="0" distB="0" distL="114300" distR="114300" simplePos="0" relativeHeight="251914240" behindDoc="0" locked="0" layoutInCell="1" allowOverlap="1" wp14:anchorId="35C92D70" wp14:editId="01E0F217">
                <wp:simplePos x="0" y="0"/>
                <wp:positionH relativeFrom="column">
                  <wp:posOffset>1455230</wp:posOffset>
                </wp:positionH>
                <wp:positionV relativeFrom="paragraph">
                  <wp:posOffset>11793</wp:posOffset>
                </wp:positionV>
                <wp:extent cx="2331218" cy="633047"/>
                <wp:effectExtent l="0" t="0" r="12065" b="15240"/>
                <wp:wrapNone/>
                <wp:docPr id="994" name="Rectángulo 994"/>
                <wp:cNvGraphicFramePr/>
                <a:graphic xmlns:a="http://schemas.openxmlformats.org/drawingml/2006/main">
                  <a:graphicData uri="http://schemas.microsoft.com/office/word/2010/wordprocessingShape">
                    <wps:wsp>
                      <wps:cNvSpPr/>
                      <wps:spPr>
                        <a:xfrm>
                          <a:off x="0" y="0"/>
                          <a:ext cx="2331218" cy="633047"/>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797B9A" w:rsidRDefault="00797B9A" w:rsidP="00EB71C2">
                            <w:pPr>
                              <w:jc w:val="center"/>
                            </w:pPr>
                            <w:r>
                              <w:t>HOJA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92D70" id="Rectángulo 994" o:spid="_x0000_s1096" style="position:absolute;left:0;text-align:left;margin-left:114.6pt;margin-top:.95pt;width:183.55pt;height:49.8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797B9A" w:rsidRDefault="00797B9A" w:rsidP="00EB71C2">
                      <w:pPr>
                        <w:jc w:val="center"/>
                      </w:pPr>
                      <w:r>
                        <w:t>HOJA DE TRABAJO</w:t>
                      </w:r>
                    </w:p>
                  </w:txbxContent>
                </v:textbox>
              </v:rect>
            </w:pict>
          </mc:Fallback>
        </mc:AlternateContent>
      </w: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FF2BA0"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DA03B3">
        <w:rPr>
          <w:rFonts w:ascii="Arial" w:hAnsi="Arial" w:cs="Arial"/>
          <w:noProof/>
          <w:sz w:val="24"/>
          <w:szCs w:val="24"/>
          <w:lang w:eastAsia="es-PE"/>
        </w:rPr>
        <w:drawing>
          <wp:anchor distT="0" distB="0" distL="114300" distR="114300" simplePos="0" relativeHeight="251912192" behindDoc="0" locked="0" layoutInCell="1" allowOverlap="1" wp14:anchorId="25C150C1" wp14:editId="0443D282">
            <wp:simplePos x="0" y="0"/>
            <wp:positionH relativeFrom="margin">
              <wp:align>center</wp:align>
            </wp:positionH>
            <wp:positionV relativeFrom="paragraph">
              <wp:posOffset>15240</wp:posOffset>
            </wp:positionV>
            <wp:extent cx="1870075" cy="2683510"/>
            <wp:effectExtent l="0" t="0" r="0" b="2540"/>
            <wp:wrapNone/>
            <wp:docPr id="939" name="Imagen 939" descr="Resultado de imagen para el doctor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para el doctor para colorea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0075" cy="2683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EB71C2" w:rsidP="00EB71C2">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EB71C2" w:rsidRPr="00DA03B3" w:rsidRDefault="00FF2BA0" w:rsidP="00EB71C2">
      <w:pPr>
        <w:rPr>
          <w:rFonts w:ascii="Arial" w:eastAsiaTheme="minorEastAsia" w:hAnsi="Arial" w:cs="Arial"/>
          <w:b/>
          <w:color w:val="000000"/>
          <w:sz w:val="24"/>
          <w:szCs w:val="24"/>
          <w:lang w:eastAsia="es-PE"/>
        </w:rPr>
      </w:pPr>
      <w:r w:rsidRPr="00DA03B3">
        <w:rPr>
          <w:rFonts w:ascii="Arial" w:eastAsiaTheme="minorEastAsia" w:hAnsi="Arial" w:cs="Arial"/>
          <w:b/>
          <w:noProof/>
          <w:color w:val="FF0000"/>
          <w:sz w:val="24"/>
          <w:szCs w:val="24"/>
          <w:lang w:eastAsia="es-PE"/>
        </w:rPr>
        <mc:AlternateContent>
          <mc:Choice Requires="wps">
            <w:drawing>
              <wp:anchor distT="0" distB="0" distL="114300" distR="114300" simplePos="0" relativeHeight="251913216" behindDoc="0" locked="0" layoutInCell="1" allowOverlap="1" wp14:anchorId="7FAFAE2A" wp14:editId="11B97866">
                <wp:simplePos x="0" y="0"/>
                <wp:positionH relativeFrom="margin">
                  <wp:align>center</wp:align>
                </wp:positionH>
                <wp:positionV relativeFrom="paragraph">
                  <wp:posOffset>1042983</wp:posOffset>
                </wp:positionV>
                <wp:extent cx="3064510" cy="562610"/>
                <wp:effectExtent l="0" t="0" r="21590" b="27940"/>
                <wp:wrapNone/>
                <wp:docPr id="940" name="Rectángulo 940"/>
                <wp:cNvGraphicFramePr/>
                <a:graphic xmlns:a="http://schemas.openxmlformats.org/drawingml/2006/main">
                  <a:graphicData uri="http://schemas.microsoft.com/office/word/2010/wordprocessingShape">
                    <wps:wsp>
                      <wps:cNvSpPr/>
                      <wps:spPr>
                        <a:xfrm>
                          <a:off x="0" y="0"/>
                          <a:ext cx="3064510" cy="56261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EB71C2">
                            <w:pPr>
                              <w:jc w:val="center"/>
                            </w:pPr>
                            <w:r>
                              <w:t xml:space="preserve">Dibuja los elementos que utiliza el doctor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FAE2A" id="Rectángulo 940" o:spid="_x0000_s1097" style="position:absolute;margin-left:0;margin-top:82.1pt;width:241.3pt;height:44.3pt;z-index:251913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" fillcolor="white [3201]" strokecolor="#f79646 [3209]" strokeweight="2pt">
                <v:textbox>
                  <w:txbxContent>
                    <w:p w:rsidR="00797B9A" w:rsidRDefault="00797B9A" w:rsidP="00EB71C2">
                      <w:pPr>
                        <w:jc w:val="center"/>
                      </w:pPr>
                      <w:r>
                        <w:t xml:space="preserve">Dibuja los elementos que utiliza el doctor </w:t>
                      </w:r>
                    </w:p>
                  </w:txbxContent>
                </v:textbox>
                <w10:wrap anchorx="margin"/>
              </v:rect>
            </w:pict>
          </mc:Fallback>
        </mc:AlternateContent>
      </w:r>
      <w:r w:rsidR="00EB71C2" w:rsidRPr="00DA03B3">
        <w:rPr>
          <w:rFonts w:ascii="Arial" w:eastAsiaTheme="minorEastAsia" w:hAnsi="Arial" w:cs="Arial"/>
          <w:b/>
          <w:color w:val="000000"/>
          <w:sz w:val="24"/>
          <w:szCs w:val="24"/>
          <w:lang w:eastAsia="es-PE"/>
        </w:rPr>
        <w:br w:type="page"/>
      </w:r>
    </w:p>
    <w:p w:rsidR="008978B8" w:rsidRDefault="00186F52" w:rsidP="00A46CBB">
      <w:pPr>
        <w:pStyle w:val="Ttulo2"/>
        <w:jc w:val="left"/>
        <w:rPr>
          <w:rFonts w:ascii="Arial" w:eastAsiaTheme="minorEastAsia" w:hAnsi="Arial" w:cs="Arial"/>
          <w:b w:val="0"/>
          <w:color w:val="000000"/>
          <w:szCs w:val="24"/>
          <w:lang w:eastAsia="es-PE"/>
        </w:rPr>
      </w:pPr>
      <w:bookmarkStart w:id="103" w:name="_Toc472517259"/>
      <w:r w:rsidRPr="00A46CBB">
        <w:rPr>
          <w:rFonts w:ascii="Arial" w:eastAsiaTheme="minorEastAsia" w:hAnsi="Arial" w:cs="Arial"/>
          <w:noProof/>
          <w:sz w:val="28"/>
          <w:u w:val="single"/>
          <w:lang w:val="es-PE" w:eastAsia="es-PE"/>
        </w:rPr>
        <w:lastRenderedPageBreak/>
        <w:drawing>
          <wp:anchor distT="0" distB="0" distL="114300" distR="114300" simplePos="0" relativeHeight="251767808" behindDoc="1" locked="0" layoutInCell="1" allowOverlap="1">
            <wp:simplePos x="0" y="0"/>
            <wp:positionH relativeFrom="page">
              <wp:posOffset>-22269</wp:posOffset>
            </wp:positionH>
            <wp:positionV relativeFrom="paragraph">
              <wp:posOffset>-848995</wp:posOffset>
            </wp:positionV>
            <wp:extent cx="7762875" cy="9953625"/>
            <wp:effectExtent l="0" t="0" r="9525" b="9525"/>
            <wp:wrapNone/>
            <wp:docPr id="48" name="Imagen 48" descr="C:\Users\TATIANA\Documents\im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cuments\img02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762875" cy="995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78B8" w:rsidRPr="00A46CBB">
        <w:rPr>
          <w:rFonts w:ascii="Arial" w:eastAsiaTheme="minorEastAsia" w:hAnsi="Arial" w:cs="Arial"/>
          <w:sz w:val="28"/>
          <w:u w:val="single"/>
        </w:rPr>
        <w:t>Anexo N°3</w:t>
      </w:r>
      <w:bookmarkEnd w:id="103"/>
    </w:p>
    <w:p w:rsidR="008978B8" w:rsidRDefault="008978B8"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8978B8" w:rsidRDefault="008978B8" w:rsidP="008978B8">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50599C" w:rsidRDefault="0050599C"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p>
    <w:p w:rsidR="00186F52" w:rsidRDefault="00186F52">
      <w:pPr>
        <w:rPr>
          <w:rFonts w:ascii="Arial" w:eastAsiaTheme="minorEastAsia" w:hAnsi="Arial" w:cs="Arial"/>
          <w:b/>
          <w:color w:val="000000"/>
          <w:sz w:val="24"/>
          <w:szCs w:val="24"/>
          <w:lang w:eastAsia="es-PE"/>
        </w:rPr>
      </w:pPr>
      <w:r>
        <w:rPr>
          <w:rFonts w:ascii="Arial" w:eastAsiaTheme="minorEastAsia" w:hAnsi="Arial" w:cs="Arial"/>
          <w:b/>
          <w:color w:val="000000"/>
          <w:sz w:val="24"/>
          <w:szCs w:val="24"/>
          <w:lang w:eastAsia="es-PE"/>
        </w:rPr>
        <w:br w:type="page"/>
      </w:r>
    </w:p>
    <w:p w:rsidR="008978B8" w:rsidRPr="00421136" w:rsidRDefault="00346C85" w:rsidP="00A46CBB">
      <w:pPr>
        <w:pStyle w:val="Ttulo2"/>
        <w:jc w:val="left"/>
        <w:rPr>
          <w:rFonts w:ascii="Arial" w:eastAsiaTheme="minorEastAsia" w:hAnsi="Arial" w:cs="Arial"/>
          <w:b w:val="0"/>
          <w:color w:val="FF0000"/>
          <w:szCs w:val="24"/>
          <w:lang w:eastAsia="es-PE"/>
        </w:rPr>
      </w:pPr>
      <w:bookmarkStart w:id="104" w:name="_Toc472517260"/>
      <w:r>
        <w:rPr>
          <w:noProof/>
          <w:lang w:val="es-PE" w:eastAsia="es-PE"/>
        </w:rPr>
        <w:lastRenderedPageBreak/>
        <w:drawing>
          <wp:anchor distT="0" distB="0" distL="114300" distR="114300" simplePos="0" relativeHeight="251769856" behindDoc="1" locked="0" layoutInCell="1" allowOverlap="1">
            <wp:simplePos x="0" y="0"/>
            <wp:positionH relativeFrom="margin">
              <wp:posOffset>2851979</wp:posOffset>
            </wp:positionH>
            <wp:positionV relativeFrom="paragraph">
              <wp:posOffset>173060</wp:posOffset>
            </wp:positionV>
            <wp:extent cx="2925798" cy="2186222"/>
            <wp:effectExtent l="171450" t="171450" r="236855" b="233680"/>
            <wp:wrapNone/>
            <wp:docPr id="52" name="Imagen 52" descr="https://scontent-eze1-1.xx.fbcdn.net/v/t34.0-12/14813471_1868930673341742_1097106004_n.jpg?oh=3976726ac3a5d5554a665bff713224f3&amp;oe=5857AF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eze1-1.xx.fbcdn.net/v/t34.0-12/14813471_1868930673341742_1097106004_n.jpg?oh=3976726ac3a5d5554a665bff713224f3&amp;oe=5857AF9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25798" cy="2186222"/>
                    </a:xfrm>
                    <a:prstGeom prst="rect">
                      <a:avLst/>
                    </a:prstGeom>
                    <a:ln w="127000" cap="sq">
                      <a:solidFill>
                        <a:srgbClr val="00206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8978B8" w:rsidRPr="00A46CBB">
        <w:rPr>
          <w:rFonts w:ascii="Arial" w:eastAsiaTheme="minorEastAsia" w:hAnsi="Arial" w:cs="Arial"/>
          <w:sz w:val="28"/>
          <w:u w:val="single"/>
        </w:rPr>
        <w:t>Anexo N° 4</w:t>
      </w:r>
      <w:bookmarkEnd w:id="104"/>
      <w:r w:rsidR="002649B2">
        <w:rPr>
          <w:rFonts w:ascii="Arial" w:eastAsiaTheme="minorEastAsia" w:hAnsi="Arial" w:cs="Arial"/>
          <w:b w:val="0"/>
          <w:color w:val="000000"/>
          <w:szCs w:val="24"/>
          <w:lang w:eastAsia="es-PE"/>
        </w:rPr>
        <w:t xml:space="preserve"> </w:t>
      </w:r>
      <w:r w:rsidR="002649B2">
        <w:rPr>
          <w:rFonts w:ascii="Arial" w:eastAsiaTheme="minorEastAsia" w:hAnsi="Arial" w:cs="Arial"/>
          <w:b w:val="0"/>
          <w:color w:val="000000"/>
          <w:szCs w:val="24"/>
          <w:lang w:eastAsia="es-PE"/>
        </w:rPr>
        <w:tab/>
      </w:r>
    </w:p>
    <w:p w:rsidR="008978B8" w:rsidRDefault="00346C85" w:rsidP="008978B8">
      <w:pPr>
        <w:autoSpaceDE w:val="0"/>
        <w:autoSpaceDN w:val="0"/>
        <w:adjustRightInd w:val="0"/>
        <w:spacing w:after="0" w:line="360" w:lineRule="auto"/>
        <w:jc w:val="both"/>
        <w:rPr>
          <w:rFonts w:ascii="Arial" w:eastAsiaTheme="minorEastAsia" w:hAnsi="Arial" w:cs="Arial"/>
          <w:b/>
          <w:color w:val="000000"/>
          <w:sz w:val="24"/>
          <w:szCs w:val="24"/>
          <w:lang w:eastAsia="es-PE"/>
        </w:rPr>
      </w:pPr>
      <w:r w:rsidRPr="00A46CBB">
        <w:rPr>
          <w:rFonts w:ascii="Arial" w:eastAsiaTheme="minorEastAsia" w:hAnsi="Arial" w:cs="Arial"/>
          <w:noProof/>
          <w:sz w:val="28"/>
          <w:u w:val="single"/>
          <w:lang w:eastAsia="es-PE"/>
        </w:rPr>
        <w:drawing>
          <wp:anchor distT="0" distB="0" distL="114300" distR="114300" simplePos="0" relativeHeight="251768832" behindDoc="0" locked="0" layoutInCell="1" allowOverlap="1">
            <wp:simplePos x="0" y="0"/>
            <wp:positionH relativeFrom="column">
              <wp:posOffset>-303678</wp:posOffset>
            </wp:positionH>
            <wp:positionV relativeFrom="paragraph">
              <wp:posOffset>255270</wp:posOffset>
            </wp:positionV>
            <wp:extent cx="2158354" cy="2347211"/>
            <wp:effectExtent l="171450" t="171450" r="223520" b="224790"/>
            <wp:wrapNone/>
            <wp:docPr id="49" name="Imagen 49" descr="https://scontent-eze1-1.xx.fbcdn.net/v/t34.0-12/14825662_1868930200008456_850650582_n.jpg?oh=ec8ab3d55e103d48250f9e35717de237&amp;oe=5856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eze1-1.xx.fbcdn.net/v/t34.0-12/14825662_1868930200008456_850650582_n.jpg?oh=ec8ab3d55e103d48250f9e35717de237&amp;oe=5856896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428" r="21582" b="7212"/>
                    <a:stretch/>
                  </pic:blipFill>
                  <pic:spPr bwMode="auto">
                    <a:xfrm>
                      <a:off x="0" y="0"/>
                      <a:ext cx="2158354" cy="2347211"/>
                    </a:xfrm>
                    <a:prstGeom prst="rect">
                      <a:avLst/>
                    </a:prstGeom>
                    <a:ln w="127000" cap="sq">
                      <a:solidFill>
                        <a:srgbClr val="00206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78B8" w:rsidRDefault="008978B8" w:rsidP="008978B8">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8978B8" w:rsidRDefault="008978B8" w:rsidP="008978B8">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8978B8" w:rsidRDefault="008978B8" w:rsidP="008978B8">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8978B8" w:rsidRDefault="008978B8" w:rsidP="008978B8">
      <w:pPr>
        <w:autoSpaceDE w:val="0"/>
        <w:autoSpaceDN w:val="0"/>
        <w:adjustRightInd w:val="0"/>
        <w:spacing w:after="0" w:line="360" w:lineRule="auto"/>
        <w:jc w:val="both"/>
        <w:rPr>
          <w:rFonts w:ascii="Arial" w:eastAsiaTheme="minorEastAsia" w:hAnsi="Arial" w:cs="Arial"/>
          <w:b/>
          <w:color w:val="FF0000"/>
          <w:sz w:val="24"/>
          <w:szCs w:val="24"/>
          <w:lang w:eastAsia="es-PE"/>
        </w:rPr>
      </w:pPr>
      <w:r w:rsidRPr="008978B8">
        <w:rPr>
          <w:rFonts w:ascii="Arial" w:eastAsiaTheme="minorEastAsia" w:hAnsi="Arial" w:cs="Arial"/>
          <w:b/>
          <w:color w:val="FF0000"/>
          <w:sz w:val="24"/>
          <w:szCs w:val="24"/>
          <w:lang w:eastAsia="es-PE"/>
        </w:rPr>
        <w:t xml:space="preserve"> </w:t>
      </w:r>
    </w:p>
    <w:p w:rsidR="008978B8" w:rsidRPr="008978B8" w:rsidRDefault="008978B8" w:rsidP="002946F9">
      <w:pPr>
        <w:autoSpaceDE w:val="0"/>
        <w:autoSpaceDN w:val="0"/>
        <w:adjustRightInd w:val="0"/>
        <w:spacing w:after="0" w:line="360" w:lineRule="auto"/>
        <w:jc w:val="both"/>
        <w:rPr>
          <w:rFonts w:ascii="Arial" w:eastAsiaTheme="minorEastAsia" w:hAnsi="Arial" w:cs="Arial"/>
          <w:b/>
          <w:color w:val="FF0000"/>
          <w:sz w:val="24"/>
          <w:szCs w:val="24"/>
          <w:lang w:eastAsia="es-PE"/>
        </w:rPr>
      </w:pPr>
    </w:p>
    <w:p w:rsidR="002946F9" w:rsidRPr="008978B8" w:rsidRDefault="002946F9" w:rsidP="00553957">
      <w:pPr>
        <w:tabs>
          <w:tab w:val="left" w:pos="4815"/>
        </w:tabs>
        <w:rPr>
          <w:rFonts w:ascii="Arial" w:hAnsi="Arial" w:cs="Arial"/>
          <w:color w:val="FF0000"/>
          <w:sz w:val="24"/>
          <w:szCs w:val="24"/>
          <w:u w:val="single"/>
        </w:rPr>
      </w:pPr>
    </w:p>
    <w:p w:rsidR="00623A8A" w:rsidRDefault="0050599C" w:rsidP="00B916CD">
      <w:pPr>
        <w:jc w:val="center"/>
        <w:rPr>
          <w:noProof/>
          <w:lang w:eastAsia="es-PE"/>
        </w:rPr>
      </w:pPr>
      <w:r>
        <w:rPr>
          <w:noProof/>
          <w:lang w:eastAsia="es-PE"/>
        </w:rPr>
        <w:t xml:space="preserve">  </w:t>
      </w:r>
    </w:p>
    <w:p w:rsidR="00623A8A" w:rsidRDefault="0050599C" w:rsidP="00B916CD">
      <w:pPr>
        <w:jc w:val="center"/>
        <w:rPr>
          <w:rFonts w:ascii="Arial" w:hAnsi="Arial" w:cs="Arial"/>
          <w:sz w:val="24"/>
          <w:szCs w:val="24"/>
          <w:u w:val="single"/>
        </w:rPr>
      </w:pPr>
      <w:r>
        <w:rPr>
          <w:noProof/>
          <w:lang w:eastAsia="es-PE"/>
        </w:rPr>
        <w:drawing>
          <wp:anchor distT="0" distB="0" distL="114300" distR="114300" simplePos="0" relativeHeight="251770880" behindDoc="1" locked="0" layoutInCell="1" allowOverlap="1">
            <wp:simplePos x="0" y="0"/>
            <wp:positionH relativeFrom="margin">
              <wp:posOffset>-542925</wp:posOffset>
            </wp:positionH>
            <wp:positionV relativeFrom="paragraph">
              <wp:posOffset>836295</wp:posOffset>
            </wp:positionV>
            <wp:extent cx="2843106" cy="2132330"/>
            <wp:effectExtent l="171450" t="171450" r="224155" b="229870"/>
            <wp:wrapNone/>
            <wp:docPr id="53" name="Imagen 53" descr="https://scontent-eze1-1.xx.fbcdn.net/v/t34.0-12/14741590_1868930653341744_794929447_n.jpg?oh=21692dbf264bba48d2f9447035b750bc&amp;oe=5857CB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eze1-1.xx.fbcdn.net/v/t34.0-12/14741590_1868930653341744_794929447_n.jpg?oh=21692dbf264bba48d2f9447035b750bc&amp;oe=5857CBA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3106" cy="2132330"/>
                    </a:xfrm>
                    <a:prstGeom prst="rect">
                      <a:avLst/>
                    </a:prstGeom>
                    <a:ln w="127000" cap="sq">
                      <a:solidFill>
                        <a:srgbClr val="00206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23A8A" w:rsidRPr="00623A8A" w:rsidRDefault="00623A8A" w:rsidP="00623A8A">
      <w:pPr>
        <w:rPr>
          <w:rFonts w:ascii="Arial" w:hAnsi="Arial" w:cs="Arial"/>
          <w:sz w:val="24"/>
          <w:szCs w:val="24"/>
        </w:rPr>
      </w:pPr>
    </w:p>
    <w:p w:rsidR="00623A8A" w:rsidRPr="00623A8A" w:rsidRDefault="00346C85" w:rsidP="00623A8A">
      <w:pPr>
        <w:rPr>
          <w:rFonts w:ascii="Arial" w:hAnsi="Arial" w:cs="Arial"/>
          <w:sz w:val="24"/>
          <w:szCs w:val="24"/>
        </w:rPr>
      </w:pPr>
      <w:r>
        <w:rPr>
          <w:noProof/>
          <w:lang w:eastAsia="es-PE"/>
        </w:rPr>
        <w:drawing>
          <wp:anchor distT="0" distB="0" distL="114300" distR="114300" simplePos="0" relativeHeight="251771904" behindDoc="1" locked="0" layoutInCell="1" allowOverlap="1">
            <wp:simplePos x="0" y="0"/>
            <wp:positionH relativeFrom="column">
              <wp:posOffset>2715688</wp:posOffset>
            </wp:positionH>
            <wp:positionV relativeFrom="paragraph">
              <wp:posOffset>316357</wp:posOffset>
            </wp:positionV>
            <wp:extent cx="3030279" cy="2272568"/>
            <wp:effectExtent l="171450" t="171450" r="227330" b="223520"/>
            <wp:wrapNone/>
            <wp:docPr id="54" name="Imagen 54" descr="https://scontent-eze1-1.xx.fbcdn.net/v/t34.0-12/14825625_1868930590008417_1837283011_n.jpg?oh=5b6348d56dd1f3326dbeda563a268a8c&amp;oe=5856DD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eze1-1.xx.fbcdn.net/v/t34.0-12/14825625_1868930590008417_1837283011_n.jpg?oh=5b6348d56dd1f3326dbeda563a268a8c&amp;oe=5856DDA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32041" cy="2273889"/>
                    </a:xfrm>
                    <a:prstGeom prst="rect">
                      <a:avLst/>
                    </a:prstGeom>
                    <a:ln w="127000" cap="sq">
                      <a:solidFill>
                        <a:srgbClr val="00206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23A8A" w:rsidRPr="00623A8A" w:rsidRDefault="00623A8A" w:rsidP="00623A8A">
      <w:pPr>
        <w:rPr>
          <w:rFonts w:ascii="Arial" w:hAnsi="Arial" w:cs="Arial"/>
          <w:sz w:val="24"/>
          <w:szCs w:val="24"/>
        </w:rPr>
      </w:pPr>
    </w:p>
    <w:p w:rsidR="00623A8A" w:rsidRPr="00623A8A" w:rsidRDefault="00623A8A" w:rsidP="00623A8A">
      <w:pPr>
        <w:rPr>
          <w:rFonts w:ascii="Arial" w:hAnsi="Arial" w:cs="Arial"/>
          <w:sz w:val="24"/>
          <w:szCs w:val="24"/>
        </w:rPr>
      </w:pPr>
    </w:p>
    <w:p w:rsidR="00623A8A" w:rsidRPr="00623A8A" w:rsidRDefault="00623A8A" w:rsidP="00623A8A">
      <w:pPr>
        <w:rPr>
          <w:rFonts w:ascii="Arial" w:hAnsi="Arial" w:cs="Arial"/>
          <w:sz w:val="24"/>
          <w:szCs w:val="24"/>
        </w:rPr>
      </w:pPr>
    </w:p>
    <w:p w:rsidR="00623A8A" w:rsidRPr="00623A8A" w:rsidRDefault="00623A8A" w:rsidP="00623A8A">
      <w:pPr>
        <w:rPr>
          <w:rFonts w:ascii="Arial" w:hAnsi="Arial" w:cs="Arial"/>
          <w:sz w:val="24"/>
          <w:szCs w:val="24"/>
        </w:rPr>
      </w:pPr>
    </w:p>
    <w:p w:rsidR="00623A8A" w:rsidRPr="00623A8A" w:rsidRDefault="00346C85" w:rsidP="00346C85">
      <w:pPr>
        <w:tabs>
          <w:tab w:val="left" w:pos="2277"/>
        </w:tabs>
        <w:rPr>
          <w:rFonts w:ascii="Arial" w:hAnsi="Arial" w:cs="Arial"/>
          <w:sz w:val="24"/>
          <w:szCs w:val="24"/>
        </w:rPr>
      </w:pPr>
      <w:r>
        <w:rPr>
          <w:rFonts w:ascii="Arial" w:hAnsi="Arial" w:cs="Arial"/>
          <w:sz w:val="24"/>
          <w:szCs w:val="24"/>
        </w:rPr>
        <w:tab/>
      </w:r>
    </w:p>
    <w:p w:rsidR="00623A8A" w:rsidRPr="00623A8A" w:rsidRDefault="00623A8A" w:rsidP="00623A8A">
      <w:pPr>
        <w:rPr>
          <w:rFonts w:ascii="Arial" w:hAnsi="Arial" w:cs="Arial"/>
          <w:sz w:val="24"/>
          <w:szCs w:val="24"/>
        </w:rPr>
      </w:pPr>
    </w:p>
    <w:p w:rsidR="00623A8A" w:rsidRPr="00623A8A" w:rsidRDefault="00623A8A" w:rsidP="00623A8A">
      <w:pPr>
        <w:rPr>
          <w:rFonts w:ascii="Arial" w:hAnsi="Arial" w:cs="Arial"/>
          <w:sz w:val="24"/>
          <w:szCs w:val="24"/>
        </w:rPr>
      </w:pPr>
    </w:p>
    <w:p w:rsidR="00623A8A" w:rsidRPr="00623A8A" w:rsidRDefault="00FF2BA0" w:rsidP="00623A8A">
      <w:pPr>
        <w:rPr>
          <w:rFonts w:ascii="Arial" w:hAnsi="Arial" w:cs="Arial"/>
          <w:sz w:val="24"/>
          <w:szCs w:val="24"/>
        </w:rPr>
      </w:pPr>
      <w:r>
        <w:rPr>
          <w:rFonts w:ascii="Arial" w:hAnsi="Arial" w:cs="Arial"/>
          <w:noProof/>
          <w:sz w:val="24"/>
          <w:szCs w:val="24"/>
          <w:lang w:eastAsia="es-PE"/>
        </w:rPr>
        <mc:AlternateContent>
          <mc:Choice Requires="wps">
            <w:drawing>
              <wp:anchor distT="0" distB="0" distL="114300" distR="114300" simplePos="0" relativeHeight="251817984" behindDoc="0" locked="0" layoutInCell="1" allowOverlap="1" wp14:anchorId="5C148E70" wp14:editId="1BA95860">
                <wp:simplePos x="0" y="0"/>
                <wp:positionH relativeFrom="margin">
                  <wp:posOffset>-474493</wp:posOffset>
                </wp:positionH>
                <wp:positionV relativeFrom="paragraph">
                  <wp:posOffset>304074</wp:posOffset>
                </wp:positionV>
                <wp:extent cx="2253013" cy="1768510"/>
                <wp:effectExtent l="0" t="0" r="13970" b="22225"/>
                <wp:wrapNone/>
                <wp:docPr id="941" name="Rectángulo 941"/>
                <wp:cNvGraphicFramePr/>
                <a:graphic xmlns:a="http://schemas.openxmlformats.org/drawingml/2006/main">
                  <a:graphicData uri="http://schemas.microsoft.com/office/word/2010/wordprocessingShape">
                    <wps:wsp>
                      <wps:cNvSpPr/>
                      <wps:spPr>
                        <a:xfrm>
                          <a:off x="0" y="0"/>
                          <a:ext cx="2253013" cy="176851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346C85" w:rsidRDefault="00797B9A" w:rsidP="00283583">
                            <w:pPr>
                              <w:jc w:val="both"/>
                              <w:rPr>
                                <w:rFonts w:ascii="Arial" w:hAnsi="Arial" w:cs="Arial"/>
                                <w:sz w:val="24"/>
                              </w:rPr>
                            </w:pPr>
                            <w:r w:rsidRPr="00346C85">
                              <w:rPr>
                                <w:rFonts w:ascii="Arial" w:hAnsi="Arial" w:cs="Arial"/>
                                <w:sz w:val="24"/>
                              </w:rPr>
                              <w:t>Nuestros niños elaboran construcciones con bloques de play</w:t>
                            </w:r>
                            <w:r w:rsidR="00FF2BA0">
                              <w:rPr>
                                <w:rFonts w:ascii="Arial" w:hAnsi="Arial" w:cs="Arial"/>
                                <w:sz w:val="24"/>
                              </w:rPr>
                              <w:t>-</w:t>
                            </w:r>
                            <w:r w:rsidRPr="00346C85">
                              <w:rPr>
                                <w:rFonts w:ascii="Arial" w:hAnsi="Arial" w:cs="Arial"/>
                                <w:sz w:val="24"/>
                              </w:rPr>
                              <w:t>go.</w:t>
                            </w:r>
                          </w:p>
                          <w:p w:rsidR="00797B9A" w:rsidRPr="00346C85" w:rsidRDefault="00797B9A" w:rsidP="00283583">
                            <w:pPr>
                              <w:jc w:val="both"/>
                              <w:rPr>
                                <w:rFonts w:ascii="Arial" w:hAnsi="Arial" w:cs="Arial"/>
                                <w:sz w:val="24"/>
                              </w:rPr>
                            </w:pPr>
                            <w:r w:rsidRPr="00346C85">
                              <w:rPr>
                                <w:rFonts w:ascii="Arial" w:hAnsi="Arial" w:cs="Arial"/>
                                <w:sz w:val="24"/>
                              </w:rPr>
                              <w:t>Utilizan su creatividad divirtiéndose.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48E70" id="Rectángulo 941" o:spid="_x0000_s1098" style="position:absolute;margin-left:-37.35pt;margin-top:23.95pt;width:177.4pt;height:139.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" fillcolor="white [3201]" strokecolor="#f79646 [3209]" strokeweight="2pt">
                <v:textbox>
                  <w:txbxContent>
                    <w:p w:rsidR="00797B9A" w:rsidRPr="00346C85" w:rsidRDefault="00797B9A" w:rsidP="00283583">
                      <w:pPr>
                        <w:jc w:val="both"/>
                        <w:rPr>
                          <w:rFonts w:ascii="Arial" w:hAnsi="Arial" w:cs="Arial"/>
                          <w:sz w:val="24"/>
                        </w:rPr>
                      </w:pPr>
                      <w:r w:rsidRPr="00346C85">
                        <w:rPr>
                          <w:rFonts w:ascii="Arial" w:hAnsi="Arial" w:cs="Arial"/>
                          <w:sz w:val="24"/>
                        </w:rPr>
                        <w:t>Nuestros niños elaboran construcciones con bloques de play</w:t>
                      </w:r>
                      <w:r w:rsidR="00FF2BA0">
                        <w:rPr>
                          <w:rFonts w:ascii="Arial" w:hAnsi="Arial" w:cs="Arial"/>
                          <w:sz w:val="24"/>
                        </w:rPr>
                        <w:t>-</w:t>
                      </w:r>
                      <w:r w:rsidRPr="00346C85">
                        <w:rPr>
                          <w:rFonts w:ascii="Arial" w:hAnsi="Arial" w:cs="Arial"/>
                          <w:sz w:val="24"/>
                        </w:rPr>
                        <w:t>go.</w:t>
                      </w:r>
                    </w:p>
                    <w:p w:rsidR="00797B9A" w:rsidRPr="00346C85" w:rsidRDefault="00797B9A" w:rsidP="00283583">
                      <w:pPr>
                        <w:jc w:val="both"/>
                        <w:rPr>
                          <w:rFonts w:ascii="Arial" w:hAnsi="Arial" w:cs="Arial"/>
                          <w:sz w:val="24"/>
                        </w:rPr>
                      </w:pPr>
                      <w:r w:rsidRPr="00346C85">
                        <w:rPr>
                          <w:rFonts w:ascii="Arial" w:hAnsi="Arial" w:cs="Arial"/>
                          <w:sz w:val="24"/>
                        </w:rPr>
                        <w:t>Utilizan su creatividad divirtiéndose.</w:t>
                      </w:r>
                    </w:p>
                  </w:txbxContent>
                </v:textbox>
                <w10:wrap anchorx="margin"/>
              </v:rect>
            </w:pict>
          </mc:Fallback>
        </mc:AlternateContent>
      </w:r>
    </w:p>
    <w:p w:rsidR="00623A8A" w:rsidRPr="00623A8A" w:rsidRDefault="00346C85" w:rsidP="00623A8A">
      <w:pPr>
        <w:rPr>
          <w:rFonts w:ascii="Arial" w:hAnsi="Arial" w:cs="Arial"/>
          <w:sz w:val="24"/>
          <w:szCs w:val="24"/>
        </w:rPr>
      </w:pPr>
      <w:r>
        <w:rPr>
          <w:noProof/>
          <w:lang w:eastAsia="es-PE"/>
        </w:rPr>
        <w:drawing>
          <wp:anchor distT="0" distB="0" distL="114300" distR="114300" simplePos="0" relativeHeight="251772928" behindDoc="1" locked="0" layoutInCell="1" allowOverlap="1">
            <wp:simplePos x="0" y="0"/>
            <wp:positionH relativeFrom="column">
              <wp:posOffset>2722328</wp:posOffset>
            </wp:positionH>
            <wp:positionV relativeFrom="paragraph">
              <wp:posOffset>145720</wp:posOffset>
            </wp:positionV>
            <wp:extent cx="3019425" cy="2264410"/>
            <wp:effectExtent l="171450" t="171450" r="219075" b="231140"/>
            <wp:wrapNone/>
            <wp:docPr id="59" name="Imagen 59" descr="https://scontent-eze1-1.xx.fbcdn.net/v/t34.0-12/14805587_1868930463341763_42628760_n.jpg?oh=9d0655fc411951c8925adb8f89e6a520&amp;oe=5856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eze1-1.xx.fbcdn.net/v/t34.0-12/14805587_1868930463341763_42628760_n.jpg?oh=9d0655fc411951c8925adb8f89e6a520&amp;oe=5856989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9425" cy="2264410"/>
                    </a:xfrm>
                    <a:prstGeom prst="rect">
                      <a:avLst/>
                    </a:prstGeom>
                    <a:ln w="127000" cap="sq">
                      <a:solidFill>
                        <a:srgbClr val="00206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23A8A" w:rsidRDefault="00346C85" w:rsidP="00346C85">
      <w:pPr>
        <w:tabs>
          <w:tab w:val="left" w:pos="6597"/>
        </w:tabs>
        <w:rPr>
          <w:rFonts w:ascii="Arial" w:hAnsi="Arial" w:cs="Arial"/>
          <w:sz w:val="24"/>
          <w:szCs w:val="24"/>
        </w:rPr>
      </w:pPr>
      <w:r>
        <w:rPr>
          <w:rFonts w:ascii="Arial" w:hAnsi="Arial" w:cs="Arial"/>
          <w:sz w:val="24"/>
          <w:szCs w:val="24"/>
        </w:rPr>
        <w:tab/>
      </w:r>
    </w:p>
    <w:p w:rsidR="00623A8A" w:rsidRDefault="00623A8A" w:rsidP="00623A8A">
      <w:pPr>
        <w:rPr>
          <w:rFonts w:ascii="Arial" w:hAnsi="Arial" w:cs="Arial"/>
          <w:sz w:val="24"/>
          <w:szCs w:val="24"/>
        </w:rPr>
      </w:pPr>
    </w:p>
    <w:p w:rsidR="002946F9" w:rsidRDefault="002946F9" w:rsidP="00623A8A">
      <w:pPr>
        <w:jc w:val="right"/>
        <w:rPr>
          <w:rFonts w:ascii="Arial" w:hAnsi="Arial" w:cs="Arial"/>
          <w:sz w:val="24"/>
          <w:szCs w:val="24"/>
        </w:rPr>
      </w:pPr>
    </w:p>
    <w:p w:rsidR="00623A8A" w:rsidRDefault="00623A8A" w:rsidP="00623A8A">
      <w:pPr>
        <w:jc w:val="right"/>
        <w:rPr>
          <w:rFonts w:ascii="Arial" w:hAnsi="Arial" w:cs="Arial"/>
          <w:sz w:val="24"/>
          <w:szCs w:val="24"/>
        </w:rPr>
      </w:pPr>
    </w:p>
    <w:p w:rsidR="00623A8A" w:rsidRDefault="00623A8A" w:rsidP="00623A8A">
      <w:pPr>
        <w:jc w:val="right"/>
        <w:rPr>
          <w:rFonts w:ascii="Arial" w:hAnsi="Arial" w:cs="Arial"/>
          <w:sz w:val="24"/>
          <w:szCs w:val="24"/>
        </w:rPr>
      </w:pPr>
    </w:p>
    <w:p w:rsidR="00623A8A" w:rsidRDefault="00623A8A" w:rsidP="00623A8A">
      <w:pPr>
        <w:jc w:val="right"/>
        <w:rPr>
          <w:rFonts w:ascii="Arial" w:hAnsi="Arial" w:cs="Arial"/>
          <w:sz w:val="24"/>
          <w:szCs w:val="24"/>
        </w:rPr>
      </w:pPr>
    </w:p>
    <w:p w:rsidR="00A46CBB" w:rsidRDefault="00A46CBB" w:rsidP="00623A8A">
      <w:pPr>
        <w:jc w:val="right"/>
        <w:rPr>
          <w:rFonts w:ascii="Arial" w:hAnsi="Arial" w:cs="Arial"/>
          <w:sz w:val="24"/>
          <w:szCs w:val="24"/>
        </w:rPr>
      </w:pPr>
    </w:p>
    <w:p w:rsidR="00623A8A" w:rsidRDefault="00623A8A" w:rsidP="00623A8A">
      <w:pPr>
        <w:jc w:val="right"/>
        <w:rPr>
          <w:rFonts w:ascii="Arial" w:hAnsi="Arial" w:cs="Arial"/>
          <w:sz w:val="24"/>
          <w:szCs w:val="24"/>
        </w:rPr>
      </w:pPr>
    </w:p>
    <w:p w:rsidR="00623A8A" w:rsidRDefault="00FF2BA0" w:rsidP="00623A8A">
      <w:pPr>
        <w:jc w:val="right"/>
        <w:rPr>
          <w:noProof/>
          <w:lang w:eastAsia="es-PE"/>
        </w:rPr>
      </w:pPr>
      <w:r>
        <w:rPr>
          <w:noProof/>
          <w:lang w:eastAsia="es-PE"/>
        </w:rPr>
        <w:lastRenderedPageBreak/>
        <w:drawing>
          <wp:anchor distT="0" distB="0" distL="114300" distR="114300" simplePos="0" relativeHeight="251774976" behindDoc="1" locked="0" layoutInCell="1" allowOverlap="1" wp14:anchorId="2AAAA644" wp14:editId="6FB95637">
            <wp:simplePos x="0" y="0"/>
            <wp:positionH relativeFrom="column">
              <wp:posOffset>3365888</wp:posOffset>
            </wp:positionH>
            <wp:positionV relativeFrom="paragraph">
              <wp:posOffset>167789</wp:posOffset>
            </wp:positionV>
            <wp:extent cx="2753995" cy="2505075"/>
            <wp:effectExtent l="171450" t="171450" r="236855" b="238125"/>
            <wp:wrapNone/>
            <wp:docPr id="61" name="Imagen 61" descr="https://scontent-eze1-1.xx.fbcdn.net/v/t34.0-12/14813653_1868929980008478_1107710252_n.jpg?oh=c34a397b201774e10ffbb686853ab83a&amp;oe=58569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eze1-1.xx.fbcdn.net/v/t34.0-12/14813653_1868929980008478_1107710252_n.jpg?oh=c34a397b201774e10ffbb686853ab83a&amp;oe=58569E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3995" cy="2505075"/>
                    </a:xfrm>
                    <a:prstGeom prst="rect">
                      <a:avLst/>
                    </a:prstGeom>
                    <a:ln w="127000" cap="sq">
                      <a:solidFill>
                        <a:srgbClr val="00B0F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73952" behindDoc="1" locked="0" layoutInCell="1" allowOverlap="1" wp14:anchorId="1B954445" wp14:editId="4868DE9C">
            <wp:simplePos x="0" y="0"/>
            <wp:positionH relativeFrom="margin">
              <wp:posOffset>-456301</wp:posOffset>
            </wp:positionH>
            <wp:positionV relativeFrom="paragraph">
              <wp:posOffset>164869</wp:posOffset>
            </wp:positionV>
            <wp:extent cx="3429000" cy="2571750"/>
            <wp:effectExtent l="171450" t="171450" r="228600" b="228600"/>
            <wp:wrapNone/>
            <wp:docPr id="60" name="Imagen 60" descr="https://scontent-eze1-1.xx.fbcdn.net/v/t34.0-12/14813705_1868929950008481_1896293386_n.jpg?oh=8584535c540f346f3aa22d84676e374f&amp;oe=5857A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eze1-1.xx.fbcdn.net/v/t34.0-12/14813705_1868929950008481_1896293386_n.jpg?oh=8584535c540f346f3aa22d84676e374f&amp;oe=5857A0B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ln w="127000" cap="sq">
                      <a:solidFill>
                        <a:srgbClr val="00B0F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7A2635" w:rsidRDefault="000E785F" w:rsidP="00623A8A">
      <w:pPr>
        <w:jc w:val="right"/>
        <w:rPr>
          <w:noProof/>
          <w:lang w:eastAsia="es-PE"/>
        </w:rPr>
      </w:pPr>
      <w:r>
        <w:rPr>
          <w:noProof/>
          <w:lang w:eastAsia="es-PE"/>
        </w:rPr>
        <w:t xml:space="preserve">  </w:t>
      </w: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FF2BA0" w:rsidP="00623A8A">
      <w:pPr>
        <w:jc w:val="right"/>
        <w:rPr>
          <w:noProof/>
          <w:lang w:eastAsia="es-PE"/>
        </w:rPr>
      </w:pPr>
      <w:r>
        <w:rPr>
          <w:noProof/>
          <w:lang w:eastAsia="es-PE"/>
        </w:rPr>
        <w:drawing>
          <wp:anchor distT="0" distB="0" distL="114300" distR="114300" simplePos="0" relativeHeight="251777024" behindDoc="1" locked="0" layoutInCell="1" allowOverlap="1" wp14:anchorId="367DA15D" wp14:editId="0CA42E5A">
            <wp:simplePos x="0" y="0"/>
            <wp:positionH relativeFrom="column">
              <wp:posOffset>3525949</wp:posOffset>
            </wp:positionH>
            <wp:positionV relativeFrom="paragraph">
              <wp:posOffset>145431</wp:posOffset>
            </wp:positionV>
            <wp:extent cx="2200350" cy="2641969"/>
            <wp:effectExtent l="171450" t="171450" r="219075" b="234950"/>
            <wp:wrapNone/>
            <wp:docPr id="929" name="Imagen 929" descr="https://scontent-eze1-1.xx.fbcdn.net/v/t34.0-12/14826405_1868929413341868_523897850_n.jpg?oh=238a1ac090f952ac176a5a98d19a159e&amp;oe=5857B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eze1-1.xx.fbcdn.net/v/t34.0-12/14826405_1868929413341868_523897850_n.jpg?oh=238a1ac090f952ac176a5a98d19a159e&amp;oe=5857B214"/>
                    <pic:cNvPicPr>
                      <a:picLocks noChangeAspect="1" noChangeArrowheads="1"/>
                    </pic:cNvPicPr>
                  </pic:nvPicPr>
                  <pic:blipFill rotWithShape="1">
                    <a:blip r:embed="rId86">
                      <a:extLst>
                        <a:ext uri="{28A0092B-C50C-407E-A947-70E740481C1C}">
                          <a14:useLocalDpi xmlns:a14="http://schemas.microsoft.com/office/drawing/2010/main" val="0"/>
                        </a:ext>
                      </a:extLst>
                    </a:blip>
                    <a:srcRect l="25114" t="924" r="47519" b="39722"/>
                    <a:stretch/>
                  </pic:blipFill>
                  <pic:spPr bwMode="auto">
                    <a:xfrm>
                      <a:off x="0" y="0"/>
                      <a:ext cx="2200350" cy="2641969"/>
                    </a:xfrm>
                    <a:prstGeom prst="rect">
                      <a:avLst/>
                    </a:prstGeom>
                    <a:ln w="127000" cap="sq">
                      <a:solidFill>
                        <a:srgbClr val="00B0F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76000" behindDoc="1" locked="0" layoutInCell="1" allowOverlap="1" wp14:anchorId="1192E3B4" wp14:editId="4B361BEC">
            <wp:simplePos x="0" y="0"/>
            <wp:positionH relativeFrom="column">
              <wp:posOffset>-294327</wp:posOffset>
            </wp:positionH>
            <wp:positionV relativeFrom="paragraph">
              <wp:posOffset>186500</wp:posOffset>
            </wp:positionV>
            <wp:extent cx="3084847" cy="2537207"/>
            <wp:effectExtent l="171450" t="171450" r="229870" b="225425"/>
            <wp:wrapNone/>
            <wp:docPr id="928" name="Imagen 928" descr="https://scontent-eze1-1.xx.fbcdn.net/v/t34.0-12/14797534_1868929423341867_1605536069_n.jpg?oh=f54d6a8153e0a953e9ea5adfc1ececed&amp;oe=5857C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eze1-1.xx.fbcdn.net/v/t34.0-12/14797534_1868929423341867_1605536069_n.jpg?oh=f54d6a8153e0a953e9ea5adfc1ececed&amp;oe=5857C56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812"/>
                    <a:stretch/>
                  </pic:blipFill>
                  <pic:spPr bwMode="auto">
                    <a:xfrm>
                      <a:off x="0" y="0"/>
                      <a:ext cx="3084847" cy="2537207"/>
                    </a:xfrm>
                    <a:prstGeom prst="rect">
                      <a:avLst/>
                    </a:prstGeom>
                    <a:ln w="127000" cap="sq">
                      <a:solidFill>
                        <a:srgbClr val="00B0F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0E785F" w:rsidP="00623A8A">
      <w:pPr>
        <w:jc w:val="right"/>
        <w:rPr>
          <w:noProof/>
          <w:lang w:eastAsia="es-PE"/>
        </w:rPr>
      </w:pPr>
      <w:r>
        <w:rPr>
          <w:noProof/>
          <w:lang w:eastAsia="es-PE"/>
        </w:rPr>
        <w:t xml:space="preserve"> </w:t>
      </w: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FF2BA0" w:rsidP="00623A8A">
      <w:pPr>
        <w:jc w:val="right"/>
        <w:rPr>
          <w:noProof/>
          <w:lang w:eastAsia="es-PE"/>
        </w:rPr>
      </w:pPr>
      <w:r>
        <w:rPr>
          <w:noProof/>
          <w:lang w:eastAsia="es-PE"/>
        </w:rPr>
        <mc:AlternateContent>
          <mc:Choice Requires="wps">
            <w:drawing>
              <wp:anchor distT="0" distB="0" distL="114300" distR="114300" simplePos="0" relativeHeight="251819008" behindDoc="0" locked="0" layoutInCell="1" allowOverlap="1" wp14:anchorId="3DA97E93" wp14:editId="2A699FAD">
                <wp:simplePos x="0" y="0"/>
                <wp:positionH relativeFrom="margin">
                  <wp:align>center</wp:align>
                </wp:positionH>
                <wp:positionV relativeFrom="paragraph">
                  <wp:posOffset>347345</wp:posOffset>
                </wp:positionV>
                <wp:extent cx="5426075" cy="823595"/>
                <wp:effectExtent l="0" t="0" r="22225" b="14605"/>
                <wp:wrapNone/>
                <wp:docPr id="942" name="Rectángulo 942"/>
                <wp:cNvGraphicFramePr/>
                <a:graphic xmlns:a="http://schemas.openxmlformats.org/drawingml/2006/main">
                  <a:graphicData uri="http://schemas.microsoft.com/office/word/2010/wordprocessingShape">
                    <wps:wsp>
                      <wps:cNvSpPr/>
                      <wps:spPr>
                        <a:xfrm>
                          <a:off x="0" y="0"/>
                          <a:ext cx="5426075" cy="82359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223C48">
                            <w:pPr>
                              <w:jc w:val="center"/>
                              <w:rPr>
                                <w:rFonts w:ascii="Arial" w:hAnsi="Arial" w:cs="Arial"/>
                                <w:sz w:val="32"/>
                              </w:rPr>
                            </w:pPr>
                            <w:r w:rsidRPr="006258A9">
                              <w:rPr>
                                <w:rFonts w:ascii="Arial" w:hAnsi="Arial" w:cs="Arial"/>
                                <w:sz w:val="32"/>
                              </w:rPr>
                              <w:t xml:space="preserve">Los niños dan vida a los objetos y cosas que les podamos mostrar o que observen a su alrededor.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97E93" id="Rectángulo 942" o:spid="_x0000_s1099" style="position:absolute;left:0;text-align:left;margin-left:0;margin-top:27.35pt;width:427.25pt;height:64.85pt;z-index:251819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" fillcolor="white [3201]" strokecolor="#f79646 [3209]" strokeweight="2pt">
                <v:textbox>
                  <w:txbxContent>
                    <w:p w:rsidR="00797B9A" w:rsidRPr="006258A9" w:rsidRDefault="00797B9A" w:rsidP="00223C48">
                      <w:pPr>
                        <w:jc w:val="center"/>
                        <w:rPr>
                          <w:rFonts w:ascii="Arial" w:hAnsi="Arial" w:cs="Arial"/>
                          <w:sz w:val="32"/>
                        </w:rPr>
                      </w:pPr>
                      <w:r w:rsidRPr="006258A9">
                        <w:rPr>
                          <w:rFonts w:ascii="Arial" w:hAnsi="Arial" w:cs="Arial"/>
                          <w:sz w:val="32"/>
                        </w:rPr>
                        <w:t xml:space="preserve">Los niños dan vida a los objetos y cosas que les podamos mostrar o que observen a su alrededor. </w:t>
                      </w:r>
                    </w:p>
                  </w:txbxContent>
                </v:textbox>
                <w10:wrap anchorx="margin"/>
              </v:rect>
            </w:pict>
          </mc:Fallback>
        </mc:AlternateContent>
      </w: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7A2635" w:rsidP="00623A8A">
      <w:pPr>
        <w:jc w:val="right"/>
        <w:rPr>
          <w:noProof/>
          <w:lang w:eastAsia="es-PE"/>
        </w:rPr>
      </w:pPr>
    </w:p>
    <w:p w:rsidR="007A2635" w:rsidRDefault="009D2979" w:rsidP="00623A8A">
      <w:pPr>
        <w:jc w:val="right"/>
        <w:rPr>
          <w:noProof/>
          <w:lang w:eastAsia="es-PE"/>
        </w:rPr>
      </w:pPr>
      <w:r w:rsidRPr="007A2635">
        <w:rPr>
          <w:rFonts w:ascii="Arial" w:hAnsi="Arial" w:cs="Arial"/>
          <w:noProof/>
          <w:sz w:val="24"/>
          <w:szCs w:val="24"/>
          <w:lang w:eastAsia="es-PE"/>
        </w:rPr>
        <w:lastRenderedPageBreak/>
        <w:drawing>
          <wp:anchor distT="0" distB="0" distL="114300" distR="114300" simplePos="0" relativeHeight="251827200" behindDoc="1" locked="0" layoutInCell="1" allowOverlap="1">
            <wp:simplePos x="0" y="0"/>
            <wp:positionH relativeFrom="margin">
              <wp:posOffset>-285750</wp:posOffset>
            </wp:positionH>
            <wp:positionV relativeFrom="paragraph">
              <wp:posOffset>-10160</wp:posOffset>
            </wp:positionV>
            <wp:extent cx="2343150" cy="3124200"/>
            <wp:effectExtent l="171450" t="171450" r="228600" b="228600"/>
            <wp:wrapNone/>
            <wp:docPr id="197" name="Imagen 197" descr="C:\Users\TATIANA\Downloads\20160602_16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TIANA\Downloads\20160602_16504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7A2635" w:rsidRPr="007A2635">
        <w:rPr>
          <w:noProof/>
          <w:lang w:eastAsia="es-PE"/>
        </w:rPr>
        <w:drawing>
          <wp:anchor distT="0" distB="0" distL="114300" distR="114300" simplePos="0" relativeHeight="251826176" behindDoc="1" locked="0" layoutInCell="1" allowOverlap="1">
            <wp:simplePos x="0" y="0"/>
            <wp:positionH relativeFrom="column">
              <wp:posOffset>2548890</wp:posOffset>
            </wp:positionH>
            <wp:positionV relativeFrom="paragraph">
              <wp:posOffset>13970</wp:posOffset>
            </wp:positionV>
            <wp:extent cx="2847340" cy="2135505"/>
            <wp:effectExtent l="171450" t="171450" r="219710" b="226695"/>
            <wp:wrapNone/>
            <wp:docPr id="897" name="Imagen 897" descr="C:\Users\TATIANA\Downloads\20160602_16494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wnloads\20160602_164946 (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47340" cy="2135505"/>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7A2635" w:rsidRDefault="009D2979" w:rsidP="00623A8A">
      <w:pPr>
        <w:jc w:val="right"/>
        <w:rPr>
          <w:noProof/>
          <w:lang w:eastAsia="es-PE"/>
        </w:rPr>
      </w:pPr>
      <w:r>
        <w:rPr>
          <w:noProof/>
          <w:lang w:eastAsia="es-PE"/>
        </w:rPr>
        <w:t>+</w:t>
      </w:r>
    </w:p>
    <w:p w:rsidR="009D2979" w:rsidRDefault="009D2979" w:rsidP="00623A8A">
      <w:pPr>
        <w:jc w:val="right"/>
        <w:rPr>
          <w:noProof/>
          <w:lang w:eastAsia="es-PE"/>
        </w:rPr>
      </w:pPr>
    </w:p>
    <w:p w:rsidR="009D2979" w:rsidRDefault="009D2979" w:rsidP="00623A8A">
      <w:pPr>
        <w:jc w:val="right"/>
        <w:rPr>
          <w:noProof/>
          <w:lang w:eastAsia="es-PE"/>
        </w:rPr>
      </w:pPr>
    </w:p>
    <w:p w:rsidR="009D2979" w:rsidRDefault="009D2979" w:rsidP="00623A8A">
      <w:pPr>
        <w:jc w:val="right"/>
        <w:rPr>
          <w:noProof/>
          <w:lang w:eastAsia="es-PE"/>
        </w:rPr>
      </w:pPr>
    </w:p>
    <w:p w:rsidR="009D2979" w:rsidRDefault="009D2979" w:rsidP="00623A8A">
      <w:pPr>
        <w:jc w:val="right"/>
        <w:rPr>
          <w:noProof/>
          <w:lang w:eastAsia="es-PE"/>
        </w:rPr>
      </w:pPr>
    </w:p>
    <w:p w:rsidR="009665D8" w:rsidRDefault="009665D8" w:rsidP="00623A8A">
      <w:pPr>
        <w:jc w:val="right"/>
        <w:rPr>
          <w:noProof/>
          <w:lang w:eastAsia="es-PE"/>
        </w:rPr>
      </w:pPr>
    </w:p>
    <w:p w:rsidR="009665D8" w:rsidRDefault="009665D8" w:rsidP="00623A8A">
      <w:pPr>
        <w:jc w:val="right"/>
        <w:rPr>
          <w:noProof/>
          <w:lang w:eastAsia="es-PE"/>
        </w:rPr>
      </w:pPr>
    </w:p>
    <w:p w:rsidR="009D2979" w:rsidRDefault="009665D8" w:rsidP="00623A8A">
      <w:pPr>
        <w:jc w:val="right"/>
        <w:rPr>
          <w:noProof/>
          <w:lang w:eastAsia="es-PE"/>
        </w:rPr>
      </w:pPr>
      <w:r>
        <w:rPr>
          <w:noProof/>
          <w:lang w:eastAsia="es-PE"/>
        </w:rPr>
        <w:drawing>
          <wp:anchor distT="0" distB="0" distL="114300" distR="114300" simplePos="0" relativeHeight="251916288" behindDoc="1" locked="0" layoutInCell="1" allowOverlap="1">
            <wp:simplePos x="0" y="0"/>
            <wp:positionH relativeFrom="column">
              <wp:posOffset>2668416</wp:posOffset>
            </wp:positionH>
            <wp:positionV relativeFrom="paragraph">
              <wp:posOffset>15170</wp:posOffset>
            </wp:positionV>
            <wp:extent cx="2592474" cy="1458627"/>
            <wp:effectExtent l="171450" t="171450" r="227330" b="236855"/>
            <wp:wrapNone/>
            <wp:docPr id="998" name="Imagen 998" descr="https://scontent-dft4-2.xx.fbcdn.net/v/t34.0-12/16111930_10208181849815109_1482589277_n.jpg?oh=38af79a66e4d57d3e1063bc14fc5d0f3&amp;oe=587BA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2.xx.fbcdn.net/v/t34.0-12/16111930_10208181849815109_1482589277_n.jpg?oh=38af79a66e4d57d3e1063bc14fc5d0f3&amp;oe=587BA0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92474" cy="1458627"/>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D2979" w:rsidRDefault="009D2979" w:rsidP="00623A8A">
      <w:pPr>
        <w:jc w:val="right"/>
        <w:rPr>
          <w:noProof/>
          <w:lang w:eastAsia="es-PE"/>
        </w:rPr>
      </w:pPr>
    </w:p>
    <w:p w:rsidR="009D2979" w:rsidRDefault="009D2979" w:rsidP="00623A8A">
      <w:pPr>
        <w:jc w:val="right"/>
        <w:rPr>
          <w:noProof/>
          <w:lang w:eastAsia="es-PE"/>
        </w:rPr>
      </w:pPr>
    </w:p>
    <w:p w:rsidR="007A2635" w:rsidRDefault="000E785F" w:rsidP="00623A8A">
      <w:pPr>
        <w:jc w:val="right"/>
        <w:rPr>
          <w:noProof/>
          <w:lang w:eastAsia="es-PE"/>
        </w:rPr>
      </w:pPr>
      <w:r w:rsidRPr="009D2979">
        <w:rPr>
          <w:rFonts w:ascii="Arial" w:hAnsi="Arial" w:cs="Arial"/>
          <w:noProof/>
          <w:sz w:val="24"/>
          <w:szCs w:val="24"/>
          <w:lang w:eastAsia="es-PE"/>
        </w:rPr>
        <w:drawing>
          <wp:anchor distT="0" distB="0" distL="114300" distR="114300" simplePos="0" relativeHeight="251828224" behindDoc="1" locked="0" layoutInCell="1" allowOverlap="1">
            <wp:simplePos x="0" y="0"/>
            <wp:positionH relativeFrom="margin">
              <wp:posOffset>-318135</wp:posOffset>
            </wp:positionH>
            <wp:positionV relativeFrom="paragraph">
              <wp:posOffset>336549</wp:posOffset>
            </wp:positionV>
            <wp:extent cx="2235544" cy="2979051"/>
            <wp:effectExtent l="171450" t="171450" r="222250" b="221615"/>
            <wp:wrapNone/>
            <wp:docPr id="198" name="Imagen 198" descr="C:\Users\TATIANA\Downloads\20160602_16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TIANA\Downloads\20160602_16512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35888" cy="2979509"/>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D2979" w:rsidRDefault="009D2979" w:rsidP="00623A8A">
      <w:pPr>
        <w:jc w:val="right"/>
        <w:rPr>
          <w:noProof/>
          <w:lang w:eastAsia="es-PE"/>
        </w:rPr>
      </w:pPr>
    </w:p>
    <w:p w:rsidR="009D2979" w:rsidRDefault="00FF2BA0">
      <w:pPr>
        <w:rPr>
          <w:noProof/>
          <w:lang w:eastAsia="es-PE"/>
        </w:rPr>
      </w:pPr>
      <w:r>
        <w:rPr>
          <w:rFonts w:ascii="Arial" w:hAnsi="Arial" w:cs="Arial"/>
          <w:noProof/>
          <w:sz w:val="24"/>
          <w:szCs w:val="24"/>
          <w:lang w:eastAsia="es-PE"/>
        </w:rPr>
        <mc:AlternateContent>
          <mc:Choice Requires="wps">
            <w:drawing>
              <wp:anchor distT="0" distB="0" distL="114300" distR="114300" simplePos="0" relativeHeight="251829248" behindDoc="0" locked="0" layoutInCell="1" allowOverlap="1" wp14:anchorId="18AD2DA3" wp14:editId="46BC7FAF">
                <wp:simplePos x="0" y="0"/>
                <wp:positionH relativeFrom="column">
                  <wp:posOffset>2512547</wp:posOffset>
                </wp:positionH>
                <wp:positionV relativeFrom="paragraph">
                  <wp:posOffset>2966085</wp:posOffset>
                </wp:positionV>
                <wp:extent cx="3514725" cy="1685925"/>
                <wp:effectExtent l="0" t="0" r="28575" b="28575"/>
                <wp:wrapNone/>
                <wp:docPr id="199" name="Rectángulo 199"/>
                <wp:cNvGraphicFramePr/>
                <a:graphic xmlns:a="http://schemas.openxmlformats.org/drawingml/2006/main">
                  <a:graphicData uri="http://schemas.microsoft.com/office/word/2010/wordprocessingShape">
                    <wps:wsp>
                      <wps:cNvSpPr/>
                      <wps:spPr>
                        <a:xfrm>
                          <a:off x="0" y="0"/>
                          <a:ext cx="3514725" cy="16859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4C12D5">
                            <w:pPr>
                              <w:jc w:val="center"/>
                              <w:rPr>
                                <w:rFonts w:ascii="Arial" w:hAnsi="Arial" w:cs="Arial"/>
                                <w:sz w:val="32"/>
                              </w:rPr>
                            </w:pPr>
                            <w:r w:rsidRPr="006258A9">
                              <w:rPr>
                                <w:rFonts w:ascii="Arial" w:hAnsi="Arial" w:cs="Arial"/>
                                <w:sz w:val="32"/>
                              </w:rPr>
                              <w:t>Los niños y niñas jugando a las estatuas, cuando acabamos de cantar</w:t>
                            </w:r>
                            <w:r w:rsidR="00FF2BA0">
                              <w:rPr>
                                <w:rFonts w:ascii="Arial" w:hAnsi="Arial" w:cs="Arial"/>
                                <w:sz w:val="32"/>
                              </w:rPr>
                              <w:t>,</w:t>
                            </w:r>
                            <w:r w:rsidRPr="006258A9">
                              <w:rPr>
                                <w:rFonts w:ascii="Arial" w:hAnsi="Arial" w:cs="Arial"/>
                                <w:sz w:val="32"/>
                              </w:rPr>
                              <w:t xml:space="preserve"> ellos  tomaban una posición creativa.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D2DA3" id="Rectángulo 199" o:spid="_x0000_s1100" style="position:absolute;margin-left:197.85pt;margin-top:233.55pt;width:276.75pt;height:132.7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" fillcolor="white [3201]" strokecolor="#f79646 [3209]" strokeweight="2pt">
                <v:textbox>
                  <w:txbxContent>
                    <w:p w:rsidR="00797B9A" w:rsidRPr="006258A9" w:rsidRDefault="00797B9A" w:rsidP="004C12D5">
                      <w:pPr>
                        <w:jc w:val="center"/>
                        <w:rPr>
                          <w:rFonts w:ascii="Arial" w:hAnsi="Arial" w:cs="Arial"/>
                          <w:sz w:val="32"/>
                        </w:rPr>
                      </w:pPr>
                      <w:r w:rsidRPr="006258A9">
                        <w:rPr>
                          <w:rFonts w:ascii="Arial" w:hAnsi="Arial" w:cs="Arial"/>
                          <w:sz w:val="32"/>
                        </w:rPr>
                        <w:t>Los niños y niñas jugando a las estatuas, cuando acabamos de cantar</w:t>
                      </w:r>
                      <w:r w:rsidR="00FF2BA0">
                        <w:rPr>
                          <w:rFonts w:ascii="Arial" w:hAnsi="Arial" w:cs="Arial"/>
                          <w:sz w:val="32"/>
                        </w:rPr>
                        <w:t>,</w:t>
                      </w:r>
                      <w:r w:rsidRPr="006258A9">
                        <w:rPr>
                          <w:rFonts w:ascii="Arial" w:hAnsi="Arial" w:cs="Arial"/>
                          <w:sz w:val="32"/>
                        </w:rPr>
                        <w:t xml:space="preserve"> ellos  tomaban una posición creativa. </w:t>
                      </w:r>
                    </w:p>
                  </w:txbxContent>
                </v:textbox>
              </v:rect>
            </w:pict>
          </mc:Fallback>
        </mc:AlternateContent>
      </w:r>
      <w:r w:rsidRPr="007A2635">
        <w:rPr>
          <w:noProof/>
          <w:lang w:eastAsia="es-PE"/>
        </w:rPr>
        <w:drawing>
          <wp:anchor distT="0" distB="0" distL="114300" distR="114300" simplePos="0" relativeHeight="251825152" behindDoc="1" locked="0" layoutInCell="1" allowOverlap="1" wp14:anchorId="6178DBC5" wp14:editId="7493F9CB">
            <wp:simplePos x="0" y="0"/>
            <wp:positionH relativeFrom="margin">
              <wp:posOffset>2596367</wp:posOffset>
            </wp:positionH>
            <wp:positionV relativeFrom="paragraph">
              <wp:posOffset>334521</wp:posOffset>
            </wp:positionV>
            <wp:extent cx="2885863" cy="2164398"/>
            <wp:effectExtent l="171450" t="171450" r="219710" b="236220"/>
            <wp:wrapNone/>
            <wp:docPr id="196" name="Imagen 196" descr="C:\Users\TATIANA\Downloads\20160602_165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IANA\Downloads\20160602_165030.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85863" cy="2164398"/>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F151B">
        <w:rPr>
          <w:noProof/>
          <w:lang w:eastAsia="es-PE"/>
        </w:rPr>
        <w:drawing>
          <wp:anchor distT="0" distB="0" distL="114300" distR="114300" simplePos="0" relativeHeight="251917312" behindDoc="1" locked="0" layoutInCell="1" allowOverlap="1" wp14:anchorId="13917306" wp14:editId="4DF67110">
            <wp:simplePos x="0" y="0"/>
            <wp:positionH relativeFrom="column">
              <wp:posOffset>-746759</wp:posOffset>
            </wp:positionH>
            <wp:positionV relativeFrom="paragraph">
              <wp:posOffset>3252470</wp:posOffset>
            </wp:positionV>
            <wp:extent cx="2800350" cy="1575585"/>
            <wp:effectExtent l="171450" t="171450" r="228600" b="234315"/>
            <wp:wrapNone/>
            <wp:docPr id="999" name="Imagen 999" descr="https://scontent-dft4-2.xx.fbcdn.net/v/t34.0-12/16111570_10208181851855160_248012757_n.jpg?oh=f7d12cd8cdf04fd737aaa90717eb2dc7&amp;oe=587BB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ft4-2.xx.fbcdn.net/v/t34.0-12/16111570_10208181851855160_248012757_n.jpg?oh=f7d12cd8cdf04fd737aaa90717eb2dc7&amp;oe=587BB19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03269" cy="1577227"/>
                    </a:xfrm>
                    <a:prstGeom prst="rect">
                      <a:avLst/>
                    </a:prstGeom>
                    <a:ln w="127000" cap="sq">
                      <a:solidFill>
                        <a:srgbClr val="FFC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9D2979">
        <w:rPr>
          <w:noProof/>
          <w:lang w:eastAsia="es-PE"/>
        </w:rPr>
        <w:br w:type="page"/>
      </w:r>
    </w:p>
    <w:p w:rsidR="007A2635" w:rsidRDefault="005C4FAD" w:rsidP="00623A8A">
      <w:pPr>
        <w:jc w:val="right"/>
        <w:rPr>
          <w:noProof/>
          <w:lang w:eastAsia="es-PE"/>
        </w:rPr>
      </w:pPr>
      <w:r w:rsidRPr="005C4FAD">
        <w:rPr>
          <w:rFonts w:ascii="Arial" w:hAnsi="Arial" w:cs="Arial"/>
          <w:noProof/>
          <w:sz w:val="24"/>
          <w:szCs w:val="24"/>
          <w:lang w:eastAsia="es-PE"/>
        </w:rPr>
        <w:lastRenderedPageBreak/>
        <w:drawing>
          <wp:anchor distT="0" distB="0" distL="114300" distR="114300" simplePos="0" relativeHeight="251838464" behindDoc="1" locked="0" layoutInCell="1" allowOverlap="1">
            <wp:simplePos x="0" y="0"/>
            <wp:positionH relativeFrom="margin">
              <wp:posOffset>3406140</wp:posOffset>
            </wp:positionH>
            <wp:positionV relativeFrom="paragraph">
              <wp:posOffset>13970</wp:posOffset>
            </wp:positionV>
            <wp:extent cx="2514600" cy="3351259"/>
            <wp:effectExtent l="171450" t="171450" r="228600" b="230505"/>
            <wp:wrapNone/>
            <wp:docPr id="206" name="Imagen 206" descr="C:\Users\TATIANA\Downloads\20160614_16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TIANA\Downloads\20160614_163457.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14600" cy="3351259"/>
                    </a:xfrm>
                    <a:prstGeom prst="rect">
                      <a:avLst/>
                    </a:prstGeom>
                    <a:ln w="127000" cap="sq">
                      <a:solidFill>
                        <a:schemeClr val="accent4">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7A2635" w:rsidRDefault="007A2635" w:rsidP="00623A8A">
      <w:pPr>
        <w:jc w:val="right"/>
        <w:rPr>
          <w:noProof/>
          <w:lang w:eastAsia="es-PE"/>
        </w:rPr>
      </w:pPr>
    </w:p>
    <w:p w:rsidR="005C4FAD" w:rsidRDefault="005C4FAD" w:rsidP="00623A8A">
      <w:pPr>
        <w:jc w:val="right"/>
        <w:rPr>
          <w:rFonts w:ascii="Arial" w:hAnsi="Arial" w:cs="Arial"/>
          <w:sz w:val="24"/>
          <w:szCs w:val="24"/>
        </w:rPr>
      </w:pPr>
    </w:p>
    <w:p w:rsidR="005C4FAD" w:rsidRDefault="005C4FAD">
      <w:pPr>
        <w:rPr>
          <w:rFonts w:ascii="Arial" w:hAnsi="Arial" w:cs="Arial"/>
          <w:sz w:val="24"/>
          <w:szCs w:val="24"/>
        </w:rPr>
      </w:pPr>
      <w:r w:rsidRPr="005C4FAD">
        <w:rPr>
          <w:rFonts w:ascii="Arial" w:hAnsi="Arial" w:cs="Arial"/>
          <w:noProof/>
          <w:sz w:val="24"/>
          <w:szCs w:val="24"/>
          <w:lang w:eastAsia="es-PE"/>
        </w:rPr>
        <w:drawing>
          <wp:anchor distT="0" distB="0" distL="114300" distR="114300" simplePos="0" relativeHeight="251840512" behindDoc="1" locked="0" layoutInCell="1" allowOverlap="1">
            <wp:simplePos x="0" y="0"/>
            <wp:positionH relativeFrom="column">
              <wp:posOffset>3549015</wp:posOffset>
            </wp:positionH>
            <wp:positionV relativeFrom="paragraph">
              <wp:posOffset>2782570</wp:posOffset>
            </wp:positionV>
            <wp:extent cx="2057400" cy="2741939"/>
            <wp:effectExtent l="171450" t="171450" r="228600" b="229870"/>
            <wp:wrapNone/>
            <wp:docPr id="208" name="Imagen 208" descr="C:\Users\TATIANA\Downloads\20160614_164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TIANA\Downloads\20160614_16404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57400" cy="2741939"/>
                    </a:xfrm>
                    <a:prstGeom prst="rect">
                      <a:avLst/>
                    </a:prstGeom>
                    <a:ln w="127000" cap="sq">
                      <a:solidFill>
                        <a:schemeClr val="accent4">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5C4FAD">
        <w:rPr>
          <w:rFonts w:ascii="Arial" w:hAnsi="Arial" w:cs="Arial"/>
          <w:noProof/>
          <w:sz w:val="24"/>
          <w:szCs w:val="24"/>
          <w:lang w:eastAsia="es-PE"/>
        </w:rPr>
        <w:drawing>
          <wp:anchor distT="0" distB="0" distL="114300" distR="114300" simplePos="0" relativeHeight="251839488" behindDoc="1" locked="0" layoutInCell="1" allowOverlap="1">
            <wp:simplePos x="0" y="0"/>
            <wp:positionH relativeFrom="margin">
              <wp:align>left</wp:align>
            </wp:positionH>
            <wp:positionV relativeFrom="paragraph">
              <wp:posOffset>1779905</wp:posOffset>
            </wp:positionV>
            <wp:extent cx="2657475" cy="3541672"/>
            <wp:effectExtent l="171450" t="171450" r="219075" b="230505"/>
            <wp:wrapNone/>
            <wp:docPr id="207" name="Imagen 207" descr="C:\Users\TATIANA\Downloads\20160614_16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TIANA\Downloads\20160614_164505.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7475" cy="3541672"/>
                    </a:xfrm>
                    <a:prstGeom prst="rect">
                      <a:avLst/>
                    </a:prstGeom>
                    <a:ln w="127000" cap="sq">
                      <a:solidFill>
                        <a:schemeClr val="accent4">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PE"/>
        </w:rPr>
        <mc:AlternateContent>
          <mc:Choice Requires="wps">
            <w:drawing>
              <wp:anchor distT="0" distB="0" distL="114300" distR="114300" simplePos="0" relativeHeight="251836416" behindDoc="0" locked="0" layoutInCell="1" allowOverlap="1" wp14:anchorId="6EB39043" wp14:editId="79B23E4A">
                <wp:simplePos x="0" y="0"/>
                <wp:positionH relativeFrom="margin">
                  <wp:posOffset>2329815</wp:posOffset>
                </wp:positionH>
                <wp:positionV relativeFrom="paragraph">
                  <wp:posOffset>5935345</wp:posOffset>
                </wp:positionV>
                <wp:extent cx="3514725" cy="1685925"/>
                <wp:effectExtent l="0" t="0" r="28575" b="28575"/>
                <wp:wrapNone/>
                <wp:docPr id="204" name="Rectángulo 204"/>
                <wp:cNvGraphicFramePr/>
                <a:graphic xmlns:a="http://schemas.openxmlformats.org/drawingml/2006/main">
                  <a:graphicData uri="http://schemas.microsoft.com/office/word/2010/wordprocessingShape">
                    <wps:wsp>
                      <wps:cNvSpPr/>
                      <wps:spPr>
                        <a:xfrm>
                          <a:off x="0" y="0"/>
                          <a:ext cx="3514725" cy="16859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Default="00797B9A" w:rsidP="004C12D5">
                            <w:pPr>
                              <w:jc w:val="center"/>
                            </w:pPr>
                            <w:r w:rsidRPr="006258A9">
                              <w:rPr>
                                <w:rFonts w:ascii="Arial" w:hAnsi="Arial" w:cs="Arial"/>
                                <w:sz w:val="32"/>
                              </w:rPr>
                              <w:t>Ese día fueron los más felices ya que jugaron con máscaras imitando creativamente a los animalitos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39043" id="Rectángulo 204" o:spid="_x0000_s1101" style="position:absolute;margin-left:183.45pt;margin-top:467.35pt;width:276.75pt;height:132.75pt;z-index:251836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" fillcolor="white [3201]" strokecolor="#f79646 [3209]" strokeweight="2pt">
                <v:textbox>
                  <w:txbxContent>
                    <w:p w:rsidR="00797B9A" w:rsidRDefault="00797B9A" w:rsidP="004C12D5">
                      <w:pPr>
                        <w:jc w:val="center"/>
                      </w:pPr>
                      <w:r w:rsidRPr="006258A9">
                        <w:rPr>
                          <w:rFonts w:ascii="Arial" w:hAnsi="Arial" w:cs="Arial"/>
                          <w:sz w:val="32"/>
                        </w:rPr>
                        <w:t>Ese día fueron los más felices ya que jugaron con máscaras imitando creativamente a los animalitos</w:t>
                      </w:r>
                      <w:r>
                        <w:t>.</w:t>
                      </w:r>
                    </w:p>
                  </w:txbxContent>
                </v:textbox>
                <w10:wrap anchorx="margin"/>
              </v:rect>
            </w:pict>
          </mc:Fallback>
        </mc:AlternateContent>
      </w:r>
      <w:r>
        <w:rPr>
          <w:rFonts w:ascii="Arial" w:hAnsi="Arial" w:cs="Arial"/>
          <w:sz w:val="24"/>
          <w:szCs w:val="24"/>
        </w:rPr>
        <w:br w:type="page"/>
      </w:r>
      <w:r w:rsidR="004D5033">
        <w:rPr>
          <w:noProof/>
          <w:lang w:eastAsia="es-PE"/>
        </w:rPr>
        <w:drawing>
          <wp:anchor distT="0" distB="0" distL="114300" distR="114300" simplePos="0" relativeHeight="251918336" behindDoc="1" locked="0" layoutInCell="1" allowOverlap="1">
            <wp:simplePos x="0" y="0"/>
            <wp:positionH relativeFrom="column">
              <wp:posOffset>-4961</wp:posOffset>
            </wp:positionH>
            <wp:positionV relativeFrom="paragraph">
              <wp:posOffset>-970803</wp:posOffset>
            </wp:positionV>
            <wp:extent cx="2612571" cy="1960880"/>
            <wp:effectExtent l="171450" t="171450" r="226060" b="229870"/>
            <wp:wrapNone/>
            <wp:docPr id="1000" name="Imagen 1000" descr="https://scontent-dft4-2.xx.fbcdn.net/v/t34.0-12/16117183_10208181852135167_1487689234_n.jpg?oh=fb0600dd280c7955fe7989d7350f9003&amp;oe=587B9B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2.xx.fbcdn.net/v/t34.0-12/16117183_10208181852135167_1487689234_n.jpg?oh=fb0600dd280c7955fe7989d7350f9003&amp;oe=587B9BDC"/>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12571" cy="1960880"/>
                    </a:xfrm>
                    <a:prstGeom prst="rect">
                      <a:avLst/>
                    </a:prstGeom>
                    <a:ln w="127000" cap="sq">
                      <a:solidFill>
                        <a:schemeClr val="accent4">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E0FDF" w:rsidRDefault="006258A9" w:rsidP="00623A8A">
      <w:pPr>
        <w:jc w:val="right"/>
        <w:rPr>
          <w:rFonts w:ascii="Arial" w:hAnsi="Arial" w:cs="Arial"/>
          <w:sz w:val="24"/>
          <w:szCs w:val="24"/>
        </w:rPr>
      </w:pPr>
      <w:r>
        <w:rPr>
          <w:rFonts w:ascii="Arial" w:hAnsi="Arial" w:cs="Arial"/>
          <w:noProof/>
          <w:sz w:val="24"/>
          <w:szCs w:val="24"/>
          <w:lang w:eastAsia="es-PE"/>
        </w:rPr>
        <w:lastRenderedPageBreak/>
        <mc:AlternateContent>
          <mc:Choice Requires="wps">
            <w:drawing>
              <wp:anchor distT="0" distB="0" distL="114300" distR="114300" simplePos="0" relativeHeight="251831296" behindDoc="0" locked="0" layoutInCell="1" allowOverlap="1" wp14:anchorId="5E662819" wp14:editId="101D1D1A">
                <wp:simplePos x="0" y="0"/>
                <wp:positionH relativeFrom="margin">
                  <wp:posOffset>920115</wp:posOffset>
                </wp:positionH>
                <wp:positionV relativeFrom="paragraph">
                  <wp:posOffset>128271</wp:posOffset>
                </wp:positionV>
                <wp:extent cx="3514725" cy="1047750"/>
                <wp:effectExtent l="0" t="0" r="28575" b="19050"/>
                <wp:wrapNone/>
                <wp:docPr id="200" name="Rectángulo 200"/>
                <wp:cNvGraphicFramePr/>
                <a:graphic xmlns:a="http://schemas.openxmlformats.org/drawingml/2006/main">
                  <a:graphicData uri="http://schemas.microsoft.com/office/word/2010/wordprocessingShape">
                    <wps:wsp>
                      <wps:cNvSpPr/>
                      <wps:spPr>
                        <a:xfrm>
                          <a:off x="0" y="0"/>
                          <a:ext cx="3514725" cy="1047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E93ED9">
                            <w:pPr>
                              <w:jc w:val="center"/>
                              <w:rPr>
                                <w:rFonts w:ascii="Arial" w:hAnsi="Arial" w:cs="Arial"/>
                                <w:sz w:val="32"/>
                              </w:rPr>
                            </w:pPr>
                            <w:r w:rsidRPr="006258A9">
                              <w:rPr>
                                <w:rFonts w:ascii="Arial" w:hAnsi="Arial" w:cs="Arial"/>
                                <w:sz w:val="32"/>
                              </w:rPr>
                              <w:t>Cumplir un rol importante les tocó, imitando creativamente a la profesora.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2819" id="Rectángulo 200" o:spid="_x0000_s1102" style="position:absolute;left:0;text-align:left;margin-left:72.45pt;margin-top:10.1pt;width:276.75pt;height:82.5pt;z-index:251831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" fillcolor="white [3201]" strokecolor="#f79646 [3209]" strokeweight="2pt">
                <v:textbox>
                  <w:txbxContent>
                    <w:p w:rsidR="00797B9A" w:rsidRPr="006258A9" w:rsidRDefault="00797B9A" w:rsidP="00E93ED9">
                      <w:pPr>
                        <w:jc w:val="center"/>
                        <w:rPr>
                          <w:rFonts w:ascii="Arial" w:hAnsi="Arial" w:cs="Arial"/>
                          <w:sz w:val="32"/>
                        </w:rPr>
                      </w:pPr>
                      <w:r w:rsidRPr="006258A9">
                        <w:rPr>
                          <w:rFonts w:ascii="Arial" w:hAnsi="Arial" w:cs="Arial"/>
                          <w:sz w:val="32"/>
                        </w:rPr>
                        <w:t>Cumplir un rol importante les tocó, imitando creativamente a la profesora.</w:t>
                      </w:r>
                    </w:p>
                  </w:txbxContent>
                </v:textbox>
                <w10:wrap anchorx="margin"/>
              </v:rect>
            </w:pict>
          </mc:Fallback>
        </mc:AlternateContent>
      </w:r>
    </w:p>
    <w:p w:rsidR="006E0FDF" w:rsidRDefault="006E0FDF" w:rsidP="00623A8A">
      <w:pPr>
        <w:jc w:val="right"/>
        <w:rPr>
          <w:rFonts w:ascii="Arial" w:hAnsi="Arial" w:cs="Arial"/>
          <w:sz w:val="24"/>
          <w:szCs w:val="24"/>
        </w:rPr>
      </w:pPr>
    </w:p>
    <w:p w:rsidR="006E0FDF" w:rsidRDefault="006E0FDF" w:rsidP="00623A8A">
      <w:pPr>
        <w:jc w:val="right"/>
        <w:rPr>
          <w:rFonts w:ascii="Arial" w:hAnsi="Arial" w:cs="Arial"/>
          <w:sz w:val="24"/>
          <w:szCs w:val="24"/>
        </w:rPr>
      </w:pPr>
    </w:p>
    <w:p w:rsidR="006E0FDF" w:rsidRPr="006E0FDF" w:rsidRDefault="00FF2BA0" w:rsidP="006E0FDF">
      <w:pPr>
        <w:rPr>
          <w:rFonts w:ascii="Arial" w:hAnsi="Arial" w:cs="Arial"/>
          <w:sz w:val="24"/>
          <w:szCs w:val="24"/>
        </w:rPr>
      </w:pPr>
      <w:r w:rsidRPr="005C4FAD">
        <w:rPr>
          <w:rFonts w:ascii="Arial" w:hAnsi="Arial" w:cs="Arial"/>
          <w:noProof/>
          <w:sz w:val="24"/>
          <w:szCs w:val="24"/>
          <w:lang w:eastAsia="es-PE"/>
        </w:rPr>
        <w:drawing>
          <wp:anchor distT="0" distB="0" distL="114300" distR="114300" simplePos="0" relativeHeight="251832320" behindDoc="1" locked="0" layoutInCell="1" allowOverlap="1" wp14:anchorId="3F73AF0D" wp14:editId="540F6B66">
            <wp:simplePos x="0" y="0"/>
            <wp:positionH relativeFrom="column">
              <wp:posOffset>-133078</wp:posOffset>
            </wp:positionH>
            <wp:positionV relativeFrom="paragraph">
              <wp:posOffset>574502</wp:posOffset>
            </wp:positionV>
            <wp:extent cx="2886075" cy="3846332"/>
            <wp:effectExtent l="171450" t="171450" r="219075" b="230505"/>
            <wp:wrapNone/>
            <wp:docPr id="201" name="Imagen 201" descr="C:\Users\TATIANA\Downloads\20160608_165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TIANA\Downloads\20160608_165417.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6075" cy="3846332"/>
                    </a:xfrm>
                    <a:prstGeom prst="rect">
                      <a:avLst/>
                    </a:prstGeom>
                    <a:ln w="127000" cap="sq">
                      <a:solidFill>
                        <a:schemeClr val="accent3">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5C4FAD">
        <w:rPr>
          <w:rFonts w:ascii="Arial" w:hAnsi="Arial" w:cs="Arial"/>
          <w:noProof/>
          <w:sz w:val="24"/>
          <w:szCs w:val="24"/>
          <w:lang w:eastAsia="es-PE"/>
        </w:rPr>
        <w:drawing>
          <wp:anchor distT="0" distB="0" distL="114300" distR="114300" simplePos="0" relativeHeight="251833344" behindDoc="0" locked="0" layoutInCell="1" allowOverlap="1" wp14:anchorId="7D9469AC" wp14:editId="41A6EFBC">
            <wp:simplePos x="0" y="0"/>
            <wp:positionH relativeFrom="column">
              <wp:posOffset>3134995</wp:posOffset>
            </wp:positionH>
            <wp:positionV relativeFrom="paragraph">
              <wp:posOffset>666750</wp:posOffset>
            </wp:positionV>
            <wp:extent cx="2948305" cy="2337435"/>
            <wp:effectExtent l="171450" t="171450" r="233045" b="234315"/>
            <wp:wrapTopAndBottom/>
            <wp:docPr id="202" name="Imagen 202" descr="C:\Users\TATIANA\Downloads\20160608_165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TIANA\Downloads\20160608_16544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48305" cy="2337435"/>
                    </a:xfrm>
                    <a:prstGeom prst="rect">
                      <a:avLst/>
                    </a:prstGeom>
                    <a:ln w="127000" cap="sq">
                      <a:solidFill>
                        <a:schemeClr val="accent3">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E0FDF" w:rsidRPr="006E0FDF" w:rsidRDefault="006E0FDF" w:rsidP="006E0FDF">
      <w:pPr>
        <w:rPr>
          <w:rFonts w:ascii="Arial" w:hAnsi="Arial" w:cs="Arial"/>
          <w:sz w:val="24"/>
          <w:szCs w:val="24"/>
        </w:rPr>
      </w:pPr>
    </w:p>
    <w:p w:rsidR="006E0FDF" w:rsidRPr="006E0FDF" w:rsidRDefault="00FF2BA0" w:rsidP="006E0FDF">
      <w:pPr>
        <w:rPr>
          <w:rFonts w:ascii="Arial" w:hAnsi="Arial" w:cs="Arial"/>
          <w:sz w:val="24"/>
          <w:szCs w:val="24"/>
        </w:rPr>
      </w:pPr>
      <w:r w:rsidRPr="005C4FAD">
        <w:rPr>
          <w:rFonts w:ascii="Arial" w:hAnsi="Arial" w:cs="Arial"/>
          <w:noProof/>
          <w:sz w:val="24"/>
          <w:szCs w:val="24"/>
          <w:lang w:eastAsia="es-PE"/>
        </w:rPr>
        <w:drawing>
          <wp:anchor distT="0" distB="0" distL="114300" distR="114300" simplePos="0" relativeHeight="251834368" behindDoc="0" locked="0" layoutInCell="1" allowOverlap="1" wp14:anchorId="5718F050" wp14:editId="72C8234C">
            <wp:simplePos x="0" y="0"/>
            <wp:positionH relativeFrom="margin">
              <wp:posOffset>3329495</wp:posOffset>
            </wp:positionH>
            <wp:positionV relativeFrom="paragraph">
              <wp:posOffset>184653</wp:posOffset>
            </wp:positionV>
            <wp:extent cx="2548487" cy="3396422"/>
            <wp:effectExtent l="171450" t="171450" r="233045" b="223520"/>
            <wp:wrapNone/>
            <wp:docPr id="203" name="Imagen 203" descr="C:\Users\TATIANA\Downloads\20160608_16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TIANA\Downloads\20160608_16551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48487" cy="3396422"/>
                    </a:xfrm>
                    <a:prstGeom prst="rect">
                      <a:avLst/>
                    </a:prstGeom>
                    <a:ln w="127000" cap="sq">
                      <a:solidFill>
                        <a:schemeClr val="accent3">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FF2BA0" w:rsidP="006E0FDF">
      <w:pPr>
        <w:rPr>
          <w:rFonts w:ascii="Arial" w:hAnsi="Arial" w:cs="Arial"/>
          <w:sz w:val="24"/>
          <w:szCs w:val="24"/>
        </w:rPr>
      </w:pPr>
      <w:r>
        <w:rPr>
          <w:rFonts w:ascii="Arial" w:hAnsi="Arial" w:cs="Arial"/>
          <w:noProof/>
          <w:sz w:val="24"/>
          <w:szCs w:val="24"/>
          <w:lang w:eastAsia="es-PE"/>
        </w:rPr>
        <mc:AlternateContent>
          <mc:Choice Requires="wps">
            <w:drawing>
              <wp:anchor distT="0" distB="0" distL="114300" distR="114300" simplePos="0" relativeHeight="251842560" behindDoc="0" locked="0" layoutInCell="1" allowOverlap="1" wp14:anchorId="65302E77" wp14:editId="04736AC5">
                <wp:simplePos x="0" y="0"/>
                <wp:positionH relativeFrom="margin">
                  <wp:align>center</wp:align>
                </wp:positionH>
                <wp:positionV relativeFrom="paragraph">
                  <wp:posOffset>3851</wp:posOffset>
                </wp:positionV>
                <wp:extent cx="3514725" cy="895350"/>
                <wp:effectExtent l="0" t="0" r="28575" b="19050"/>
                <wp:wrapNone/>
                <wp:docPr id="209" name="Rectángulo 209"/>
                <wp:cNvGraphicFramePr/>
                <a:graphic xmlns:a="http://schemas.openxmlformats.org/drawingml/2006/main">
                  <a:graphicData uri="http://schemas.microsoft.com/office/word/2010/wordprocessingShape">
                    <wps:wsp>
                      <wps:cNvSpPr/>
                      <wps:spPr>
                        <a:xfrm>
                          <a:off x="0" y="0"/>
                          <a:ext cx="3514725" cy="895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6258A9">
                            <w:pPr>
                              <w:jc w:val="center"/>
                              <w:rPr>
                                <w:rFonts w:ascii="Arial" w:hAnsi="Arial" w:cs="Arial"/>
                                <w:sz w:val="28"/>
                              </w:rPr>
                            </w:pPr>
                            <w:r w:rsidRPr="006258A9">
                              <w:rPr>
                                <w:rFonts w:ascii="Arial" w:hAnsi="Arial" w:cs="Arial"/>
                                <w:sz w:val="28"/>
                              </w:rPr>
                              <w:t>El doctor, Víctor un niño muy apues</w:t>
                            </w:r>
                            <w:r>
                              <w:rPr>
                                <w:rFonts w:ascii="Arial" w:hAnsi="Arial" w:cs="Arial"/>
                                <w:sz w:val="28"/>
                              </w:rPr>
                              <w:t xml:space="preserve">to cumpliendo el rol del doctor, sus amiguitos colaboraban con él.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02E77" id="Rectángulo 209" o:spid="_x0000_s1103" style="position:absolute;margin-left:0;margin-top:.3pt;width:276.75pt;height:70.5pt;z-index:251842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" fillcolor="white [3201]" strokecolor="#f79646 [3209]" strokeweight="2pt">
                <v:textbox>
                  <w:txbxContent>
                    <w:p w:rsidR="00797B9A" w:rsidRPr="006258A9" w:rsidRDefault="00797B9A" w:rsidP="006258A9">
                      <w:pPr>
                        <w:jc w:val="center"/>
                        <w:rPr>
                          <w:rFonts w:ascii="Arial" w:hAnsi="Arial" w:cs="Arial"/>
                          <w:sz w:val="28"/>
                        </w:rPr>
                      </w:pPr>
                      <w:r w:rsidRPr="006258A9">
                        <w:rPr>
                          <w:rFonts w:ascii="Arial" w:hAnsi="Arial" w:cs="Arial"/>
                          <w:sz w:val="28"/>
                        </w:rPr>
                        <w:t>El doctor, Víctor un niño muy apues</w:t>
                      </w:r>
                      <w:r>
                        <w:rPr>
                          <w:rFonts w:ascii="Arial" w:hAnsi="Arial" w:cs="Arial"/>
                          <w:sz w:val="28"/>
                        </w:rPr>
                        <w:t xml:space="preserve">to cumpliendo el rol del doctor, sus amiguitos colaboraban con él. </w:t>
                      </w:r>
                    </w:p>
                  </w:txbxContent>
                </v:textbox>
                <w10:wrap anchorx="margin"/>
              </v:rect>
            </w:pict>
          </mc:Fallback>
        </mc:AlternateContent>
      </w: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FF2BA0" w:rsidP="006E0FDF">
      <w:pPr>
        <w:rPr>
          <w:rFonts w:ascii="Arial" w:hAnsi="Arial" w:cs="Arial"/>
          <w:sz w:val="24"/>
          <w:szCs w:val="24"/>
        </w:rPr>
      </w:pPr>
      <w:r w:rsidRPr="00BF1956">
        <w:rPr>
          <w:rFonts w:ascii="Arial" w:hAnsi="Arial" w:cs="Arial"/>
          <w:noProof/>
          <w:sz w:val="24"/>
          <w:szCs w:val="24"/>
          <w:lang w:eastAsia="es-PE"/>
        </w:rPr>
        <w:drawing>
          <wp:anchor distT="0" distB="0" distL="114300" distR="114300" simplePos="0" relativeHeight="251844608" behindDoc="1" locked="0" layoutInCell="1" allowOverlap="1" wp14:anchorId="1D96A2DC" wp14:editId="36F290CA">
            <wp:simplePos x="0" y="0"/>
            <wp:positionH relativeFrom="column">
              <wp:posOffset>2906428</wp:posOffset>
            </wp:positionH>
            <wp:positionV relativeFrom="paragraph">
              <wp:posOffset>172645</wp:posOffset>
            </wp:positionV>
            <wp:extent cx="2956013" cy="3939540"/>
            <wp:effectExtent l="171450" t="171450" r="225425" b="232410"/>
            <wp:wrapNone/>
            <wp:docPr id="211" name="Imagen 211" descr="C:\Users\TATIANA\Downloads\20160701_164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TIANA\Downloads\20160701_164407.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6013" cy="3939540"/>
                    </a:xfrm>
                    <a:prstGeom prst="rect">
                      <a:avLst/>
                    </a:prstGeom>
                    <a:ln w="127000" cap="sq">
                      <a:solidFill>
                        <a:schemeClr val="accent6">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6E0FDF">
        <w:rPr>
          <w:rFonts w:ascii="Arial" w:hAnsi="Arial" w:cs="Arial"/>
          <w:noProof/>
          <w:sz w:val="24"/>
          <w:szCs w:val="24"/>
          <w:lang w:eastAsia="es-PE"/>
        </w:rPr>
        <w:drawing>
          <wp:anchor distT="0" distB="0" distL="114300" distR="114300" simplePos="0" relativeHeight="251843584" behindDoc="1" locked="0" layoutInCell="1" allowOverlap="1" wp14:anchorId="1CBCF62B" wp14:editId="183C8E57">
            <wp:simplePos x="0" y="0"/>
            <wp:positionH relativeFrom="column">
              <wp:posOffset>51204</wp:posOffset>
            </wp:positionH>
            <wp:positionV relativeFrom="paragraph">
              <wp:posOffset>285882</wp:posOffset>
            </wp:positionV>
            <wp:extent cx="2286000" cy="3046600"/>
            <wp:effectExtent l="171450" t="171450" r="228600" b="230505"/>
            <wp:wrapNone/>
            <wp:docPr id="210" name="Imagen 210" descr="C:\Users\TATIANA\Downloads\20160701_16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TIANA\Downloads\20160701_164107.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86000" cy="3046600"/>
                    </a:xfrm>
                    <a:prstGeom prst="rect">
                      <a:avLst/>
                    </a:prstGeom>
                    <a:ln w="127000" cap="sq">
                      <a:solidFill>
                        <a:schemeClr val="accent6">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6E0FDF" w:rsidRPr="006E0FDF" w:rsidRDefault="006E0FDF" w:rsidP="006E0FDF">
      <w:pPr>
        <w:rPr>
          <w:rFonts w:ascii="Arial" w:hAnsi="Arial" w:cs="Arial"/>
          <w:sz w:val="24"/>
          <w:szCs w:val="24"/>
        </w:rPr>
      </w:pPr>
    </w:p>
    <w:p w:rsidR="00BF1956" w:rsidRDefault="00BF1956" w:rsidP="006E0FDF">
      <w:pPr>
        <w:rPr>
          <w:rFonts w:ascii="Arial" w:hAnsi="Arial" w:cs="Arial"/>
          <w:sz w:val="24"/>
          <w:szCs w:val="24"/>
        </w:rPr>
      </w:pPr>
    </w:p>
    <w:p w:rsidR="00BF1956" w:rsidRDefault="00FF2BA0" w:rsidP="006E0FDF">
      <w:pPr>
        <w:rPr>
          <w:rFonts w:ascii="Arial" w:hAnsi="Arial" w:cs="Arial"/>
          <w:sz w:val="24"/>
          <w:szCs w:val="24"/>
        </w:rPr>
      </w:pPr>
      <w:r w:rsidRPr="00BF1956">
        <w:rPr>
          <w:rFonts w:ascii="Arial" w:hAnsi="Arial" w:cs="Arial"/>
          <w:noProof/>
          <w:sz w:val="24"/>
          <w:szCs w:val="24"/>
          <w:lang w:eastAsia="es-PE"/>
        </w:rPr>
        <w:drawing>
          <wp:anchor distT="0" distB="0" distL="114300" distR="114300" simplePos="0" relativeHeight="251845632" behindDoc="1" locked="0" layoutInCell="1" allowOverlap="1" wp14:anchorId="6E2B15EC" wp14:editId="05F4EB62">
            <wp:simplePos x="0" y="0"/>
            <wp:positionH relativeFrom="column">
              <wp:posOffset>33176</wp:posOffset>
            </wp:positionH>
            <wp:positionV relativeFrom="paragraph">
              <wp:posOffset>188917</wp:posOffset>
            </wp:positionV>
            <wp:extent cx="2398545" cy="3196590"/>
            <wp:effectExtent l="171450" t="171450" r="230505" b="232410"/>
            <wp:wrapNone/>
            <wp:docPr id="212" name="Imagen 212" descr="C:\Users\TATIANA\Downloads\20160701_16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TIANA\Downloads\20160701_16425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98545" cy="3196590"/>
                    </a:xfrm>
                    <a:prstGeom prst="rect">
                      <a:avLst/>
                    </a:prstGeom>
                    <a:ln w="127000" cap="sq">
                      <a:solidFill>
                        <a:schemeClr val="accent6">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FF2BA0" w:rsidP="00BF1956">
      <w:pPr>
        <w:rPr>
          <w:rFonts w:ascii="Arial" w:hAnsi="Arial" w:cs="Arial"/>
          <w:sz w:val="24"/>
          <w:szCs w:val="24"/>
        </w:rPr>
      </w:pPr>
      <w:r w:rsidRPr="00BF1956">
        <w:rPr>
          <w:rFonts w:ascii="Arial" w:hAnsi="Arial" w:cs="Arial"/>
          <w:noProof/>
          <w:sz w:val="24"/>
          <w:szCs w:val="24"/>
          <w:lang w:eastAsia="es-PE"/>
        </w:rPr>
        <w:drawing>
          <wp:anchor distT="0" distB="0" distL="114300" distR="114300" simplePos="0" relativeHeight="251846656" behindDoc="1" locked="0" layoutInCell="1" allowOverlap="1" wp14:anchorId="63637F39" wp14:editId="7B14915C">
            <wp:simplePos x="0" y="0"/>
            <wp:positionH relativeFrom="margin">
              <wp:posOffset>2938112</wp:posOffset>
            </wp:positionH>
            <wp:positionV relativeFrom="paragraph">
              <wp:posOffset>181676</wp:posOffset>
            </wp:positionV>
            <wp:extent cx="2924735" cy="2194560"/>
            <wp:effectExtent l="171450" t="171450" r="238125" b="224790"/>
            <wp:wrapNone/>
            <wp:docPr id="213" name="Imagen 213" descr="C:\Users\TATIANA\Downloads\20160701_16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TIANA\Downloads\20160701_16445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4735" cy="2194560"/>
                    </a:xfrm>
                    <a:prstGeom prst="rect">
                      <a:avLst/>
                    </a:prstGeom>
                    <a:ln w="127000" cap="sq">
                      <a:solidFill>
                        <a:schemeClr val="accent6">
                          <a:lumMod val="75000"/>
                        </a:schemeClr>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BF1956" w:rsidP="00BF1956">
      <w:pPr>
        <w:rPr>
          <w:rFonts w:ascii="Arial" w:hAnsi="Arial" w:cs="Arial"/>
          <w:sz w:val="24"/>
          <w:szCs w:val="24"/>
        </w:rPr>
      </w:pPr>
    </w:p>
    <w:p w:rsidR="00BF1956" w:rsidRPr="00BF1956" w:rsidRDefault="00FF2BA0" w:rsidP="00BF1956">
      <w:pPr>
        <w:rPr>
          <w:rFonts w:ascii="Arial" w:hAnsi="Arial" w:cs="Arial"/>
          <w:sz w:val="24"/>
          <w:szCs w:val="24"/>
        </w:rPr>
      </w:pPr>
      <w:r w:rsidRPr="006E2638">
        <w:rPr>
          <w:rFonts w:ascii="Arial" w:hAnsi="Arial" w:cs="Arial"/>
          <w:noProof/>
          <w:sz w:val="24"/>
          <w:szCs w:val="24"/>
          <w:lang w:eastAsia="es-PE"/>
        </w:rPr>
        <w:lastRenderedPageBreak/>
        <w:drawing>
          <wp:anchor distT="0" distB="0" distL="114300" distR="114300" simplePos="0" relativeHeight="251854848" behindDoc="1" locked="0" layoutInCell="1" allowOverlap="1" wp14:anchorId="25695C89" wp14:editId="560FB448">
            <wp:simplePos x="0" y="0"/>
            <wp:positionH relativeFrom="column">
              <wp:posOffset>3070612</wp:posOffset>
            </wp:positionH>
            <wp:positionV relativeFrom="paragraph">
              <wp:posOffset>158973</wp:posOffset>
            </wp:positionV>
            <wp:extent cx="2948646" cy="3027556"/>
            <wp:effectExtent l="171450" t="171450" r="233045" b="230505"/>
            <wp:wrapNone/>
            <wp:docPr id="220" name="Imagen 220" descr="C:\Users\TATIANA\Downloads\20160517_16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TIANA\Downloads\20160517_16321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48646" cy="3027556"/>
                    </a:xfrm>
                    <a:prstGeom prst="rect">
                      <a:avLst/>
                    </a:prstGeom>
                    <a:ln w="127000" cap="sq">
                      <a:solidFill>
                        <a:srgbClr val="0070C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6E2638">
        <w:rPr>
          <w:rFonts w:ascii="Arial" w:hAnsi="Arial" w:cs="Arial"/>
          <w:noProof/>
          <w:sz w:val="24"/>
          <w:szCs w:val="24"/>
          <w:lang w:eastAsia="es-PE"/>
        </w:rPr>
        <w:drawing>
          <wp:anchor distT="0" distB="0" distL="114300" distR="114300" simplePos="0" relativeHeight="251853824" behindDoc="1" locked="0" layoutInCell="1" allowOverlap="1" wp14:anchorId="5D1508C2" wp14:editId="0AFDE3E7">
            <wp:simplePos x="0" y="0"/>
            <wp:positionH relativeFrom="column">
              <wp:posOffset>54989</wp:posOffset>
            </wp:positionH>
            <wp:positionV relativeFrom="paragraph">
              <wp:posOffset>167227</wp:posOffset>
            </wp:positionV>
            <wp:extent cx="2420470" cy="3227293"/>
            <wp:effectExtent l="171450" t="171450" r="227965" b="220980"/>
            <wp:wrapNone/>
            <wp:docPr id="195" name="Imagen 195" descr="C:\Users\TATIANA\Downloads\20160517_164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Downloads\20160517_164356.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20470" cy="3227293"/>
                    </a:xfrm>
                    <a:prstGeom prst="rect">
                      <a:avLst/>
                    </a:prstGeom>
                    <a:ln w="127000" cap="sq">
                      <a:solidFill>
                        <a:srgbClr val="0070C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7A2635" w:rsidRDefault="007A2635" w:rsidP="00BF1956">
      <w:pPr>
        <w:rPr>
          <w:rFonts w:ascii="Arial" w:hAnsi="Arial" w:cs="Arial"/>
          <w:sz w:val="24"/>
          <w:szCs w:val="24"/>
        </w:rPr>
      </w:pPr>
    </w:p>
    <w:p w:rsidR="00BF1956" w:rsidRDefault="00BF1956" w:rsidP="00BF1956">
      <w:pPr>
        <w:rPr>
          <w:rFonts w:ascii="Arial" w:hAnsi="Arial" w:cs="Arial"/>
          <w:sz w:val="24"/>
          <w:szCs w:val="24"/>
        </w:rPr>
      </w:pPr>
    </w:p>
    <w:p w:rsidR="006E2638" w:rsidRDefault="006E2638" w:rsidP="00BF1956">
      <w:pPr>
        <w:rPr>
          <w:rFonts w:ascii="Arial" w:hAnsi="Arial" w:cs="Arial"/>
          <w:sz w:val="24"/>
          <w:szCs w:val="24"/>
        </w:rPr>
      </w:pPr>
    </w:p>
    <w:p w:rsidR="006E2638" w:rsidRDefault="00FF2BA0" w:rsidP="0008199D">
      <w:pPr>
        <w:tabs>
          <w:tab w:val="left" w:pos="6096"/>
        </w:tabs>
        <w:rPr>
          <w:rFonts w:ascii="Arial" w:hAnsi="Arial" w:cs="Arial"/>
          <w:sz w:val="24"/>
          <w:szCs w:val="24"/>
        </w:rPr>
      </w:pPr>
      <w:r w:rsidRPr="00A42D10">
        <w:rPr>
          <w:rFonts w:ascii="Arial" w:hAnsi="Arial" w:cs="Arial"/>
          <w:noProof/>
          <w:sz w:val="24"/>
          <w:szCs w:val="24"/>
          <w:lang w:eastAsia="es-PE"/>
        </w:rPr>
        <w:drawing>
          <wp:anchor distT="0" distB="0" distL="114300" distR="114300" simplePos="0" relativeHeight="251858944" behindDoc="1" locked="0" layoutInCell="1" allowOverlap="1" wp14:anchorId="24E360B1" wp14:editId="420124DE">
            <wp:simplePos x="0" y="0"/>
            <wp:positionH relativeFrom="page">
              <wp:posOffset>4274308</wp:posOffset>
            </wp:positionH>
            <wp:positionV relativeFrom="paragraph">
              <wp:posOffset>3211162</wp:posOffset>
            </wp:positionV>
            <wp:extent cx="2755075" cy="2066306"/>
            <wp:effectExtent l="171450" t="171450" r="236220" b="219710"/>
            <wp:wrapNone/>
            <wp:docPr id="223" name="Imagen 223" descr="C:\Users\TATIANA\Downloads\20160517_163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TIANA\Downloads\20160517_163206.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55075" cy="2066306"/>
                    </a:xfrm>
                    <a:prstGeom prst="rect">
                      <a:avLst/>
                    </a:prstGeom>
                    <a:ln w="127000" cap="sq">
                      <a:solidFill>
                        <a:srgbClr val="0070C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42D10">
        <w:rPr>
          <w:rFonts w:ascii="Arial" w:hAnsi="Arial" w:cs="Arial"/>
          <w:noProof/>
          <w:sz w:val="24"/>
          <w:szCs w:val="24"/>
          <w:lang w:eastAsia="es-PE"/>
        </w:rPr>
        <w:drawing>
          <wp:anchor distT="0" distB="0" distL="114300" distR="114300" simplePos="0" relativeHeight="251855872" behindDoc="1" locked="0" layoutInCell="1" allowOverlap="1" wp14:anchorId="3AACF664" wp14:editId="187529C1">
            <wp:simplePos x="0" y="0"/>
            <wp:positionH relativeFrom="margin">
              <wp:posOffset>-59946</wp:posOffset>
            </wp:positionH>
            <wp:positionV relativeFrom="paragraph">
              <wp:posOffset>2748610</wp:posOffset>
            </wp:positionV>
            <wp:extent cx="2763859" cy="3094973"/>
            <wp:effectExtent l="171450" t="171450" r="227330" b="220345"/>
            <wp:wrapNone/>
            <wp:docPr id="221" name="Imagen 221" descr="C:\Users\TATIANA\Downloads\20160517_163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IANA\Downloads\20160517_163331.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63859" cy="3094973"/>
                    </a:xfrm>
                    <a:prstGeom prst="rect">
                      <a:avLst/>
                    </a:prstGeom>
                    <a:ln w="127000" cap="sq">
                      <a:solidFill>
                        <a:srgbClr val="0070C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PE"/>
        </w:rPr>
        <mc:AlternateContent>
          <mc:Choice Requires="wps">
            <w:drawing>
              <wp:anchor distT="0" distB="0" distL="114300" distR="114300" simplePos="0" relativeHeight="251857920" behindDoc="0" locked="0" layoutInCell="1" allowOverlap="1" wp14:anchorId="14A73CAB" wp14:editId="6ECF2391">
                <wp:simplePos x="0" y="0"/>
                <wp:positionH relativeFrom="margin">
                  <wp:posOffset>2665046</wp:posOffset>
                </wp:positionH>
                <wp:positionV relativeFrom="paragraph">
                  <wp:posOffset>6101682</wp:posOffset>
                </wp:positionV>
                <wp:extent cx="3514725" cy="895350"/>
                <wp:effectExtent l="0" t="0" r="28575" b="19050"/>
                <wp:wrapNone/>
                <wp:docPr id="222" name="Rectángulo 222"/>
                <wp:cNvGraphicFramePr/>
                <a:graphic xmlns:a="http://schemas.openxmlformats.org/drawingml/2006/main">
                  <a:graphicData uri="http://schemas.microsoft.com/office/word/2010/wordprocessingShape">
                    <wps:wsp>
                      <wps:cNvSpPr/>
                      <wps:spPr>
                        <a:xfrm>
                          <a:off x="0" y="0"/>
                          <a:ext cx="3514725" cy="895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E93ED9">
                            <w:pPr>
                              <w:jc w:val="center"/>
                              <w:rPr>
                                <w:rFonts w:ascii="Arial" w:hAnsi="Arial" w:cs="Arial"/>
                                <w:sz w:val="28"/>
                              </w:rPr>
                            </w:pPr>
                            <w:r w:rsidRPr="006258A9">
                              <w:rPr>
                                <w:rFonts w:ascii="Arial" w:hAnsi="Arial" w:cs="Arial"/>
                                <w:sz w:val="28"/>
                              </w:rPr>
                              <w:t>Expresan creativamente cosas creadas por ellos mismos con las piezas de lego.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A73CAB" id="Rectángulo 222" o:spid="_x0000_s1104" style="position:absolute;margin-left:209.85pt;margin-top:480.45pt;width:276.75pt;height:70.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" fillcolor="white [3201]" strokecolor="#f79646 [3209]" strokeweight="2pt">
                <v:textbox>
                  <w:txbxContent>
                    <w:p w:rsidR="00797B9A" w:rsidRPr="006258A9" w:rsidRDefault="00797B9A" w:rsidP="00E93ED9">
                      <w:pPr>
                        <w:jc w:val="center"/>
                        <w:rPr>
                          <w:rFonts w:ascii="Arial" w:hAnsi="Arial" w:cs="Arial"/>
                          <w:sz w:val="28"/>
                        </w:rPr>
                      </w:pPr>
                      <w:r w:rsidRPr="006258A9">
                        <w:rPr>
                          <w:rFonts w:ascii="Arial" w:hAnsi="Arial" w:cs="Arial"/>
                          <w:sz w:val="28"/>
                        </w:rPr>
                        <w:t>Expresan creativamente cosas creadas por ellos mismos con las piezas de lego.</w:t>
                      </w:r>
                    </w:p>
                  </w:txbxContent>
                </v:textbox>
                <w10:wrap anchorx="margin"/>
              </v:rect>
            </w:pict>
          </mc:Fallback>
        </mc:AlternateContent>
      </w:r>
      <w:r w:rsidR="006E2638">
        <w:rPr>
          <w:rFonts w:ascii="Arial" w:hAnsi="Arial" w:cs="Arial"/>
          <w:sz w:val="24"/>
          <w:szCs w:val="24"/>
        </w:rPr>
        <w:br w:type="page"/>
      </w:r>
    </w:p>
    <w:p w:rsidR="00BF1956" w:rsidRDefault="00421136" w:rsidP="00421136">
      <w:pPr>
        <w:rPr>
          <w:rFonts w:ascii="Arial" w:hAnsi="Arial" w:cs="Arial"/>
          <w:color w:val="FF0000"/>
          <w:sz w:val="24"/>
          <w:szCs w:val="24"/>
        </w:rPr>
      </w:pPr>
      <w:r>
        <w:rPr>
          <w:rFonts w:ascii="Arial" w:hAnsi="Arial" w:cs="Arial"/>
          <w:noProof/>
          <w:sz w:val="24"/>
          <w:szCs w:val="24"/>
          <w:lang w:eastAsia="es-PE"/>
        </w:rPr>
        <w:lastRenderedPageBreak/>
        <mc:AlternateContent>
          <mc:Choice Requires="wps">
            <w:drawing>
              <wp:anchor distT="0" distB="0" distL="114300" distR="114300" simplePos="0" relativeHeight="251848704" behindDoc="0" locked="0" layoutInCell="1" allowOverlap="1" wp14:anchorId="69AA36FC" wp14:editId="420C4F18">
                <wp:simplePos x="0" y="0"/>
                <wp:positionH relativeFrom="margin">
                  <wp:posOffset>920115</wp:posOffset>
                </wp:positionH>
                <wp:positionV relativeFrom="paragraph">
                  <wp:posOffset>-5079</wp:posOffset>
                </wp:positionV>
                <wp:extent cx="3514725" cy="571500"/>
                <wp:effectExtent l="0" t="0" r="28575" b="19050"/>
                <wp:wrapNone/>
                <wp:docPr id="214" name="Rectángulo 214"/>
                <wp:cNvGraphicFramePr/>
                <a:graphic xmlns:a="http://schemas.openxmlformats.org/drawingml/2006/main">
                  <a:graphicData uri="http://schemas.microsoft.com/office/word/2010/wordprocessingShape">
                    <wps:wsp>
                      <wps:cNvSpPr/>
                      <wps:spPr>
                        <a:xfrm>
                          <a:off x="0" y="0"/>
                          <a:ext cx="351472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97B9A" w:rsidRPr="006258A9" w:rsidRDefault="00797B9A" w:rsidP="00E93ED9">
                            <w:pPr>
                              <w:jc w:val="center"/>
                              <w:rPr>
                                <w:rFonts w:ascii="Arial" w:hAnsi="Arial" w:cs="Arial"/>
                                <w:sz w:val="28"/>
                              </w:rPr>
                            </w:pPr>
                            <w:r>
                              <w:rPr>
                                <w:rFonts w:ascii="Arial" w:hAnsi="Arial" w:cs="Arial"/>
                                <w:sz w:val="28"/>
                              </w:rPr>
                              <w:t xml:space="preserve">Dando vida a los objetos, con los niños trabajaremos un juego simbólico </w:t>
                            </w:r>
                            <w:r w:rsidRPr="006258A9">
                              <w:rPr>
                                <w:rFonts w:ascii="Arial" w:hAnsi="Arial" w:cs="Arial"/>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AA36FC" id="Rectángulo 214" o:spid="_x0000_s1105" style="position:absolute;margin-left:72.45pt;margin-top:-.4pt;width:276.75pt;height:45pt;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" fillcolor="white [3201]" strokecolor="#f79646 [3209]" strokeweight="2pt">
                <v:textbox>
                  <w:txbxContent>
                    <w:p w:rsidR="00797B9A" w:rsidRPr="006258A9" w:rsidRDefault="00797B9A" w:rsidP="00E93ED9">
                      <w:pPr>
                        <w:jc w:val="center"/>
                        <w:rPr>
                          <w:rFonts w:ascii="Arial" w:hAnsi="Arial" w:cs="Arial"/>
                          <w:sz w:val="28"/>
                        </w:rPr>
                      </w:pPr>
                      <w:r>
                        <w:rPr>
                          <w:rFonts w:ascii="Arial" w:hAnsi="Arial" w:cs="Arial"/>
                          <w:sz w:val="28"/>
                        </w:rPr>
                        <w:t xml:space="preserve">Dando vida a los objetos, con los niños trabajaremos un juego simbólico </w:t>
                      </w:r>
                      <w:r w:rsidRPr="006258A9">
                        <w:rPr>
                          <w:rFonts w:ascii="Arial" w:hAnsi="Arial" w:cs="Arial"/>
                          <w:sz w:val="28"/>
                        </w:rPr>
                        <w:t xml:space="preserve"> </w:t>
                      </w:r>
                    </w:p>
                  </w:txbxContent>
                </v:textbox>
                <w10:wrap anchorx="margin"/>
              </v:rect>
            </w:pict>
          </mc:Fallback>
        </mc:AlternateConten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45AAE">
        <w:rPr>
          <w:rFonts w:ascii="Arial" w:hAnsi="Arial" w:cs="Arial"/>
          <w:sz w:val="24"/>
          <w:szCs w:val="24"/>
        </w:rPr>
        <w:t>CUADRE</w:t>
      </w:r>
      <w:r>
        <w:rPr>
          <w:rFonts w:ascii="Arial" w:hAnsi="Arial" w:cs="Arial"/>
          <w:sz w:val="24"/>
          <w:szCs w:val="24"/>
        </w:rPr>
        <w:tab/>
      </w:r>
      <w:r>
        <w:rPr>
          <w:rFonts w:ascii="Arial" w:hAnsi="Arial" w:cs="Arial"/>
          <w:sz w:val="24"/>
          <w:szCs w:val="24"/>
        </w:rPr>
        <w:tab/>
      </w:r>
      <w:r>
        <w:rPr>
          <w:rFonts w:ascii="Arial" w:hAnsi="Arial" w:cs="Arial"/>
          <w:sz w:val="24"/>
          <w:szCs w:val="24"/>
        </w:rPr>
        <w:tab/>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FF2BA0" w:rsidP="00421136">
      <w:pPr>
        <w:rPr>
          <w:rFonts w:ascii="Arial" w:hAnsi="Arial" w:cs="Arial"/>
          <w:color w:val="FF0000"/>
          <w:sz w:val="24"/>
          <w:szCs w:val="24"/>
        </w:rPr>
      </w:pPr>
      <w:r w:rsidRPr="00BF1956">
        <w:rPr>
          <w:rFonts w:ascii="Arial" w:hAnsi="Arial" w:cs="Arial"/>
          <w:noProof/>
          <w:sz w:val="24"/>
          <w:szCs w:val="24"/>
          <w:lang w:eastAsia="es-PE"/>
        </w:rPr>
        <w:drawing>
          <wp:anchor distT="0" distB="0" distL="114300" distR="114300" simplePos="0" relativeHeight="251850752" behindDoc="1" locked="0" layoutInCell="1" allowOverlap="1" wp14:anchorId="553867C7" wp14:editId="6FF21315">
            <wp:simplePos x="0" y="0"/>
            <wp:positionH relativeFrom="margin">
              <wp:posOffset>3002725</wp:posOffset>
            </wp:positionH>
            <wp:positionV relativeFrom="paragraph">
              <wp:posOffset>177857</wp:posOffset>
            </wp:positionV>
            <wp:extent cx="2763043" cy="3682365"/>
            <wp:effectExtent l="171450" t="171450" r="227965" b="222885"/>
            <wp:wrapNone/>
            <wp:docPr id="216" name="Imagen 216" descr="C:\Users\TATIANA\Downloads\20160816_164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TIANA\Downloads\20160816_164957.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63043" cy="3682365"/>
                    </a:xfrm>
                    <a:prstGeom prst="rect">
                      <a:avLst/>
                    </a:prstGeom>
                    <a:ln w="127000" cap="sq">
                      <a:solidFill>
                        <a:srgbClr val="FF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F1956">
        <w:rPr>
          <w:rFonts w:ascii="Arial" w:hAnsi="Arial" w:cs="Arial"/>
          <w:noProof/>
          <w:sz w:val="24"/>
          <w:szCs w:val="24"/>
          <w:lang w:eastAsia="es-PE"/>
        </w:rPr>
        <w:drawing>
          <wp:anchor distT="0" distB="0" distL="114300" distR="114300" simplePos="0" relativeHeight="251849728" behindDoc="1" locked="0" layoutInCell="1" allowOverlap="1" wp14:anchorId="34D30C02" wp14:editId="1F807A7A">
            <wp:simplePos x="0" y="0"/>
            <wp:positionH relativeFrom="column">
              <wp:posOffset>-186360</wp:posOffset>
            </wp:positionH>
            <wp:positionV relativeFrom="paragraph">
              <wp:posOffset>183062</wp:posOffset>
            </wp:positionV>
            <wp:extent cx="2714625" cy="3617837"/>
            <wp:effectExtent l="171450" t="171450" r="219075" b="230505"/>
            <wp:wrapNone/>
            <wp:docPr id="215" name="Imagen 215" descr="C:\Users\TATIANA\Downloads\20160816_16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TIANA\Downloads\20160816_16495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14625" cy="3617837"/>
                    </a:xfrm>
                    <a:prstGeom prst="rect">
                      <a:avLst/>
                    </a:prstGeom>
                    <a:ln w="127000" cap="sq">
                      <a:solidFill>
                        <a:srgbClr val="FF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C24E3E" w:rsidP="00C24E3E">
      <w:pPr>
        <w:tabs>
          <w:tab w:val="left" w:pos="6285"/>
        </w:tabs>
        <w:rPr>
          <w:rFonts w:ascii="Arial" w:hAnsi="Arial" w:cs="Arial"/>
          <w:color w:val="FF0000"/>
          <w:sz w:val="24"/>
          <w:szCs w:val="24"/>
        </w:rPr>
      </w:pPr>
      <w:r>
        <w:rPr>
          <w:rFonts w:ascii="Arial" w:hAnsi="Arial" w:cs="Arial"/>
          <w:color w:val="FF0000"/>
          <w:sz w:val="24"/>
          <w:szCs w:val="24"/>
        </w:rPr>
        <w:tab/>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C24E3E" w:rsidP="00C24E3E">
      <w:pPr>
        <w:tabs>
          <w:tab w:val="left" w:pos="1590"/>
        </w:tabs>
        <w:rPr>
          <w:rFonts w:ascii="Arial" w:hAnsi="Arial" w:cs="Arial"/>
          <w:color w:val="FF0000"/>
          <w:sz w:val="24"/>
          <w:szCs w:val="24"/>
        </w:rPr>
      </w:pPr>
      <w:r>
        <w:rPr>
          <w:rFonts w:ascii="Arial" w:hAnsi="Arial" w:cs="Arial"/>
          <w:color w:val="FF0000"/>
          <w:sz w:val="24"/>
          <w:szCs w:val="24"/>
        </w:rPr>
        <w:tab/>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FF2BA0" w:rsidP="00421136">
      <w:pPr>
        <w:rPr>
          <w:rFonts w:ascii="Arial" w:hAnsi="Arial" w:cs="Arial"/>
          <w:color w:val="FF0000"/>
          <w:sz w:val="24"/>
          <w:szCs w:val="24"/>
        </w:rPr>
      </w:pPr>
      <w:r w:rsidRPr="00BF1956">
        <w:rPr>
          <w:rFonts w:ascii="Arial" w:hAnsi="Arial" w:cs="Arial"/>
          <w:noProof/>
          <w:sz w:val="24"/>
          <w:szCs w:val="24"/>
          <w:lang w:eastAsia="es-PE"/>
        </w:rPr>
        <w:drawing>
          <wp:anchor distT="0" distB="0" distL="114300" distR="114300" simplePos="0" relativeHeight="251852800" behindDoc="1" locked="0" layoutInCell="1" allowOverlap="1" wp14:anchorId="1DB3CA2E" wp14:editId="156017B6">
            <wp:simplePos x="0" y="0"/>
            <wp:positionH relativeFrom="page">
              <wp:posOffset>4144489</wp:posOffset>
            </wp:positionH>
            <wp:positionV relativeFrom="paragraph">
              <wp:posOffset>176802</wp:posOffset>
            </wp:positionV>
            <wp:extent cx="2743200" cy="2487269"/>
            <wp:effectExtent l="171450" t="171450" r="228600" b="237490"/>
            <wp:wrapNone/>
            <wp:docPr id="219" name="Imagen 219" descr="C:\Users\TATIANA\Downloads\20160816_16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TIANA\Downloads\20160816_165217.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8608" cy="2492172"/>
                    </a:xfrm>
                    <a:prstGeom prst="rect">
                      <a:avLst/>
                    </a:prstGeom>
                    <a:ln w="127000" cap="sq">
                      <a:solidFill>
                        <a:srgbClr val="FF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BF1956">
        <w:rPr>
          <w:rFonts w:ascii="Arial" w:hAnsi="Arial" w:cs="Arial"/>
          <w:noProof/>
          <w:sz w:val="24"/>
          <w:szCs w:val="24"/>
          <w:lang w:eastAsia="es-PE"/>
        </w:rPr>
        <w:drawing>
          <wp:anchor distT="0" distB="0" distL="114300" distR="114300" simplePos="0" relativeHeight="251851776" behindDoc="1" locked="0" layoutInCell="1" allowOverlap="1" wp14:anchorId="0652C22A" wp14:editId="2FEF889F">
            <wp:simplePos x="0" y="0"/>
            <wp:positionH relativeFrom="column">
              <wp:posOffset>-204701</wp:posOffset>
            </wp:positionH>
            <wp:positionV relativeFrom="paragraph">
              <wp:posOffset>180514</wp:posOffset>
            </wp:positionV>
            <wp:extent cx="2886075" cy="2498926"/>
            <wp:effectExtent l="171450" t="171450" r="219075" b="225425"/>
            <wp:wrapNone/>
            <wp:docPr id="218" name="Imagen 218" descr="C:\Users\TATIANA\Downloads\20160816_16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TIANA\Downloads\20160816_165208.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6075" cy="2498926"/>
                    </a:xfrm>
                    <a:prstGeom prst="rect">
                      <a:avLst/>
                    </a:prstGeom>
                    <a:ln w="127000" cap="sq">
                      <a:solidFill>
                        <a:srgbClr val="FF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C24E3E" w:rsidP="00C24E3E">
      <w:pPr>
        <w:tabs>
          <w:tab w:val="left" w:pos="1605"/>
        </w:tabs>
        <w:rPr>
          <w:rFonts w:ascii="Arial" w:hAnsi="Arial" w:cs="Arial"/>
          <w:color w:val="FF0000"/>
          <w:sz w:val="24"/>
          <w:szCs w:val="24"/>
        </w:rPr>
      </w:pPr>
      <w:r>
        <w:rPr>
          <w:rFonts w:ascii="Arial" w:hAnsi="Arial" w:cs="Arial"/>
          <w:color w:val="FF0000"/>
          <w:sz w:val="24"/>
          <w:szCs w:val="24"/>
        </w:rPr>
        <w:tab/>
      </w:r>
    </w:p>
    <w:p w:rsidR="00645AAE" w:rsidRDefault="00645AAE" w:rsidP="00421136">
      <w:pPr>
        <w:rPr>
          <w:rFonts w:ascii="Arial" w:hAnsi="Arial" w:cs="Arial"/>
          <w:color w:val="FF0000"/>
          <w:sz w:val="24"/>
          <w:szCs w:val="24"/>
        </w:rPr>
      </w:pPr>
    </w:p>
    <w:p w:rsidR="00645AAE" w:rsidRDefault="00C24E3E" w:rsidP="00C24E3E">
      <w:pPr>
        <w:tabs>
          <w:tab w:val="left" w:pos="7170"/>
        </w:tabs>
        <w:rPr>
          <w:rFonts w:ascii="Arial" w:hAnsi="Arial" w:cs="Arial"/>
          <w:color w:val="FF0000"/>
          <w:sz w:val="24"/>
          <w:szCs w:val="24"/>
        </w:rPr>
      </w:pPr>
      <w:r>
        <w:rPr>
          <w:rFonts w:ascii="Arial" w:hAnsi="Arial" w:cs="Arial"/>
          <w:color w:val="FF0000"/>
          <w:sz w:val="24"/>
          <w:szCs w:val="24"/>
        </w:rPr>
        <w:tab/>
      </w: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Default="00645AAE" w:rsidP="00421136">
      <w:pPr>
        <w:rPr>
          <w:rFonts w:ascii="Arial" w:hAnsi="Arial" w:cs="Arial"/>
          <w:color w:val="FF0000"/>
          <w:sz w:val="24"/>
          <w:szCs w:val="24"/>
        </w:rPr>
      </w:pPr>
    </w:p>
    <w:p w:rsidR="00645AAE" w:rsidRPr="00421136" w:rsidRDefault="00645AAE" w:rsidP="00421136">
      <w:pPr>
        <w:rPr>
          <w:rFonts w:ascii="Arial" w:hAnsi="Arial" w:cs="Arial"/>
          <w:color w:val="FF0000"/>
          <w:sz w:val="24"/>
          <w:szCs w:val="24"/>
        </w:rPr>
      </w:pPr>
    </w:p>
    <w:sectPr w:rsidR="00645AAE" w:rsidRPr="00421136" w:rsidSect="00186F52">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59E3" w:rsidRDefault="00D359E3" w:rsidP="009B0D02">
      <w:pPr>
        <w:spacing w:after="0" w:line="240" w:lineRule="auto"/>
      </w:pPr>
      <w:r>
        <w:separator/>
      </w:r>
    </w:p>
  </w:endnote>
  <w:endnote w:type="continuationSeparator" w:id="0">
    <w:p w:rsidR="00D359E3" w:rsidRDefault="00D359E3" w:rsidP="009B0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7077950"/>
      <w:docPartObj>
        <w:docPartGallery w:val="Page Numbers (Bottom of Page)"/>
        <w:docPartUnique/>
      </w:docPartObj>
    </w:sdtPr>
    <w:sdtContent>
      <w:p w:rsidR="00797B9A" w:rsidRDefault="00797B9A">
        <w:pPr>
          <w:pStyle w:val="Piedepgina"/>
          <w:jc w:val="center"/>
        </w:pPr>
        <w:r>
          <w:fldChar w:fldCharType="begin"/>
        </w:r>
        <w:r>
          <w:instrText>PAGE   \* MERGEFORMAT</w:instrText>
        </w:r>
        <w:r>
          <w:fldChar w:fldCharType="separate"/>
        </w:r>
        <w:r w:rsidR="00FD4F66" w:rsidRPr="00FD4F66">
          <w:rPr>
            <w:noProof/>
            <w:lang w:val="es-ES"/>
          </w:rPr>
          <w:t>8</w:t>
        </w:r>
        <w:r>
          <w:fldChar w:fldCharType="end"/>
        </w:r>
      </w:p>
    </w:sdtContent>
  </w:sdt>
  <w:p w:rsidR="00797B9A" w:rsidRDefault="00797B9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59E3" w:rsidRDefault="00D359E3" w:rsidP="009B0D02">
      <w:pPr>
        <w:spacing w:after="0" w:line="240" w:lineRule="auto"/>
      </w:pPr>
      <w:r>
        <w:separator/>
      </w:r>
    </w:p>
  </w:footnote>
  <w:footnote w:type="continuationSeparator" w:id="0">
    <w:p w:rsidR="00D359E3" w:rsidRDefault="00D359E3" w:rsidP="009B0D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369C"/>
    <w:multiLevelType w:val="hybridMultilevel"/>
    <w:tmpl w:val="A250731C"/>
    <w:lvl w:ilvl="0" w:tplc="6106AE1C">
      <w:start w:val="1"/>
      <w:numFmt w:val="lowerLetter"/>
      <w:lvlText w:val="%1)"/>
      <w:lvlJc w:val="left"/>
      <w:pPr>
        <w:ind w:left="2705" w:hanging="360"/>
      </w:pPr>
      <w:rPr>
        <w:rFonts w:hint="default"/>
        <w:b w:val="0"/>
        <w:i w:val="0"/>
        <w:sz w:val="24"/>
        <w:u w:val="none"/>
      </w:r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1">
    <w:nsid w:val="01CD5123"/>
    <w:multiLevelType w:val="hybridMultilevel"/>
    <w:tmpl w:val="C5BE84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nsid w:val="02286D7C"/>
    <w:multiLevelType w:val="multilevel"/>
    <w:tmpl w:val="A92A37EA"/>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470665C"/>
    <w:multiLevelType w:val="hybridMultilevel"/>
    <w:tmpl w:val="3DD6B11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nsid w:val="04A14517"/>
    <w:multiLevelType w:val="multilevel"/>
    <w:tmpl w:val="53763304"/>
    <w:lvl w:ilvl="0">
      <w:start w:val="2"/>
      <w:numFmt w:val="decimal"/>
      <w:lvlText w:val="%1."/>
      <w:lvlJc w:val="left"/>
      <w:pPr>
        <w:ind w:left="390" w:hanging="39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nsid w:val="04AF678C"/>
    <w:multiLevelType w:val="multilevel"/>
    <w:tmpl w:val="AE92833A"/>
    <w:lvl w:ilvl="0">
      <w:start w:val="1"/>
      <w:numFmt w:val="upperRoman"/>
      <w:lvlText w:val="%1."/>
      <w:lvlJc w:val="left"/>
      <w:pPr>
        <w:ind w:left="1800" w:hanging="720"/>
      </w:pPr>
      <w:rPr>
        <w:rFonts w:hint="default"/>
        <w:b/>
        <w:sz w:val="24"/>
      </w:rPr>
    </w:lvl>
    <w:lvl w:ilvl="1">
      <w:start w:val="1"/>
      <w:numFmt w:val="decimal"/>
      <w:isLgl/>
      <w:lvlText w:val="%1.%2"/>
      <w:lvlJc w:val="left"/>
      <w:pPr>
        <w:ind w:left="2486" w:hanging="360"/>
      </w:pPr>
      <w:rPr>
        <w:rFonts w:ascii="Arial" w:hAnsi="Arial" w:cs="Arial" w:hint="default"/>
        <w:b/>
        <w:sz w:val="24"/>
      </w:rPr>
    </w:lvl>
    <w:lvl w:ilvl="2">
      <w:start w:val="1"/>
      <w:numFmt w:val="decimal"/>
      <w:isLgl/>
      <w:lvlText w:val="%1.%2.%3"/>
      <w:lvlJc w:val="left"/>
      <w:pPr>
        <w:ind w:left="3882" w:hanging="720"/>
      </w:pPr>
      <w:rPr>
        <w:rFonts w:hint="default"/>
      </w:rPr>
    </w:lvl>
    <w:lvl w:ilvl="3">
      <w:start w:val="1"/>
      <w:numFmt w:val="decimal"/>
      <w:isLgl/>
      <w:lvlText w:val="%1.%2.%3.%4"/>
      <w:lvlJc w:val="left"/>
      <w:pPr>
        <w:ind w:left="5283" w:hanging="1080"/>
      </w:pPr>
      <w:rPr>
        <w:rFonts w:hint="default"/>
      </w:rPr>
    </w:lvl>
    <w:lvl w:ilvl="4">
      <w:start w:val="1"/>
      <w:numFmt w:val="decimal"/>
      <w:isLgl/>
      <w:lvlText w:val="%1.%2.%3.%4.%5"/>
      <w:lvlJc w:val="left"/>
      <w:pPr>
        <w:ind w:left="6324" w:hanging="1080"/>
      </w:pPr>
      <w:rPr>
        <w:rFonts w:hint="default"/>
      </w:rPr>
    </w:lvl>
    <w:lvl w:ilvl="5">
      <w:start w:val="1"/>
      <w:numFmt w:val="decimal"/>
      <w:isLgl/>
      <w:lvlText w:val="%1.%2.%3.%4.%5.%6"/>
      <w:lvlJc w:val="left"/>
      <w:pPr>
        <w:ind w:left="7725" w:hanging="1440"/>
      </w:pPr>
      <w:rPr>
        <w:rFonts w:hint="default"/>
      </w:rPr>
    </w:lvl>
    <w:lvl w:ilvl="6">
      <w:start w:val="1"/>
      <w:numFmt w:val="decimal"/>
      <w:isLgl/>
      <w:lvlText w:val="%1.%2.%3.%4.%5.%6.%7"/>
      <w:lvlJc w:val="left"/>
      <w:pPr>
        <w:ind w:left="8766" w:hanging="1440"/>
      </w:pPr>
      <w:rPr>
        <w:rFonts w:hint="default"/>
      </w:rPr>
    </w:lvl>
    <w:lvl w:ilvl="7">
      <w:start w:val="1"/>
      <w:numFmt w:val="decimal"/>
      <w:isLgl/>
      <w:lvlText w:val="%1.%2.%3.%4.%5.%6.%7.%8"/>
      <w:lvlJc w:val="left"/>
      <w:pPr>
        <w:ind w:left="10167" w:hanging="1800"/>
      </w:pPr>
      <w:rPr>
        <w:rFonts w:hint="default"/>
      </w:rPr>
    </w:lvl>
    <w:lvl w:ilvl="8">
      <w:start w:val="1"/>
      <w:numFmt w:val="decimal"/>
      <w:isLgl/>
      <w:lvlText w:val="%1.%2.%3.%4.%5.%6.%7.%8.%9"/>
      <w:lvlJc w:val="left"/>
      <w:pPr>
        <w:ind w:left="11208" w:hanging="1800"/>
      </w:pPr>
      <w:rPr>
        <w:rFonts w:hint="default"/>
      </w:rPr>
    </w:lvl>
  </w:abstractNum>
  <w:abstractNum w:abstractNumId="6">
    <w:nsid w:val="04FC5846"/>
    <w:multiLevelType w:val="multilevel"/>
    <w:tmpl w:val="8B20E28A"/>
    <w:lvl w:ilvl="0">
      <w:start w:val="1"/>
      <w:numFmt w:val="upperRoman"/>
      <w:lvlText w:val="%1."/>
      <w:lvlJc w:val="left"/>
      <w:pPr>
        <w:ind w:left="1800" w:hanging="720"/>
      </w:pPr>
      <w:rPr>
        <w:rFonts w:hint="default"/>
      </w:rPr>
    </w:lvl>
    <w:lvl w:ilvl="1">
      <w:start w:val="1"/>
      <w:numFmt w:val="decimal"/>
      <w:isLgl/>
      <w:lvlText w:val="%1.%2"/>
      <w:lvlJc w:val="left"/>
      <w:pPr>
        <w:ind w:left="1636" w:hanging="360"/>
      </w:pPr>
      <w:rPr>
        <w:rFonts w:hint="default"/>
        <w:b/>
      </w:rPr>
    </w:lvl>
    <w:lvl w:ilvl="2">
      <w:start w:val="1"/>
      <w:numFmt w:val="decimal"/>
      <w:isLgl/>
      <w:lvlText w:val="%1.%2.%3"/>
      <w:lvlJc w:val="left"/>
      <w:pPr>
        <w:ind w:left="2192" w:hanging="720"/>
      </w:pPr>
      <w:rPr>
        <w:rFonts w:hint="default"/>
      </w:rPr>
    </w:lvl>
    <w:lvl w:ilvl="3">
      <w:start w:val="1"/>
      <w:numFmt w:val="decimal"/>
      <w:isLgl/>
      <w:lvlText w:val="%1.%2.%3.%4"/>
      <w:lvlJc w:val="left"/>
      <w:pPr>
        <w:ind w:left="2748" w:hanging="1080"/>
      </w:pPr>
      <w:rPr>
        <w:rFonts w:hint="default"/>
      </w:rPr>
    </w:lvl>
    <w:lvl w:ilvl="4">
      <w:start w:val="1"/>
      <w:numFmt w:val="decimal"/>
      <w:isLgl/>
      <w:lvlText w:val="%1.%2.%3.%4.%5"/>
      <w:lvlJc w:val="left"/>
      <w:pPr>
        <w:ind w:left="2944" w:hanging="1080"/>
      </w:pPr>
      <w:rPr>
        <w:rFonts w:hint="default"/>
      </w:rPr>
    </w:lvl>
    <w:lvl w:ilvl="5">
      <w:start w:val="1"/>
      <w:numFmt w:val="decimal"/>
      <w:isLgl/>
      <w:lvlText w:val="%1.%2.%3.%4.%5.%6"/>
      <w:lvlJc w:val="left"/>
      <w:pPr>
        <w:ind w:left="3500" w:hanging="144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252" w:hanging="1800"/>
      </w:pPr>
      <w:rPr>
        <w:rFonts w:hint="default"/>
      </w:rPr>
    </w:lvl>
    <w:lvl w:ilvl="8">
      <w:start w:val="1"/>
      <w:numFmt w:val="decimal"/>
      <w:isLgl/>
      <w:lvlText w:val="%1.%2.%3.%4.%5.%6.%7.%8.%9"/>
      <w:lvlJc w:val="left"/>
      <w:pPr>
        <w:ind w:left="4448" w:hanging="1800"/>
      </w:pPr>
      <w:rPr>
        <w:rFonts w:hint="default"/>
      </w:rPr>
    </w:lvl>
  </w:abstractNum>
  <w:abstractNum w:abstractNumId="7">
    <w:nsid w:val="051B1C2E"/>
    <w:multiLevelType w:val="hybridMultilevel"/>
    <w:tmpl w:val="AB92B14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08D4596E"/>
    <w:multiLevelType w:val="hybridMultilevel"/>
    <w:tmpl w:val="51941A1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09E94EDD"/>
    <w:multiLevelType w:val="hybridMultilevel"/>
    <w:tmpl w:val="5F3CD5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0E785755"/>
    <w:multiLevelType w:val="multilevel"/>
    <w:tmpl w:val="24AC6544"/>
    <w:lvl w:ilvl="0">
      <w:start w:val="2"/>
      <w:numFmt w:val="decimal"/>
      <w:lvlText w:val="%1."/>
      <w:lvlJc w:val="left"/>
      <w:pPr>
        <w:ind w:left="390" w:hanging="390"/>
      </w:pPr>
    </w:lvl>
    <w:lvl w:ilvl="1">
      <w:start w:val="1"/>
      <w:numFmt w:val="decimal"/>
      <w:lvlText w:val="%1.%2."/>
      <w:lvlJc w:val="left"/>
      <w:pPr>
        <w:ind w:left="2160" w:hanging="720"/>
      </w:pPr>
      <w:rPr>
        <w:b/>
      </w:r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
    <w:nsid w:val="0ED9403C"/>
    <w:multiLevelType w:val="multilevel"/>
    <w:tmpl w:val="50DA29A0"/>
    <w:lvl w:ilvl="0">
      <w:start w:val="2"/>
      <w:numFmt w:val="decimal"/>
      <w:lvlText w:val="%1."/>
      <w:lvlJc w:val="left"/>
      <w:pPr>
        <w:ind w:left="390" w:hanging="39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nsid w:val="0FBC5F2D"/>
    <w:multiLevelType w:val="multilevel"/>
    <w:tmpl w:val="00B0A152"/>
    <w:lvl w:ilvl="0">
      <w:start w:val="1"/>
      <w:numFmt w:val="decimal"/>
      <w:lvlText w:val="%1."/>
      <w:lvlJc w:val="left"/>
      <w:pPr>
        <w:ind w:left="390" w:hanging="390"/>
      </w:pPr>
      <w:rPr>
        <w:b w:val="0"/>
      </w:rPr>
    </w:lvl>
    <w:lvl w:ilvl="1">
      <w:start w:val="1"/>
      <w:numFmt w:val="decimal"/>
      <w:lvlText w:val="%1.%2."/>
      <w:lvlJc w:val="left"/>
      <w:pPr>
        <w:ind w:left="2149" w:hanging="720"/>
      </w:pPr>
      <w:rPr>
        <w:b/>
      </w:rPr>
    </w:lvl>
    <w:lvl w:ilvl="2">
      <w:start w:val="1"/>
      <w:numFmt w:val="decimal"/>
      <w:lvlText w:val="%1.%2.%3."/>
      <w:lvlJc w:val="left"/>
      <w:pPr>
        <w:ind w:left="3578" w:hanging="720"/>
      </w:pPr>
      <w:rPr>
        <w:b w:val="0"/>
      </w:rPr>
    </w:lvl>
    <w:lvl w:ilvl="3">
      <w:start w:val="1"/>
      <w:numFmt w:val="decimal"/>
      <w:lvlText w:val="%1.%2.%3.%4."/>
      <w:lvlJc w:val="left"/>
      <w:pPr>
        <w:ind w:left="5367" w:hanging="1080"/>
      </w:pPr>
      <w:rPr>
        <w:b w:val="0"/>
      </w:rPr>
    </w:lvl>
    <w:lvl w:ilvl="4">
      <w:start w:val="1"/>
      <w:numFmt w:val="decimal"/>
      <w:lvlText w:val="%1.%2.%3.%4.%5."/>
      <w:lvlJc w:val="left"/>
      <w:pPr>
        <w:ind w:left="6796" w:hanging="1080"/>
      </w:pPr>
      <w:rPr>
        <w:b w:val="0"/>
      </w:rPr>
    </w:lvl>
    <w:lvl w:ilvl="5">
      <w:start w:val="1"/>
      <w:numFmt w:val="decimal"/>
      <w:lvlText w:val="%1.%2.%3.%4.%5.%6."/>
      <w:lvlJc w:val="left"/>
      <w:pPr>
        <w:ind w:left="8585" w:hanging="1440"/>
      </w:pPr>
      <w:rPr>
        <w:b w:val="0"/>
      </w:rPr>
    </w:lvl>
    <w:lvl w:ilvl="6">
      <w:start w:val="1"/>
      <w:numFmt w:val="decimal"/>
      <w:lvlText w:val="%1.%2.%3.%4.%5.%6.%7."/>
      <w:lvlJc w:val="left"/>
      <w:pPr>
        <w:ind w:left="10014" w:hanging="1440"/>
      </w:pPr>
      <w:rPr>
        <w:b w:val="0"/>
      </w:rPr>
    </w:lvl>
    <w:lvl w:ilvl="7">
      <w:start w:val="1"/>
      <w:numFmt w:val="decimal"/>
      <w:lvlText w:val="%1.%2.%3.%4.%5.%6.%7.%8."/>
      <w:lvlJc w:val="left"/>
      <w:pPr>
        <w:ind w:left="11803" w:hanging="1800"/>
      </w:pPr>
      <w:rPr>
        <w:b w:val="0"/>
      </w:rPr>
    </w:lvl>
    <w:lvl w:ilvl="8">
      <w:start w:val="1"/>
      <w:numFmt w:val="decimal"/>
      <w:lvlText w:val="%1.%2.%3.%4.%5.%6.%7.%8.%9."/>
      <w:lvlJc w:val="left"/>
      <w:pPr>
        <w:ind w:left="13592" w:hanging="2160"/>
      </w:pPr>
      <w:rPr>
        <w:b w:val="0"/>
      </w:rPr>
    </w:lvl>
  </w:abstractNum>
  <w:abstractNum w:abstractNumId="13">
    <w:nsid w:val="10DE4679"/>
    <w:multiLevelType w:val="hybridMultilevel"/>
    <w:tmpl w:val="9E64EA48"/>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4">
    <w:nsid w:val="112E341D"/>
    <w:multiLevelType w:val="hybridMultilevel"/>
    <w:tmpl w:val="82C09EB2"/>
    <w:lvl w:ilvl="0" w:tplc="BB8220CA">
      <w:start w:val="1"/>
      <w:numFmt w:val="upperRoman"/>
      <w:lvlText w:val="%1."/>
      <w:lvlJc w:val="right"/>
      <w:pPr>
        <w:ind w:left="720" w:hanging="360"/>
      </w:pPr>
      <w:rPr>
        <w:color w:val="auto"/>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13E1C54"/>
    <w:multiLevelType w:val="multilevel"/>
    <w:tmpl w:val="6BC82E8C"/>
    <w:lvl w:ilvl="0">
      <w:start w:val="1"/>
      <w:numFmt w:val="upperRoman"/>
      <w:lvlText w:val="%1."/>
      <w:lvlJc w:val="right"/>
      <w:pPr>
        <w:ind w:left="1429" w:hanging="720"/>
      </w:pPr>
      <w:rPr>
        <w:rFonts w:hint="default"/>
        <w:b/>
      </w:rPr>
    </w:lvl>
    <w:lvl w:ilvl="1">
      <w:start w:val="1"/>
      <w:numFmt w:val="decimal"/>
      <w:isLgl/>
      <w:lvlText w:val="%1.%2"/>
      <w:lvlJc w:val="left"/>
      <w:pPr>
        <w:ind w:left="2421" w:hanging="720"/>
      </w:pPr>
      <w:rPr>
        <w:rFonts w:hint="default"/>
        <w:b/>
      </w:rPr>
    </w:lvl>
    <w:lvl w:ilvl="2">
      <w:start w:val="1"/>
      <w:numFmt w:val="decimal"/>
      <w:isLgl/>
      <w:lvlText w:val="%1.%2.%3"/>
      <w:lvlJc w:val="left"/>
      <w:pPr>
        <w:ind w:left="3403" w:hanging="720"/>
      </w:pPr>
      <w:rPr>
        <w:rFonts w:hint="default"/>
      </w:rPr>
    </w:lvl>
    <w:lvl w:ilvl="3">
      <w:start w:val="1"/>
      <w:numFmt w:val="decimal"/>
      <w:isLgl/>
      <w:lvlText w:val="%1.%2.%3.%4"/>
      <w:lvlJc w:val="left"/>
      <w:pPr>
        <w:ind w:left="4750" w:hanging="1080"/>
      </w:pPr>
      <w:rPr>
        <w:rFonts w:hint="default"/>
      </w:rPr>
    </w:lvl>
    <w:lvl w:ilvl="4">
      <w:start w:val="1"/>
      <w:numFmt w:val="decimal"/>
      <w:isLgl/>
      <w:lvlText w:val="%1.%2.%3.%4.%5"/>
      <w:lvlJc w:val="left"/>
      <w:pPr>
        <w:ind w:left="5737" w:hanging="1080"/>
      </w:pPr>
      <w:rPr>
        <w:rFonts w:hint="default"/>
      </w:rPr>
    </w:lvl>
    <w:lvl w:ilvl="5">
      <w:start w:val="1"/>
      <w:numFmt w:val="decimal"/>
      <w:isLgl/>
      <w:lvlText w:val="%1.%2.%3.%4.%5.%6"/>
      <w:lvlJc w:val="left"/>
      <w:pPr>
        <w:ind w:left="7084" w:hanging="1440"/>
      </w:pPr>
      <w:rPr>
        <w:rFonts w:hint="default"/>
      </w:rPr>
    </w:lvl>
    <w:lvl w:ilvl="6">
      <w:start w:val="1"/>
      <w:numFmt w:val="decimal"/>
      <w:isLgl/>
      <w:lvlText w:val="%1.%2.%3.%4.%5.%6.%7"/>
      <w:lvlJc w:val="left"/>
      <w:pPr>
        <w:ind w:left="8431" w:hanging="1800"/>
      </w:pPr>
      <w:rPr>
        <w:rFonts w:hint="default"/>
      </w:rPr>
    </w:lvl>
    <w:lvl w:ilvl="7">
      <w:start w:val="1"/>
      <w:numFmt w:val="decimal"/>
      <w:isLgl/>
      <w:lvlText w:val="%1.%2.%3.%4.%5.%6.%7.%8"/>
      <w:lvlJc w:val="left"/>
      <w:pPr>
        <w:ind w:left="9418" w:hanging="1800"/>
      </w:pPr>
      <w:rPr>
        <w:rFonts w:hint="default"/>
      </w:rPr>
    </w:lvl>
    <w:lvl w:ilvl="8">
      <w:start w:val="1"/>
      <w:numFmt w:val="decimal"/>
      <w:isLgl/>
      <w:lvlText w:val="%1.%2.%3.%4.%5.%6.%7.%8.%9"/>
      <w:lvlJc w:val="left"/>
      <w:pPr>
        <w:ind w:left="10765" w:hanging="2160"/>
      </w:pPr>
      <w:rPr>
        <w:rFonts w:hint="default"/>
      </w:rPr>
    </w:lvl>
  </w:abstractNum>
  <w:abstractNum w:abstractNumId="16">
    <w:nsid w:val="11CB4376"/>
    <w:multiLevelType w:val="hybridMultilevel"/>
    <w:tmpl w:val="A1B2CDAA"/>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nsid w:val="15510995"/>
    <w:multiLevelType w:val="hybridMultilevel"/>
    <w:tmpl w:val="56A80070"/>
    <w:lvl w:ilvl="0" w:tplc="280A0001">
      <w:start w:val="1"/>
      <w:numFmt w:val="bullet"/>
      <w:lvlText w:val=""/>
      <w:lvlJc w:val="left"/>
      <w:pPr>
        <w:ind w:left="1500" w:hanging="360"/>
      </w:pPr>
      <w:rPr>
        <w:rFonts w:ascii="Symbol" w:hAnsi="Symbol" w:hint="default"/>
      </w:rPr>
    </w:lvl>
    <w:lvl w:ilvl="1" w:tplc="280A0003" w:tentative="1">
      <w:start w:val="1"/>
      <w:numFmt w:val="bullet"/>
      <w:lvlText w:val="o"/>
      <w:lvlJc w:val="left"/>
      <w:pPr>
        <w:ind w:left="2220" w:hanging="360"/>
      </w:pPr>
      <w:rPr>
        <w:rFonts w:ascii="Courier New" w:hAnsi="Courier New" w:cs="Courier New" w:hint="default"/>
      </w:rPr>
    </w:lvl>
    <w:lvl w:ilvl="2" w:tplc="280A0005" w:tentative="1">
      <w:start w:val="1"/>
      <w:numFmt w:val="bullet"/>
      <w:lvlText w:val=""/>
      <w:lvlJc w:val="left"/>
      <w:pPr>
        <w:ind w:left="2940" w:hanging="360"/>
      </w:pPr>
      <w:rPr>
        <w:rFonts w:ascii="Wingdings" w:hAnsi="Wingdings" w:hint="default"/>
      </w:rPr>
    </w:lvl>
    <w:lvl w:ilvl="3" w:tplc="280A0001" w:tentative="1">
      <w:start w:val="1"/>
      <w:numFmt w:val="bullet"/>
      <w:lvlText w:val=""/>
      <w:lvlJc w:val="left"/>
      <w:pPr>
        <w:ind w:left="3660" w:hanging="360"/>
      </w:pPr>
      <w:rPr>
        <w:rFonts w:ascii="Symbol" w:hAnsi="Symbol" w:hint="default"/>
      </w:rPr>
    </w:lvl>
    <w:lvl w:ilvl="4" w:tplc="280A0003" w:tentative="1">
      <w:start w:val="1"/>
      <w:numFmt w:val="bullet"/>
      <w:lvlText w:val="o"/>
      <w:lvlJc w:val="left"/>
      <w:pPr>
        <w:ind w:left="4380" w:hanging="360"/>
      </w:pPr>
      <w:rPr>
        <w:rFonts w:ascii="Courier New" w:hAnsi="Courier New" w:cs="Courier New" w:hint="default"/>
      </w:rPr>
    </w:lvl>
    <w:lvl w:ilvl="5" w:tplc="280A0005" w:tentative="1">
      <w:start w:val="1"/>
      <w:numFmt w:val="bullet"/>
      <w:lvlText w:val=""/>
      <w:lvlJc w:val="left"/>
      <w:pPr>
        <w:ind w:left="5100" w:hanging="360"/>
      </w:pPr>
      <w:rPr>
        <w:rFonts w:ascii="Wingdings" w:hAnsi="Wingdings" w:hint="default"/>
      </w:rPr>
    </w:lvl>
    <w:lvl w:ilvl="6" w:tplc="280A0001" w:tentative="1">
      <w:start w:val="1"/>
      <w:numFmt w:val="bullet"/>
      <w:lvlText w:val=""/>
      <w:lvlJc w:val="left"/>
      <w:pPr>
        <w:ind w:left="5820" w:hanging="360"/>
      </w:pPr>
      <w:rPr>
        <w:rFonts w:ascii="Symbol" w:hAnsi="Symbol" w:hint="default"/>
      </w:rPr>
    </w:lvl>
    <w:lvl w:ilvl="7" w:tplc="280A0003" w:tentative="1">
      <w:start w:val="1"/>
      <w:numFmt w:val="bullet"/>
      <w:lvlText w:val="o"/>
      <w:lvlJc w:val="left"/>
      <w:pPr>
        <w:ind w:left="6540" w:hanging="360"/>
      </w:pPr>
      <w:rPr>
        <w:rFonts w:ascii="Courier New" w:hAnsi="Courier New" w:cs="Courier New" w:hint="default"/>
      </w:rPr>
    </w:lvl>
    <w:lvl w:ilvl="8" w:tplc="280A0005" w:tentative="1">
      <w:start w:val="1"/>
      <w:numFmt w:val="bullet"/>
      <w:lvlText w:val=""/>
      <w:lvlJc w:val="left"/>
      <w:pPr>
        <w:ind w:left="7260" w:hanging="360"/>
      </w:pPr>
      <w:rPr>
        <w:rFonts w:ascii="Wingdings" w:hAnsi="Wingdings" w:hint="default"/>
      </w:rPr>
    </w:lvl>
  </w:abstractNum>
  <w:abstractNum w:abstractNumId="18">
    <w:nsid w:val="17926E07"/>
    <w:multiLevelType w:val="multilevel"/>
    <w:tmpl w:val="E7343564"/>
    <w:lvl w:ilvl="0">
      <w:start w:val="1"/>
      <w:numFmt w:val="upperRoman"/>
      <w:lvlText w:val="%1."/>
      <w:lvlJc w:val="right"/>
      <w:pPr>
        <w:ind w:left="2498" w:hanging="360"/>
      </w:pPr>
      <w:rPr>
        <w:b/>
      </w:rPr>
    </w:lvl>
    <w:lvl w:ilvl="1">
      <w:start w:val="1"/>
      <w:numFmt w:val="decimal"/>
      <w:isLgl/>
      <w:lvlText w:val="%1.%2"/>
      <w:lvlJc w:val="left"/>
      <w:pPr>
        <w:ind w:left="2498" w:hanging="360"/>
      </w:pPr>
      <w:rPr>
        <w:rFonts w:hint="default"/>
        <w:b/>
      </w:rPr>
    </w:lvl>
    <w:lvl w:ilvl="2">
      <w:start w:val="1"/>
      <w:numFmt w:val="decimal"/>
      <w:isLgl/>
      <w:lvlText w:val="%1.%2.%3"/>
      <w:lvlJc w:val="left"/>
      <w:pPr>
        <w:ind w:left="2858" w:hanging="720"/>
      </w:pPr>
      <w:rPr>
        <w:rFonts w:hint="default"/>
      </w:rPr>
    </w:lvl>
    <w:lvl w:ilvl="3">
      <w:start w:val="1"/>
      <w:numFmt w:val="decimal"/>
      <w:isLgl/>
      <w:lvlText w:val="%1.%2.%3.%4"/>
      <w:lvlJc w:val="left"/>
      <w:pPr>
        <w:ind w:left="3218" w:hanging="1080"/>
      </w:pPr>
      <w:rPr>
        <w:rFonts w:hint="default"/>
      </w:rPr>
    </w:lvl>
    <w:lvl w:ilvl="4">
      <w:start w:val="1"/>
      <w:numFmt w:val="decimal"/>
      <w:isLgl/>
      <w:lvlText w:val="%1.%2.%3.%4.%5"/>
      <w:lvlJc w:val="left"/>
      <w:pPr>
        <w:ind w:left="3218" w:hanging="1080"/>
      </w:pPr>
      <w:rPr>
        <w:rFonts w:hint="default"/>
      </w:rPr>
    </w:lvl>
    <w:lvl w:ilvl="5">
      <w:start w:val="1"/>
      <w:numFmt w:val="decimal"/>
      <w:isLgl/>
      <w:lvlText w:val="%1.%2.%3.%4.%5.%6"/>
      <w:lvlJc w:val="left"/>
      <w:pPr>
        <w:ind w:left="3578" w:hanging="1440"/>
      </w:pPr>
      <w:rPr>
        <w:rFonts w:hint="default"/>
      </w:rPr>
    </w:lvl>
    <w:lvl w:ilvl="6">
      <w:start w:val="1"/>
      <w:numFmt w:val="decimal"/>
      <w:isLgl/>
      <w:lvlText w:val="%1.%2.%3.%4.%5.%6.%7"/>
      <w:lvlJc w:val="left"/>
      <w:pPr>
        <w:ind w:left="3578" w:hanging="1440"/>
      </w:pPr>
      <w:rPr>
        <w:rFonts w:hint="default"/>
      </w:rPr>
    </w:lvl>
    <w:lvl w:ilvl="7">
      <w:start w:val="1"/>
      <w:numFmt w:val="decimal"/>
      <w:isLgl/>
      <w:lvlText w:val="%1.%2.%3.%4.%5.%6.%7.%8"/>
      <w:lvlJc w:val="left"/>
      <w:pPr>
        <w:ind w:left="3938" w:hanging="1800"/>
      </w:pPr>
      <w:rPr>
        <w:rFonts w:hint="default"/>
      </w:rPr>
    </w:lvl>
    <w:lvl w:ilvl="8">
      <w:start w:val="1"/>
      <w:numFmt w:val="decimal"/>
      <w:isLgl/>
      <w:lvlText w:val="%1.%2.%3.%4.%5.%6.%7.%8.%9"/>
      <w:lvlJc w:val="left"/>
      <w:pPr>
        <w:ind w:left="3938" w:hanging="1800"/>
      </w:pPr>
      <w:rPr>
        <w:rFonts w:hint="default"/>
      </w:rPr>
    </w:lvl>
  </w:abstractNum>
  <w:abstractNum w:abstractNumId="19">
    <w:nsid w:val="19602F1F"/>
    <w:multiLevelType w:val="multilevel"/>
    <w:tmpl w:val="5D04EC44"/>
    <w:lvl w:ilvl="0">
      <w:start w:val="1"/>
      <w:numFmt w:val="upperRoman"/>
      <w:lvlText w:val="%1."/>
      <w:lvlJc w:val="right"/>
      <w:pPr>
        <w:ind w:left="1429" w:hanging="720"/>
      </w:pPr>
      <w:rPr>
        <w:rFonts w:hint="default"/>
        <w:b/>
        <w:strike w:val="0"/>
        <w:color w:val="000000" w:themeColor="text1"/>
      </w:rPr>
    </w:lvl>
    <w:lvl w:ilvl="1">
      <w:start w:val="1"/>
      <w:numFmt w:val="decimal"/>
      <w:isLgl/>
      <w:lvlText w:val="%1.%2"/>
      <w:lvlJc w:val="left"/>
      <w:pPr>
        <w:ind w:left="1696" w:hanging="420"/>
      </w:pPr>
      <w:rPr>
        <w:rFonts w:ascii="Arial" w:hAnsi="Arial" w:cs="Arial" w:hint="default"/>
        <w:b/>
        <w:color w:val="000000" w:themeColor="text1"/>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0">
    <w:nsid w:val="19C66876"/>
    <w:multiLevelType w:val="multilevel"/>
    <w:tmpl w:val="86C2453A"/>
    <w:lvl w:ilvl="0">
      <w:start w:val="1"/>
      <w:numFmt w:val="decimal"/>
      <w:lvlText w:val="%1."/>
      <w:lvlJc w:val="left"/>
      <w:pPr>
        <w:ind w:left="390" w:hanging="390"/>
      </w:pPr>
      <w:rPr>
        <w:b w:val="0"/>
      </w:rPr>
    </w:lvl>
    <w:lvl w:ilvl="1">
      <w:start w:val="1"/>
      <w:numFmt w:val="decimal"/>
      <w:lvlText w:val="%1.%2."/>
      <w:lvlJc w:val="left"/>
      <w:pPr>
        <w:ind w:left="2160" w:hanging="720"/>
      </w:pPr>
      <w:rPr>
        <w:b/>
      </w:rPr>
    </w:lvl>
    <w:lvl w:ilvl="2">
      <w:start w:val="1"/>
      <w:numFmt w:val="decimal"/>
      <w:lvlText w:val="%1.%2.%3."/>
      <w:lvlJc w:val="left"/>
      <w:pPr>
        <w:ind w:left="3600" w:hanging="720"/>
      </w:pPr>
      <w:rPr>
        <w:b w:val="0"/>
      </w:rPr>
    </w:lvl>
    <w:lvl w:ilvl="3">
      <w:start w:val="1"/>
      <w:numFmt w:val="decimal"/>
      <w:lvlText w:val="%1.%2.%3.%4."/>
      <w:lvlJc w:val="left"/>
      <w:pPr>
        <w:ind w:left="5400" w:hanging="1080"/>
      </w:pPr>
      <w:rPr>
        <w:b w:val="0"/>
      </w:rPr>
    </w:lvl>
    <w:lvl w:ilvl="4">
      <w:start w:val="1"/>
      <w:numFmt w:val="decimal"/>
      <w:lvlText w:val="%1.%2.%3.%4.%5."/>
      <w:lvlJc w:val="left"/>
      <w:pPr>
        <w:ind w:left="6840" w:hanging="1080"/>
      </w:pPr>
      <w:rPr>
        <w:b w:val="0"/>
      </w:rPr>
    </w:lvl>
    <w:lvl w:ilvl="5">
      <w:start w:val="1"/>
      <w:numFmt w:val="decimal"/>
      <w:lvlText w:val="%1.%2.%3.%4.%5.%6."/>
      <w:lvlJc w:val="left"/>
      <w:pPr>
        <w:ind w:left="8640" w:hanging="1440"/>
      </w:pPr>
      <w:rPr>
        <w:b w:val="0"/>
      </w:rPr>
    </w:lvl>
    <w:lvl w:ilvl="6">
      <w:start w:val="1"/>
      <w:numFmt w:val="decimal"/>
      <w:lvlText w:val="%1.%2.%3.%4.%5.%6.%7."/>
      <w:lvlJc w:val="left"/>
      <w:pPr>
        <w:ind w:left="10080" w:hanging="1440"/>
      </w:pPr>
      <w:rPr>
        <w:b w:val="0"/>
      </w:rPr>
    </w:lvl>
    <w:lvl w:ilvl="7">
      <w:start w:val="1"/>
      <w:numFmt w:val="decimal"/>
      <w:lvlText w:val="%1.%2.%3.%4.%5.%6.%7.%8."/>
      <w:lvlJc w:val="left"/>
      <w:pPr>
        <w:ind w:left="11880" w:hanging="1800"/>
      </w:pPr>
      <w:rPr>
        <w:b w:val="0"/>
      </w:rPr>
    </w:lvl>
    <w:lvl w:ilvl="8">
      <w:start w:val="1"/>
      <w:numFmt w:val="decimal"/>
      <w:lvlText w:val="%1.%2.%3.%4.%5.%6.%7.%8.%9."/>
      <w:lvlJc w:val="left"/>
      <w:pPr>
        <w:ind w:left="13680" w:hanging="2160"/>
      </w:pPr>
      <w:rPr>
        <w:b w:val="0"/>
      </w:rPr>
    </w:lvl>
  </w:abstractNum>
  <w:abstractNum w:abstractNumId="21">
    <w:nsid w:val="1AAC69C3"/>
    <w:multiLevelType w:val="hybridMultilevel"/>
    <w:tmpl w:val="7DA6E35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2">
    <w:nsid w:val="1B3E4CF7"/>
    <w:multiLevelType w:val="multilevel"/>
    <w:tmpl w:val="D6E4677A"/>
    <w:lvl w:ilvl="0">
      <w:start w:val="1"/>
      <w:numFmt w:val="decimal"/>
      <w:lvlText w:val="%1."/>
      <w:lvlJc w:val="left"/>
      <w:pPr>
        <w:ind w:left="390" w:hanging="390"/>
      </w:pPr>
    </w:lvl>
    <w:lvl w:ilvl="1">
      <w:start w:val="1"/>
      <w:numFmt w:val="decimal"/>
      <w:lvlText w:val="%1.%2."/>
      <w:lvlJc w:val="left"/>
      <w:pPr>
        <w:ind w:left="2869" w:hanging="720"/>
      </w:pPr>
      <w:rPr>
        <w:b/>
      </w:rPr>
    </w:lvl>
    <w:lvl w:ilvl="2">
      <w:start w:val="1"/>
      <w:numFmt w:val="decimal"/>
      <w:lvlText w:val="%1.%2.%3."/>
      <w:lvlJc w:val="left"/>
      <w:pPr>
        <w:ind w:left="5018" w:hanging="720"/>
      </w:pPr>
    </w:lvl>
    <w:lvl w:ilvl="3">
      <w:start w:val="1"/>
      <w:numFmt w:val="decimal"/>
      <w:lvlText w:val="%1.%2.%3.%4."/>
      <w:lvlJc w:val="left"/>
      <w:pPr>
        <w:ind w:left="7527" w:hanging="1080"/>
      </w:pPr>
    </w:lvl>
    <w:lvl w:ilvl="4">
      <w:start w:val="1"/>
      <w:numFmt w:val="decimal"/>
      <w:lvlText w:val="%1.%2.%3.%4.%5."/>
      <w:lvlJc w:val="left"/>
      <w:pPr>
        <w:ind w:left="9676" w:hanging="1080"/>
      </w:pPr>
    </w:lvl>
    <w:lvl w:ilvl="5">
      <w:start w:val="1"/>
      <w:numFmt w:val="decimal"/>
      <w:lvlText w:val="%1.%2.%3.%4.%5.%6."/>
      <w:lvlJc w:val="left"/>
      <w:pPr>
        <w:ind w:left="12185" w:hanging="1440"/>
      </w:pPr>
    </w:lvl>
    <w:lvl w:ilvl="6">
      <w:start w:val="1"/>
      <w:numFmt w:val="decimal"/>
      <w:lvlText w:val="%1.%2.%3.%4.%5.%6.%7."/>
      <w:lvlJc w:val="left"/>
      <w:pPr>
        <w:ind w:left="14334" w:hanging="1440"/>
      </w:pPr>
    </w:lvl>
    <w:lvl w:ilvl="7">
      <w:start w:val="1"/>
      <w:numFmt w:val="decimal"/>
      <w:lvlText w:val="%1.%2.%3.%4.%5.%6.%7.%8."/>
      <w:lvlJc w:val="left"/>
      <w:pPr>
        <w:ind w:left="16843" w:hanging="1800"/>
      </w:pPr>
    </w:lvl>
    <w:lvl w:ilvl="8">
      <w:start w:val="1"/>
      <w:numFmt w:val="decimal"/>
      <w:lvlText w:val="%1.%2.%3.%4.%5.%6.%7.%8.%9."/>
      <w:lvlJc w:val="left"/>
      <w:pPr>
        <w:ind w:left="19352" w:hanging="2160"/>
      </w:pPr>
    </w:lvl>
  </w:abstractNum>
  <w:abstractNum w:abstractNumId="23">
    <w:nsid w:val="1D7F42A8"/>
    <w:multiLevelType w:val="hybridMultilevel"/>
    <w:tmpl w:val="BE5432D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nsid w:val="1E1303FB"/>
    <w:multiLevelType w:val="hybridMultilevel"/>
    <w:tmpl w:val="D8B4F9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1F152ABF"/>
    <w:multiLevelType w:val="hybridMultilevel"/>
    <w:tmpl w:val="5C36E5C0"/>
    <w:lvl w:ilvl="0" w:tplc="280A0015">
      <w:start w:val="1"/>
      <w:numFmt w:val="upperLetter"/>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6">
    <w:nsid w:val="21184909"/>
    <w:multiLevelType w:val="hybridMultilevel"/>
    <w:tmpl w:val="20E8B27A"/>
    <w:lvl w:ilvl="0" w:tplc="280A000B">
      <w:start w:val="1"/>
      <w:numFmt w:val="bullet"/>
      <w:lvlText w:val=""/>
      <w:lvlJc w:val="left"/>
      <w:pPr>
        <w:ind w:left="896" w:hanging="360"/>
      </w:pPr>
      <w:rPr>
        <w:rFonts w:ascii="Wingdings" w:hAnsi="Wingdings" w:hint="default"/>
      </w:rPr>
    </w:lvl>
    <w:lvl w:ilvl="1" w:tplc="280A0003" w:tentative="1">
      <w:start w:val="1"/>
      <w:numFmt w:val="bullet"/>
      <w:lvlText w:val="o"/>
      <w:lvlJc w:val="left"/>
      <w:pPr>
        <w:ind w:left="1616" w:hanging="360"/>
      </w:pPr>
      <w:rPr>
        <w:rFonts w:ascii="Courier New" w:hAnsi="Courier New" w:cs="Courier New" w:hint="default"/>
      </w:rPr>
    </w:lvl>
    <w:lvl w:ilvl="2" w:tplc="280A0005" w:tentative="1">
      <w:start w:val="1"/>
      <w:numFmt w:val="bullet"/>
      <w:lvlText w:val=""/>
      <w:lvlJc w:val="left"/>
      <w:pPr>
        <w:ind w:left="2336" w:hanging="360"/>
      </w:pPr>
      <w:rPr>
        <w:rFonts w:ascii="Wingdings" w:hAnsi="Wingdings" w:hint="default"/>
      </w:rPr>
    </w:lvl>
    <w:lvl w:ilvl="3" w:tplc="280A0001" w:tentative="1">
      <w:start w:val="1"/>
      <w:numFmt w:val="bullet"/>
      <w:lvlText w:val=""/>
      <w:lvlJc w:val="left"/>
      <w:pPr>
        <w:ind w:left="3056" w:hanging="360"/>
      </w:pPr>
      <w:rPr>
        <w:rFonts w:ascii="Symbol" w:hAnsi="Symbol" w:hint="default"/>
      </w:rPr>
    </w:lvl>
    <w:lvl w:ilvl="4" w:tplc="280A0003" w:tentative="1">
      <w:start w:val="1"/>
      <w:numFmt w:val="bullet"/>
      <w:lvlText w:val="o"/>
      <w:lvlJc w:val="left"/>
      <w:pPr>
        <w:ind w:left="3776" w:hanging="360"/>
      </w:pPr>
      <w:rPr>
        <w:rFonts w:ascii="Courier New" w:hAnsi="Courier New" w:cs="Courier New" w:hint="default"/>
      </w:rPr>
    </w:lvl>
    <w:lvl w:ilvl="5" w:tplc="280A0005" w:tentative="1">
      <w:start w:val="1"/>
      <w:numFmt w:val="bullet"/>
      <w:lvlText w:val=""/>
      <w:lvlJc w:val="left"/>
      <w:pPr>
        <w:ind w:left="4496" w:hanging="360"/>
      </w:pPr>
      <w:rPr>
        <w:rFonts w:ascii="Wingdings" w:hAnsi="Wingdings" w:hint="default"/>
      </w:rPr>
    </w:lvl>
    <w:lvl w:ilvl="6" w:tplc="280A0001" w:tentative="1">
      <w:start w:val="1"/>
      <w:numFmt w:val="bullet"/>
      <w:lvlText w:val=""/>
      <w:lvlJc w:val="left"/>
      <w:pPr>
        <w:ind w:left="5216" w:hanging="360"/>
      </w:pPr>
      <w:rPr>
        <w:rFonts w:ascii="Symbol" w:hAnsi="Symbol" w:hint="default"/>
      </w:rPr>
    </w:lvl>
    <w:lvl w:ilvl="7" w:tplc="280A0003" w:tentative="1">
      <w:start w:val="1"/>
      <w:numFmt w:val="bullet"/>
      <w:lvlText w:val="o"/>
      <w:lvlJc w:val="left"/>
      <w:pPr>
        <w:ind w:left="5936" w:hanging="360"/>
      </w:pPr>
      <w:rPr>
        <w:rFonts w:ascii="Courier New" w:hAnsi="Courier New" w:cs="Courier New" w:hint="default"/>
      </w:rPr>
    </w:lvl>
    <w:lvl w:ilvl="8" w:tplc="280A0005" w:tentative="1">
      <w:start w:val="1"/>
      <w:numFmt w:val="bullet"/>
      <w:lvlText w:val=""/>
      <w:lvlJc w:val="left"/>
      <w:pPr>
        <w:ind w:left="6656" w:hanging="360"/>
      </w:pPr>
      <w:rPr>
        <w:rFonts w:ascii="Wingdings" w:hAnsi="Wingdings" w:hint="default"/>
      </w:rPr>
    </w:lvl>
  </w:abstractNum>
  <w:abstractNum w:abstractNumId="27">
    <w:nsid w:val="21631118"/>
    <w:multiLevelType w:val="multilevel"/>
    <w:tmpl w:val="625AB622"/>
    <w:lvl w:ilvl="0">
      <w:start w:val="2"/>
      <w:numFmt w:val="decimal"/>
      <w:lvlText w:val="%1"/>
      <w:lvlJc w:val="left"/>
      <w:pPr>
        <w:ind w:left="375" w:hanging="375"/>
      </w:pPr>
      <w:rPr>
        <w:rFonts w:hint="default"/>
      </w:rPr>
    </w:lvl>
    <w:lvl w:ilvl="1">
      <w:start w:val="2"/>
      <w:numFmt w:val="decimal"/>
      <w:lvlText w:val="%1.%2"/>
      <w:lvlJc w:val="left"/>
      <w:pPr>
        <w:ind w:left="2520" w:hanging="720"/>
      </w:pPr>
      <w:rPr>
        <w:rFonts w:hint="default"/>
        <w:b/>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28">
    <w:nsid w:val="231E61C6"/>
    <w:multiLevelType w:val="multilevel"/>
    <w:tmpl w:val="00D07E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trike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23825AF1"/>
    <w:multiLevelType w:val="multilevel"/>
    <w:tmpl w:val="31667CA8"/>
    <w:lvl w:ilvl="0">
      <w:start w:val="1"/>
      <w:numFmt w:val="decimal"/>
      <w:lvlText w:val="%1."/>
      <w:lvlJc w:val="left"/>
      <w:pPr>
        <w:ind w:left="390" w:hanging="390"/>
      </w:pPr>
      <w:rPr>
        <w:b w:val="0"/>
      </w:rPr>
    </w:lvl>
    <w:lvl w:ilvl="1">
      <w:start w:val="1"/>
      <w:numFmt w:val="decimal"/>
      <w:lvlText w:val="%1.%2."/>
      <w:lvlJc w:val="left"/>
      <w:pPr>
        <w:ind w:left="1800" w:hanging="720"/>
      </w:pPr>
      <w:rPr>
        <w:b/>
      </w:rPr>
    </w:lvl>
    <w:lvl w:ilvl="2">
      <w:start w:val="1"/>
      <w:numFmt w:val="decimal"/>
      <w:lvlText w:val="%1.%2.%3."/>
      <w:lvlJc w:val="left"/>
      <w:pPr>
        <w:ind w:left="2880" w:hanging="720"/>
      </w:pPr>
      <w:rPr>
        <w:b w:val="0"/>
      </w:rPr>
    </w:lvl>
    <w:lvl w:ilvl="3">
      <w:start w:val="1"/>
      <w:numFmt w:val="decimal"/>
      <w:lvlText w:val="%1.%2.%3.%4."/>
      <w:lvlJc w:val="left"/>
      <w:pPr>
        <w:ind w:left="4320" w:hanging="1080"/>
      </w:pPr>
      <w:rPr>
        <w:b w:val="0"/>
      </w:rPr>
    </w:lvl>
    <w:lvl w:ilvl="4">
      <w:start w:val="1"/>
      <w:numFmt w:val="decimal"/>
      <w:lvlText w:val="%1.%2.%3.%4.%5."/>
      <w:lvlJc w:val="left"/>
      <w:pPr>
        <w:ind w:left="5400" w:hanging="1080"/>
      </w:pPr>
      <w:rPr>
        <w:b w:val="0"/>
      </w:rPr>
    </w:lvl>
    <w:lvl w:ilvl="5">
      <w:start w:val="1"/>
      <w:numFmt w:val="decimal"/>
      <w:lvlText w:val="%1.%2.%3.%4.%5.%6."/>
      <w:lvlJc w:val="left"/>
      <w:pPr>
        <w:ind w:left="6840" w:hanging="1440"/>
      </w:pPr>
      <w:rPr>
        <w:b w:val="0"/>
      </w:rPr>
    </w:lvl>
    <w:lvl w:ilvl="6">
      <w:start w:val="1"/>
      <w:numFmt w:val="decimal"/>
      <w:lvlText w:val="%1.%2.%3.%4.%5.%6.%7."/>
      <w:lvlJc w:val="left"/>
      <w:pPr>
        <w:ind w:left="7920" w:hanging="1440"/>
      </w:pPr>
      <w:rPr>
        <w:b w:val="0"/>
      </w:rPr>
    </w:lvl>
    <w:lvl w:ilvl="7">
      <w:start w:val="1"/>
      <w:numFmt w:val="decimal"/>
      <w:lvlText w:val="%1.%2.%3.%4.%5.%6.%7.%8."/>
      <w:lvlJc w:val="left"/>
      <w:pPr>
        <w:ind w:left="9360" w:hanging="1800"/>
      </w:pPr>
      <w:rPr>
        <w:b w:val="0"/>
      </w:rPr>
    </w:lvl>
    <w:lvl w:ilvl="8">
      <w:start w:val="1"/>
      <w:numFmt w:val="decimal"/>
      <w:lvlText w:val="%1.%2.%3.%4.%5.%6.%7.%8.%9."/>
      <w:lvlJc w:val="left"/>
      <w:pPr>
        <w:ind w:left="10800" w:hanging="2160"/>
      </w:pPr>
      <w:rPr>
        <w:b w:val="0"/>
      </w:rPr>
    </w:lvl>
  </w:abstractNum>
  <w:abstractNum w:abstractNumId="30">
    <w:nsid w:val="24422FDF"/>
    <w:multiLevelType w:val="hybridMultilevel"/>
    <w:tmpl w:val="D17C1646"/>
    <w:lvl w:ilvl="0" w:tplc="AB3A6088">
      <w:start w:val="1"/>
      <w:numFmt w:val="upp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nsid w:val="24905953"/>
    <w:multiLevelType w:val="hybridMultilevel"/>
    <w:tmpl w:val="7CE620F0"/>
    <w:lvl w:ilvl="0" w:tplc="280A0001">
      <w:start w:val="1"/>
      <w:numFmt w:val="bullet"/>
      <w:lvlText w:val=""/>
      <w:lvlJc w:val="left"/>
      <w:pPr>
        <w:ind w:left="1146" w:hanging="360"/>
      </w:pPr>
      <w:rPr>
        <w:rFonts w:ascii="Symbol" w:hAnsi="Symbol" w:hint="default"/>
      </w:rPr>
    </w:lvl>
    <w:lvl w:ilvl="1" w:tplc="0C1A8456">
      <w:start w:val="1"/>
      <w:numFmt w:val="bullet"/>
      <w:lvlText w:val=""/>
      <w:lvlJc w:val="left"/>
      <w:pPr>
        <w:ind w:left="1866" w:hanging="360"/>
      </w:pPr>
      <w:rPr>
        <w:rFonts w:ascii="Symbol" w:hAnsi="Symbol" w:hint="default"/>
        <w:color w:val="auto"/>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32">
    <w:nsid w:val="24F041A5"/>
    <w:multiLevelType w:val="hybridMultilevel"/>
    <w:tmpl w:val="D9E6EEDC"/>
    <w:lvl w:ilvl="0" w:tplc="024460AE">
      <w:start w:val="4"/>
      <w:numFmt w:val="upperRoman"/>
      <w:lvlText w:val="%1."/>
      <w:lvlJc w:val="left"/>
      <w:pPr>
        <w:ind w:left="720" w:hanging="720"/>
      </w:pPr>
      <w:rPr>
        <w:rFonts w:hint="default"/>
        <w:b/>
        <w:color w:val="000000" w:themeColor="text1"/>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26E31D78"/>
    <w:multiLevelType w:val="hybridMultilevel"/>
    <w:tmpl w:val="511057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27022DF6"/>
    <w:multiLevelType w:val="hybridMultilevel"/>
    <w:tmpl w:val="7FE60100"/>
    <w:lvl w:ilvl="0" w:tplc="AD926964">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35">
    <w:nsid w:val="27CD1F0B"/>
    <w:multiLevelType w:val="hybridMultilevel"/>
    <w:tmpl w:val="D3C02802"/>
    <w:lvl w:ilvl="0" w:tplc="337469DE">
      <w:start w:val="1"/>
      <w:numFmt w:val="upp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6">
    <w:nsid w:val="29457E8A"/>
    <w:multiLevelType w:val="hybridMultilevel"/>
    <w:tmpl w:val="5E86BB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2A5540BD"/>
    <w:multiLevelType w:val="hybridMultilevel"/>
    <w:tmpl w:val="9BFC83DE"/>
    <w:lvl w:ilvl="0" w:tplc="280A0001">
      <w:start w:val="1"/>
      <w:numFmt w:val="bullet"/>
      <w:lvlText w:val=""/>
      <w:lvlJc w:val="left"/>
      <w:pPr>
        <w:ind w:left="1440" w:hanging="360"/>
      </w:pPr>
      <w:rPr>
        <w:rFonts w:ascii="Symbol" w:hAnsi="Symbol"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nsid w:val="2B9E74F7"/>
    <w:multiLevelType w:val="multilevel"/>
    <w:tmpl w:val="EC5410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39">
    <w:nsid w:val="2C0A33AD"/>
    <w:multiLevelType w:val="hybridMultilevel"/>
    <w:tmpl w:val="2102C6A8"/>
    <w:lvl w:ilvl="0" w:tplc="4CB6744C">
      <w:start w:val="1"/>
      <w:numFmt w:val="upp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0">
    <w:nsid w:val="2D514260"/>
    <w:multiLevelType w:val="multilevel"/>
    <w:tmpl w:val="49F6B290"/>
    <w:lvl w:ilvl="0">
      <w:start w:val="1"/>
      <w:numFmt w:val="upperRoman"/>
      <w:lvlText w:val="%1."/>
      <w:lvlJc w:val="left"/>
      <w:pPr>
        <w:ind w:left="1429" w:hanging="720"/>
      </w:pPr>
      <w:rPr>
        <w:rFonts w:hint="default"/>
        <w:b/>
        <w:color w:val="auto"/>
      </w:rPr>
    </w:lvl>
    <w:lvl w:ilvl="1">
      <w:start w:val="1"/>
      <w:numFmt w:val="decimal"/>
      <w:isLgl/>
      <w:lvlText w:val="%1.%2"/>
      <w:lvlJc w:val="left"/>
      <w:pPr>
        <w:ind w:left="2061" w:hanging="360"/>
      </w:pPr>
      <w:rPr>
        <w:rFonts w:hint="default"/>
        <w:b/>
      </w:rPr>
    </w:lvl>
    <w:lvl w:ilvl="2">
      <w:start w:val="1"/>
      <w:numFmt w:val="decimal"/>
      <w:isLgl/>
      <w:lvlText w:val="%1.%2.%3"/>
      <w:lvlJc w:val="left"/>
      <w:pPr>
        <w:ind w:left="3413" w:hanging="720"/>
      </w:pPr>
      <w:rPr>
        <w:rFonts w:hint="default"/>
      </w:rPr>
    </w:lvl>
    <w:lvl w:ilvl="3">
      <w:start w:val="1"/>
      <w:numFmt w:val="decimal"/>
      <w:isLgl/>
      <w:lvlText w:val="%1.%2.%3.%4"/>
      <w:lvlJc w:val="left"/>
      <w:pPr>
        <w:ind w:left="4765" w:hanging="1080"/>
      </w:pPr>
      <w:rPr>
        <w:rFonts w:hint="default"/>
      </w:rPr>
    </w:lvl>
    <w:lvl w:ilvl="4">
      <w:start w:val="1"/>
      <w:numFmt w:val="decimal"/>
      <w:isLgl/>
      <w:lvlText w:val="%1.%2.%3.%4.%5"/>
      <w:lvlJc w:val="left"/>
      <w:pPr>
        <w:ind w:left="5757" w:hanging="1080"/>
      </w:pPr>
      <w:rPr>
        <w:rFonts w:hint="default"/>
      </w:rPr>
    </w:lvl>
    <w:lvl w:ilvl="5">
      <w:start w:val="1"/>
      <w:numFmt w:val="decimal"/>
      <w:isLgl/>
      <w:lvlText w:val="%1.%2.%3.%4.%5.%6"/>
      <w:lvlJc w:val="left"/>
      <w:pPr>
        <w:ind w:left="7109" w:hanging="1440"/>
      </w:pPr>
      <w:rPr>
        <w:rFonts w:hint="default"/>
      </w:rPr>
    </w:lvl>
    <w:lvl w:ilvl="6">
      <w:start w:val="1"/>
      <w:numFmt w:val="decimal"/>
      <w:isLgl/>
      <w:lvlText w:val="%1.%2.%3.%4.%5.%6.%7"/>
      <w:lvlJc w:val="left"/>
      <w:pPr>
        <w:ind w:left="8101" w:hanging="1440"/>
      </w:pPr>
      <w:rPr>
        <w:rFonts w:hint="default"/>
      </w:rPr>
    </w:lvl>
    <w:lvl w:ilvl="7">
      <w:start w:val="1"/>
      <w:numFmt w:val="decimal"/>
      <w:isLgl/>
      <w:lvlText w:val="%1.%2.%3.%4.%5.%6.%7.%8"/>
      <w:lvlJc w:val="left"/>
      <w:pPr>
        <w:ind w:left="9453" w:hanging="1800"/>
      </w:pPr>
      <w:rPr>
        <w:rFonts w:hint="default"/>
      </w:rPr>
    </w:lvl>
    <w:lvl w:ilvl="8">
      <w:start w:val="1"/>
      <w:numFmt w:val="decimal"/>
      <w:isLgl/>
      <w:lvlText w:val="%1.%2.%3.%4.%5.%6.%7.%8.%9"/>
      <w:lvlJc w:val="left"/>
      <w:pPr>
        <w:ind w:left="10445" w:hanging="1800"/>
      </w:pPr>
      <w:rPr>
        <w:rFonts w:hint="default"/>
      </w:rPr>
    </w:lvl>
  </w:abstractNum>
  <w:abstractNum w:abstractNumId="41">
    <w:nsid w:val="2DD63135"/>
    <w:multiLevelType w:val="hybridMultilevel"/>
    <w:tmpl w:val="9F0E84EC"/>
    <w:lvl w:ilvl="0" w:tplc="5A480AB8">
      <w:start w:val="45"/>
      <w:numFmt w:val="decimal"/>
      <w:lvlText w:val="%1"/>
      <w:lvlJc w:val="left"/>
      <w:pPr>
        <w:ind w:left="3621" w:hanging="360"/>
      </w:pPr>
      <w:rPr>
        <w:rFonts w:hint="default"/>
      </w:rPr>
    </w:lvl>
    <w:lvl w:ilvl="1" w:tplc="280A0019" w:tentative="1">
      <w:start w:val="1"/>
      <w:numFmt w:val="lowerLetter"/>
      <w:lvlText w:val="%2."/>
      <w:lvlJc w:val="left"/>
      <w:pPr>
        <w:ind w:left="4341" w:hanging="360"/>
      </w:pPr>
    </w:lvl>
    <w:lvl w:ilvl="2" w:tplc="280A001B" w:tentative="1">
      <w:start w:val="1"/>
      <w:numFmt w:val="lowerRoman"/>
      <w:lvlText w:val="%3."/>
      <w:lvlJc w:val="right"/>
      <w:pPr>
        <w:ind w:left="5061" w:hanging="180"/>
      </w:pPr>
    </w:lvl>
    <w:lvl w:ilvl="3" w:tplc="280A000F" w:tentative="1">
      <w:start w:val="1"/>
      <w:numFmt w:val="decimal"/>
      <w:lvlText w:val="%4."/>
      <w:lvlJc w:val="left"/>
      <w:pPr>
        <w:ind w:left="5781" w:hanging="360"/>
      </w:pPr>
    </w:lvl>
    <w:lvl w:ilvl="4" w:tplc="280A0019" w:tentative="1">
      <w:start w:val="1"/>
      <w:numFmt w:val="lowerLetter"/>
      <w:lvlText w:val="%5."/>
      <w:lvlJc w:val="left"/>
      <w:pPr>
        <w:ind w:left="6501" w:hanging="360"/>
      </w:pPr>
    </w:lvl>
    <w:lvl w:ilvl="5" w:tplc="280A001B" w:tentative="1">
      <w:start w:val="1"/>
      <w:numFmt w:val="lowerRoman"/>
      <w:lvlText w:val="%6."/>
      <w:lvlJc w:val="right"/>
      <w:pPr>
        <w:ind w:left="7221" w:hanging="180"/>
      </w:pPr>
    </w:lvl>
    <w:lvl w:ilvl="6" w:tplc="280A000F" w:tentative="1">
      <w:start w:val="1"/>
      <w:numFmt w:val="decimal"/>
      <w:lvlText w:val="%7."/>
      <w:lvlJc w:val="left"/>
      <w:pPr>
        <w:ind w:left="7941" w:hanging="360"/>
      </w:pPr>
    </w:lvl>
    <w:lvl w:ilvl="7" w:tplc="280A0019" w:tentative="1">
      <w:start w:val="1"/>
      <w:numFmt w:val="lowerLetter"/>
      <w:lvlText w:val="%8."/>
      <w:lvlJc w:val="left"/>
      <w:pPr>
        <w:ind w:left="8661" w:hanging="360"/>
      </w:pPr>
    </w:lvl>
    <w:lvl w:ilvl="8" w:tplc="280A001B" w:tentative="1">
      <w:start w:val="1"/>
      <w:numFmt w:val="lowerRoman"/>
      <w:lvlText w:val="%9."/>
      <w:lvlJc w:val="right"/>
      <w:pPr>
        <w:ind w:left="9381" w:hanging="180"/>
      </w:pPr>
    </w:lvl>
  </w:abstractNum>
  <w:abstractNum w:abstractNumId="42">
    <w:nsid w:val="2F26782A"/>
    <w:multiLevelType w:val="hybridMultilevel"/>
    <w:tmpl w:val="5D76EC84"/>
    <w:lvl w:ilvl="0" w:tplc="280A000B">
      <w:start w:val="1"/>
      <w:numFmt w:val="bullet"/>
      <w:lvlText w:val=""/>
      <w:lvlJc w:val="left"/>
      <w:pPr>
        <w:ind w:left="896" w:hanging="360"/>
      </w:pPr>
      <w:rPr>
        <w:rFonts w:ascii="Wingdings" w:hAnsi="Wingdings" w:hint="default"/>
      </w:rPr>
    </w:lvl>
    <w:lvl w:ilvl="1" w:tplc="280A0003" w:tentative="1">
      <w:start w:val="1"/>
      <w:numFmt w:val="bullet"/>
      <w:lvlText w:val="o"/>
      <w:lvlJc w:val="left"/>
      <w:pPr>
        <w:ind w:left="1616" w:hanging="360"/>
      </w:pPr>
      <w:rPr>
        <w:rFonts w:ascii="Courier New" w:hAnsi="Courier New" w:cs="Courier New" w:hint="default"/>
      </w:rPr>
    </w:lvl>
    <w:lvl w:ilvl="2" w:tplc="280A0005" w:tentative="1">
      <w:start w:val="1"/>
      <w:numFmt w:val="bullet"/>
      <w:lvlText w:val=""/>
      <w:lvlJc w:val="left"/>
      <w:pPr>
        <w:ind w:left="2336" w:hanging="360"/>
      </w:pPr>
      <w:rPr>
        <w:rFonts w:ascii="Wingdings" w:hAnsi="Wingdings" w:hint="default"/>
      </w:rPr>
    </w:lvl>
    <w:lvl w:ilvl="3" w:tplc="280A0001" w:tentative="1">
      <w:start w:val="1"/>
      <w:numFmt w:val="bullet"/>
      <w:lvlText w:val=""/>
      <w:lvlJc w:val="left"/>
      <w:pPr>
        <w:ind w:left="3056" w:hanging="360"/>
      </w:pPr>
      <w:rPr>
        <w:rFonts w:ascii="Symbol" w:hAnsi="Symbol" w:hint="default"/>
      </w:rPr>
    </w:lvl>
    <w:lvl w:ilvl="4" w:tplc="280A0003" w:tentative="1">
      <w:start w:val="1"/>
      <w:numFmt w:val="bullet"/>
      <w:lvlText w:val="o"/>
      <w:lvlJc w:val="left"/>
      <w:pPr>
        <w:ind w:left="3776" w:hanging="360"/>
      </w:pPr>
      <w:rPr>
        <w:rFonts w:ascii="Courier New" w:hAnsi="Courier New" w:cs="Courier New" w:hint="default"/>
      </w:rPr>
    </w:lvl>
    <w:lvl w:ilvl="5" w:tplc="280A0005" w:tentative="1">
      <w:start w:val="1"/>
      <w:numFmt w:val="bullet"/>
      <w:lvlText w:val=""/>
      <w:lvlJc w:val="left"/>
      <w:pPr>
        <w:ind w:left="4496" w:hanging="360"/>
      </w:pPr>
      <w:rPr>
        <w:rFonts w:ascii="Wingdings" w:hAnsi="Wingdings" w:hint="default"/>
      </w:rPr>
    </w:lvl>
    <w:lvl w:ilvl="6" w:tplc="280A0001" w:tentative="1">
      <w:start w:val="1"/>
      <w:numFmt w:val="bullet"/>
      <w:lvlText w:val=""/>
      <w:lvlJc w:val="left"/>
      <w:pPr>
        <w:ind w:left="5216" w:hanging="360"/>
      </w:pPr>
      <w:rPr>
        <w:rFonts w:ascii="Symbol" w:hAnsi="Symbol" w:hint="default"/>
      </w:rPr>
    </w:lvl>
    <w:lvl w:ilvl="7" w:tplc="280A0003" w:tentative="1">
      <w:start w:val="1"/>
      <w:numFmt w:val="bullet"/>
      <w:lvlText w:val="o"/>
      <w:lvlJc w:val="left"/>
      <w:pPr>
        <w:ind w:left="5936" w:hanging="360"/>
      </w:pPr>
      <w:rPr>
        <w:rFonts w:ascii="Courier New" w:hAnsi="Courier New" w:cs="Courier New" w:hint="default"/>
      </w:rPr>
    </w:lvl>
    <w:lvl w:ilvl="8" w:tplc="280A0005" w:tentative="1">
      <w:start w:val="1"/>
      <w:numFmt w:val="bullet"/>
      <w:lvlText w:val=""/>
      <w:lvlJc w:val="left"/>
      <w:pPr>
        <w:ind w:left="6656" w:hanging="360"/>
      </w:pPr>
      <w:rPr>
        <w:rFonts w:ascii="Wingdings" w:hAnsi="Wingdings" w:hint="default"/>
      </w:rPr>
    </w:lvl>
  </w:abstractNum>
  <w:abstractNum w:abstractNumId="43">
    <w:nsid w:val="30A31734"/>
    <w:multiLevelType w:val="hybridMultilevel"/>
    <w:tmpl w:val="A7C00BC8"/>
    <w:lvl w:ilvl="0" w:tplc="0F905A96">
      <w:start w:val="1"/>
      <w:numFmt w:val="upp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4">
    <w:nsid w:val="322155FD"/>
    <w:multiLevelType w:val="hybridMultilevel"/>
    <w:tmpl w:val="26260454"/>
    <w:lvl w:ilvl="0" w:tplc="280A0001">
      <w:start w:val="1"/>
      <w:numFmt w:val="bullet"/>
      <w:lvlText w:val=""/>
      <w:lvlJc w:val="left"/>
      <w:pPr>
        <w:ind w:left="1023" w:hanging="360"/>
      </w:pPr>
      <w:rPr>
        <w:rFonts w:ascii="Symbol" w:hAnsi="Symbol" w:hint="default"/>
      </w:rPr>
    </w:lvl>
    <w:lvl w:ilvl="1" w:tplc="280A0003" w:tentative="1">
      <w:start w:val="1"/>
      <w:numFmt w:val="bullet"/>
      <w:lvlText w:val="o"/>
      <w:lvlJc w:val="left"/>
      <w:pPr>
        <w:ind w:left="1743" w:hanging="360"/>
      </w:pPr>
      <w:rPr>
        <w:rFonts w:ascii="Courier New" w:hAnsi="Courier New" w:cs="Courier New" w:hint="default"/>
      </w:rPr>
    </w:lvl>
    <w:lvl w:ilvl="2" w:tplc="280A0005" w:tentative="1">
      <w:start w:val="1"/>
      <w:numFmt w:val="bullet"/>
      <w:lvlText w:val=""/>
      <w:lvlJc w:val="left"/>
      <w:pPr>
        <w:ind w:left="2463" w:hanging="360"/>
      </w:pPr>
      <w:rPr>
        <w:rFonts w:ascii="Wingdings" w:hAnsi="Wingdings" w:hint="default"/>
      </w:rPr>
    </w:lvl>
    <w:lvl w:ilvl="3" w:tplc="280A0001" w:tentative="1">
      <w:start w:val="1"/>
      <w:numFmt w:val="bullet"/>
      <w:lvlText w:val=""/>
      <w:lvlJc w:val="left"/>
      <w:pPr>
        <w:ind w:left="3183" w:hanging="360"/>
      </w:pPr>
      <w:rPr>
        <w:rFonts w:ascii="Symbol" w:hAnsi="Symbol" w:hint="default"/>
      </w:rPr>
    </w:lvl>
    <w:lvl w:ilvl="4" w:tplc="280A0003" w:tentative="1">
      <w:start w:val="1"/>
      <w:numFmt w:val="bullet"/>
      <w:lvlText w:val="o"/>
      <w:lvlJc w:val="left"/>
      <w:pPr>
        <w:ind w:left="3903" w:hanging="360"/>
      </w:pPr>
      <w:rPr>
        <w:rFonts w:ascii="Courier New" w:hAnsi="Courier New" w:cs="Courier New" w:hint="default"/>
      </w:rPr>
    </w:lvl>
    <w:lvl w:ilvl="5" w:tplc="280A0005" w:tentative="1">
      <w:start w:val="1"/>
      <w:numFmt w:val="bullet"/>
      <w:lvlText w:val=""/>
      <w:lvlJc w:val="left"/>
      <w:pPr>
        <w:ind w:left="4623" w:hanging="360"/>
      </w:pPr>
      <w:rPr>
        <w:rFonts w:ascii="Wingdings" w:hAnsi="Wingdings" w:hint="default"/>
      </w:rPr>
    </w:lvl>
    <w:lvl w:ilvl="6" w:tplc="280A0001" w:tentative="1">
      <w:start w:val="1"/>
      <w:numFmt w:val="bullet"/>
      <w:lvlText w:val=""/>
      <w:lvlJc w:val="left"/>
      <w:pPr>
        <w:ind w:left="5343" w:hanging="360"/>
      </w:pPr>
      <w:rPr>
        <w:rFonts w:ascii="Symbol" w:hAnsi="Symbol" w:hint="default"/>
      </w:rPr>
    </w:lvl>
    <w:lvl w:ilvl="7" w:tplc="280A0003" w:tentative="1">
      <w:start w:val="1"/>
      <w:numFmt w:val="bullet"/>
      <w:lvlText w:val="o"/>
      <w:lvlJc w:val="left"/>
      <w:pPr>
        <w:ind w:left="6063" w:hanging="360"/>
      </w:pPr>
      <w:rPr>
        <w:rFonts w:ascii="Courier New" w:hAnsi="Courier New" w:cs="Courier New" w:hint="default"/>
      </w:rPr>
    </w:lvl>
    <w:lvl w:ilvl="8" w:tplc="280A0005" w:tentative="1">
      <w:start w:val="1"/>
      <w:numFmt w:val="bullet"/>
      <w:lvlText w:val=""/>
      <w:lvlJc w:val="left"/>
      <w:pPr>
        <w:ind w:left="6783" w:hanging="360"/>
      </w:pPr>
      <w:rPr>
        <w:rFonts w:ascii="Wingdings" w:hAnsi="Wingdings" w:hint="default"/>
      </w:rPr>
    </w:lvl>
  </w:abstractNum>
  <w:abstractNum w:abstractNumId="45">
    <w:nsid w:val="32261F6E"/>
    <w:multiLevelType w:val="multilevel"/>
    <w:tmpl w:val="DA5A4B94"/>
    <w:lvl w:ilvl="0">
      <w:start w:val="1"/>
      <w:numFmt w:val="decimal"/>
      <w:lvlText w:val="%1."/>
      <w:lvlJc w:val="left"/>
      <w:pPr>
        <w:ind w:left="1069" w:hanging="360"/>
      </w:pPr>
      <w:rPr>
        <w:rFonts w:hint="default"/>
        <w:color w:val="auto"/>
      </w:rPr>
    </w:lvl>
    <w:lvl w:ilvl="1">
      <w:start w:val="1"/>
      <w:numFmt w:val="decimal"/>
      <w:isLgl/>
      <w:lvlText w:val="%1.%2"/>
      <w:lvlJc w:val="left"/>
      <w:pPr>
        <w:ind w:left="2127"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46">
    <w:nsid w:val="32C15BB0"/>
    <w:multiLevelType w:val="hybridMultilevel"/>
    <w:tmpl w:val="B8DA366E"/>
    <w:lvl w:ilvl="0" w:tplc="5DC00CA6">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47">
    <w:nsid w:val="33191431"/>
    <w:multiLevelType w:val="hybridMultilevel"/>
    <w:tmpl w:val="C408EE66"/>
    <w:lvl w:ilvl="0" w:tplc="280A000B">
      <w:start w:val="1"/>
      <w:numFmt w:val="bullet"/>
      <w:lvlText w:val=""/>
      <w:lvlJc w:val="left"/>
      <w:pPr>
        <w:ind w:left="895" w:hanging="360"/>
      </w:pPr>
      <w:rPr>
        <w:rFonts w:ascii="Wingdings" w:hAnsi="Wingdings" w:hint="default"/>
      </w:rPr>
    </w:lvl>
    <w:lvl w:ilvl="1" w:tplc="280A0003" w:tentative="1">
      <w:start w:val="1"/>
      <w:numFmt w:val="bullet"/>
      <w:lvlText w:val="o"/>
      <w:lvlJc w:val="left"/>
      <w:pPr>
        <w:ind w:left="1615" w:hanging="360"/>
      </w:pPr>
      <w:rPr>
        <w:rFonts w:ascii="Courier New" w:hAnsi="Courier New" w:cs="Courier New" w:hint="default"/>
      </w:rPr>
    </w:lvl>
    <w:lvl w:ilvl="2" w:tplc="280A0005" w:tentative="1">
      <w:start w:val="1"/>
      <w:numFmt w:val="bullet"/>
      <w:lvlText w:val=""/>
      <w:lvlJc w:val="left"/>
      <w:pPr>
        <w:ind w:left="2335" w:hanging="360"/>
      </w:pPr>
      <w:rPr>
        <w:rFonts w:ascii="Wingdings" w:hAnsi="Wingdings" w:hint="default"/>
      </w:rPr>
    </w:lvl>
    <w:lvl w:ilvl="3" w:tplc="280A0001" w:tentative="1">
      <w:start w:val="1"/>
      <w:numFmt w:val="bullet"/>
      <w:lvlText w:val=""/>
      <w:lvlJc w:val="left"/>
      <w:pPr>
        <w:ind w:left="3055" w:hanging="360"/>
      </w:pPr>
      <w:rPr>
        <w:rFonts w:ascii="Symbol" w:hAnsi="Symbol" w:hint="default"/>
      </w:rPr>
    </w:lvl>
    <w:lvl w:ilvl="4" w:tplc="280A0003" w:tentative="1">
      <w:start w:val="1"/>
      <w:numFmt w:val="bullet"/>
      <w:lvlText w:val="o"/>
      <w:lvlJc w:val="left"/>
      <w:pPr>
        <w:ind w:left="3775" w:hanging="360"/>
      </w:pPr>
      <w:rPr>
        <w:rFonts w:ascii="Courier New" w:hAnsi="Courier New" w:cs="Courier New" w:hint="default"/>
      </w:rPr>
    </w:lvl>
    <w:lvl w:ilvl="5" w:tplc="280A0005" w:tentative="1">
      <w:start w:val="1"/>
      <w:numFmt w:val="bullet"/>
      <w:lvlText w:val=""/>
      <w:lvlJc w:val="left"/>
      <w:pPr>
        <w:ind w:left="4495" w:hanging="360"/>
      </w:pPr>
      <w:rPr>
        <w:rFonts w:ascii="Wingdings" w:hAnsi="Wingdings" w:hint="default"/>
      </w:rPr>
    </w:lvl>
    <w:lvl w:ilvl="6" w:tplc="280A0001" w:tentative="1">
      <w:start w:val="1"/>
      <w:numFmt w:val="bullet"/>
      <w:lvlText w:val=""/>
      <w:lvlJc w:val="left"/>
      <w:pPr>
        <w:ind w:left="5215" w:hanging="360"/>
      </w:pPr>
      <w:rPr>
        <w:rFonts w:ascii="Symbol" w:hAnsi="Symbol" w:hint="default"/>
      </w:rPr>
    </w:lvl>
    <w:lvl w:ilvl="7" w:tplc="280A0003" w:tentative="1">
      <w:start w:val="1"/>
      <w:numFmt w:val="bullet"/>
      <w:lvlText w:val="o"/>
      <w:lvlJc w:val="left"/>
      <w:pPr>
        <w:ind w:left="5935" w:hanging="360"/>
      </w:pPr>
      <w:rPr>
        <w:rFonts w:ascii="Courier New" w:hAnsi="Courier New" w:cs="Courier New" w:hint="default"/>
      </w:rPr>
    </w:lvl>
    <w:lvl w:ilvl="8" w:tplc="280A0005" w:tentative="1">
      <w:start w:val="1"/>
      <w:numFmt w:val="bullet"/>
      <w:lvlText w:val=""/>
      <w:lvlJc w:val="left"/>
      <w:pPr>
        <w:ind w:left="6655" w:hanging="360"/>
      </w:pPr>
      <w:rPr>
        <w:rFonts w:ascii="Wingdings" w:hAnsi="Wingdings" w:hint="default"/>
      </w:rPr>
    </w:lvl>
  </w:abstractNum>
  <w:abstractNum w:abstractNumId="48">
    <w:nsid w:val="33CE3011"/>
    <w:multiLevelType w:val="hybridMultilevel"/>
    <w:tmpl w:val="2EE0CC66"/>
    <w:lvl w:ilvl="0" w:tplc="DA1852B2">
      <w:start w:val="1"/>
      <w:numFmt w:val="upperRoman"/>
      <w:lvlText w:val="%1."/>
      <w:lvlJc w:val="left"/>
      <w:pPr>
        <w:ind w:left="1712" w:hanging="720"/>
      </w:pPr>
      <w:rPr>
        <w:rFonts w:hint="default"/>
        <w:b/>
      </w:rPr>
    </w:lvl>
    <w:lvl w:ilvl="1" w:tplc="280A0019">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9">
    <w:nsid w:val="34822E00"/>
    <w:multiLevelType w:val="hybridMultilevel"/>
    <w:tmpl w:val="8AFE9F80"/>
    <w:lvl w:ilvl="0" w:tplc="EA94B39C">
      <w:start w:val="1"/>
      <w:numFmt w:val="lowerLetter"/>
      <w:lvlText w:val="%1)"/>
      <w:lvlJc w:val="left"/>
      <w:pPr>
        <w:ind w:left="2487" w:hanging="360"/>
      </w:pPr>
      <w:rPr>
        <w:rFonts w:ascii="Arial" w:hAnsi="Arial" w:cs="Arial" w:hint="default"/>
        <w:b/>
        <w:sz w:val="24"/>
      </w:rPr>
    </w:lvl>
    <w:lvl w:ilvl="1" w:tplc="280A0019" w:tentative="1">
      <w:start w:val="1"/>
      <w:numFmt w:val="lowerLetter"/>
      <w:lvlText w:val="%2."/>
      <w:lvlJc w:val="left"/>
      <w:pPr>
        <w:ind w:left="3936" w:hanging="360"/>
      </w:pPr>
    </w:lvl>
    <w:lvl w:ilvl="2" w:tplc="280A001B" w:tentative="1">
      <w:start w:val="1"/>
      <w:numFmt w:val="lowerRoman"/>
      <w:lvlText w:val="%3."/>
      <w:lvlJc w:val="right"/>
      <w:pPr>
        <w:ind w:left="4656" w:hanging="180"/>
      </w:pPr>
    </w:lvl>
    <w:lvl w:ilvl="3" w:tplc="280A000F" w:tentative="1">
      <w:start w:val="1"/>
      <w:numFmt w:val="decimal"/>
      <w:lvlText w:val="%4."/>
      <w:lvlJc w:val="left"/>
      <w:pPr>
        <w:ind w:left="5376" w:hanging="360"/>
      </w:pPr>
    </w:lvl>
    <w:lvl w:ilvl="4" w:tplc="280A0019" w:tentative="1">
      <w:start w:val="1"/>
      <w:numFmt w:val="lowerLetter"/>
      <w:lvlText w:val="%5."/>
      <w:lvlJc w:val="left"/>
      <w:pPr>
        <w:ind w:left="6096" w:hanging="360"/>
      </w:pPr>
    </w:lvl>
    <w:lvl w:ilvl="5" w:tplc="280A001B" w:tentative="1">
      <w:start w:val="1"/>
      <w:numFmt w:val="lowerRoman"/>
      <w:lvlText w:val="%6."/>
      <w:lvlJc w:val="right"/>
      <w:pPr>
        <w:ind w:left="6816" w:hanging="180"/>
      </w:pPr>
    </w:lvl>
    <w:lvl w:ilvl="6" w:tplc="280A000F" w:tentative="1">
      <w:start w:val="1"/>
      <w:numFmt w:val="decimal"/>
      <w:lvlText w:val="%7."/>
      <w:lvlJc w:val="left"/>
      <w:pPr>
        <w:ind w:left="7536" w:hanging="360"/>
      </w:pPr>
    </w:lvl>
    <w:lvl w:ilvl="7" w:tplc="280A0019" w:tentative="1">
      <w:start w:val="1"/>
      <w:numFmt w:val="lowerLetter"/>
      <w:lvlText w:val="%8."/>
      <w:lvlJc w:val="left"/>
      <w:pPr>
        <w:ind w:left="8256" w:hanging="360"/>
      </w:pPr>
    </w:lvl>
    <w:lvl w:ilvl="8" w:tplc="280A001B" w:tentative="1">
      <w:start w:val="1"/>
      <w:numFmt w:val="lowerRoman"/>
      <w:lvlText w:val="%9."/>
      <w:lvlJc w:val="right"/>
      <w:pPr>
        <w:ind w:left="8976" w:hanging="180"/>
      </w:pPr>
    </w:lvl>
  </w:abstractNum>
  <w:abstractNum w:abstractNumId="50">
    <w:nsid w:val="37101418"/>
    <w:multiLevelType w:val="hybridMultilevel"/>
    <w:tmpl w:val="17465AD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387D5477"/>
    <w:multiLevelType w:val="hybridMultilevel"/>
    <w:tmpl w:val="260E4924"/>
    <w:lvl w:ilvl="0" w:tplc="527AA128">
      <w:start w:val="1"/>
      <w:numFmt w:val="upperRoman"/>
      <w:lvlText w:val="%1."/>
      <w:lvlJc w:val="left"/>
      <w:pPr>
        <w:ind w:left="1429" w:hanging="720"/>
      </w:pPr>
      <w:rPr>
        <w:b/>
      </w:rPr>
    </w:lvl>
    <w:lvl w:ilvl="1" w:tplc="349A85F8">
      <w:start w:val="1"/>
      <w:numFmt w:val="lowerLetter"/>
      <w:lvlText w:val="%2."/>
      <w:lvlJc w:val="left"/>
      <w:pPr>
        <w:ind w:left="1789" w:hanging="360"/>
      </w:pPr>
      <w:rPr>
        <w:b/>
      </w:rPr>
    </w:lvl>
    <w:lvl w:ilvl="2" w:tplc="280A001B">
      <w:start w:val="1"/>
      <w:numFmt w:val="lowerRoman"/>
      <w:lvlText w:val="%3."/>
      <w:lvlJc w:val="right"/>
      <w:pPr>
        <w:ind w:left="2509" w:hanging="180"/>
      </w:pPr>
    </w:lvl>
    <w:lvl w:ilvl="3" w:tplc="280A000F">
      <w:start w:val="1"/>
      <w:numFmt w:val="decimal"/>
      <w:lvlText w:val="%4."/>
      <w:lvlJc w:val="left"/>
      <w:pPr>
        <w:ind w:left="3229" w:hanging="360"/>
      </w:pPr>
    </w:lvl>
    <w:lvl w:ilvl="4" w:tplc="280A0019">
      <w:start w:val="1"/>
      <w:numFmt w:val="lowerLetter"/>
      <w:lvlText w:val="%5."/>
      <w:lvlJc w:val="left"/>
      <w:pPr>
        <w:ind w:left="3949" w:hanging="360"/>
      </w:pPr>
    </w:lvl>
    <w:lvl w:ilvl="5" w:tplc="280A001B">
      <w:start w:val="1"/>
      <w:numFmt w:val="lowerRoman"/>
      <w:lvlText w:val="%6."/>
      <w:lvlJc w:val="right"/>
      <w:pPr>
        <w:ind w:left="4669" w:hanging="180"/>
      </w:pPr>
    </w:lvl>
    <w:lvl w:ilvl="6" w:tplc="280A000F">
      <w:start w:val="1"/>
      <w:numFmt w:val="decimal"/>
      <w:lvlText w:val="%7."/>
      <w:lvlJc w:val="left"/>
      <w:pPr>
        <w:ind w:left="5389" w:hanging="360"/>
      </w:pPr>
    </w:lvl>
    <w:lvl w:ilvl="7" w:tplc="280A0019">
      <w:start w:val="1"/>
      <w:numFmt w:val="lowerLetter"/>
      <w:lvlText w:val="%8."/>
      <w:lvlJc w:val="left"/>
      <w:pPr>
        <w:ind w:left="6109" w:hanging="360"/>
      </w:pPr>
    </w:lvl>
    <w:lvl w:ilvl="8" w:tplc="280A001B">
      <w:start w:val="1"/>
      <w:numFmt w:val="lowerRoman"/>
      <w:lvlText w:val="%9."/>
      <w:lvlJc w:val="right"/>
      <w:pPr>
        <w:ind w:left="6829" w:hanging="180"/>
      </w:pPr>
    </w:lvl>
  </w:abstractNum>
  <w:abstractNum w:abstractNumId="52">
    <w:nsid w:val="39FD5427"/>
    <w:multiLevelType w:val="hybridMultilevel"/>
    <w:tmpl w:val="5180EB5A"/>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nsid w:val="3A7F6356"/>
    <w:multiLevelType w:val="hybridMultilevel"/>
    <w:tmpl w:val="35987A0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3CD0469A"/>
    <w:multiLevelType w:val="hybridMultilevel"/>
    <w:tmpl w:val="F7BA3542"/>
    <w:lvl w:ilvl="0" w:tplc="280A0001">
      <w:start w:val="1"/>
      <w:numFmt w:val="bullet"/>
      <w:lvlText w:val=""/>
      <w:lvlJc w:val="left"/>
      <w:pPr>
        <w:ind w:left="1440" w:hanging="360"/>
      </w:pPr>
      <w:rPr>
        <w:rFonts w:ascii="Symbol" w:hAnsi="Symbol"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5">
    <w:nsid w:val="3FA26DD8"/>
    <w:multiLevelType w:val="hybridMultilevel"/>
    <w:tmpl w:val="01F6A0B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nsid w:val="43171CC5"/>
    <w:multiLevelType w:val="hybridMultilevel"/>
    <w:tmpl w:val="D0B2F762"/>
    <w:lvl w:ilvl="0" w:tplc="280A000B">
      <w:start w:val="1"/>
      <w:numFmt w:val="bullet"/>
      <w:lvlText w:val=""/>
      <w:lvlJc w:val="left"/>
      <w:pPr>
        <w:ind w:left="896" w:hanging="360"/>
      </w:pPr>
      <w:rPr>
        <w:rFonts w:ascii="Wingdings" w:hAnsi="Wingdings" w:hint="default"/>
      </w:rPr>
    </w:lvl>
    <w:lvl w:ilvl="1" w:tplc="280A0003" w:tentative="1">
      <w:start w:val="1"/>
      <w:numFmt w:val="bullet"/>
      <w:lvlText w:val="o"/>
      <w:lvlJc w:val="left"/>
      <w:pPr>
        <w:ind w:left="1616" w:hanging="360"/>
      </w:pPr>
      <w:rPr>
        <w:rFonts w:ascii="Courier New" w:hAnsi="Courier New" w:cs="Courier New" w:hint="default"/>
      </w:rPr>
    </w:lvl>
    <w:lvl w:ilvl="2" w:tplc="280A0005" w:tentative="1">
      <w:start w:val="1"/>
      <w:numFmt w:val="bullet"/>
      <w:lvlText w:val=""/>
      <w:lvlJc w:val="left"/>
      <w:pPr>
        <w:ind w:left="2336" w:hanging="360"/>
      </w:pPr>
      <w:rPr>
        <w:rFonts w:ascii="Wingdings" w:hAnsi="Wingdings" w:hint="default"/>
      </w:rPr>
    </w:lvl>
    <w:lvl w:ilvl="3" w:tplc="280A0001" w:tentative="1">
      <w:start w:val="1"/>
      <w:numFmt w:val="bullet"/>
      <w:lvlText w:val=""/>
      <w:lvlJc w:val="left"/>
      <w:pPr>
        <w:ind w:left="3056" w:hanging="360"/>
      </w:pPr>
      <w:rPr>
        <w:rFonts w:ascii="Symbol" w:hAnsi="Symbol" w:hint="default"/>
      </w:rPr>
    </w:lvl>
    <w:lvl w:ilvl="4" w:tplc="280A0003" w:tentative="1">
      <w:start w:val="1"/>
      <w:numFmt w:val="bullet"/>
      <w:lvlText w:val="o"/>
      <w:lvlJc w:val="left"/>
      <w:pPr>
        <w:ind w:left="3776" w:hanging="360"/>
      </w:pPr>
      <w:rPr>
        <w:rFonts w:ascii="Courier New" w:hAnsi="Courier New" w:cs="Courier New" w:hint="default"/>
      </w:rPr>
    </w:lvl>
    <w:lvl w:ilvl="5" w:tplc="280A0005" w:tentative="1">
      <w:start w:val="1"/>
      <w:numFmt w:val="bullet"/>
      <w:lvlText w:val=""/>
      <w:lvlJc w:val="left"/>
      <w:pPr>
        <w:ind w:left="4496" w:hanging="360"/>
      </w:pPr>
      <w:rPr>
        <w:rFonts w:ascii="Wingdings" w:hAnsi="Wingdings" w:hint="default"/>
      </w:rPr>
    </w:lvl>
    <w:lvl w:ilvl="6" w:tplc="280A0001" w:tentative="1">
      <w:start w:val="1"/>
      <w:numFmt w:val="bullet"/>
      <w:lvlText w:val=""/>
      <w:lvlJc w:val="left"/>
      <w:pPr>
        <w:ind w:left="5216" w:hanging="360"/>
      </w:pPr>
      <w:rPr>
        <w:rFonts w:ascii="Symbol" w:hAnsi="Symbol" w:hint="default"/>
      </w:rPr>
    </w:lvl>
    <w:lvl w:ilvl="7" w:tplc="280A0003" w:tentative="1">
      <w:start w:val="1"/>
      <w:numFmt w:val="bullet"/>
      <w:lvlText w:val="o"/>
      <w:lvlJc w:val="left"/>
      <w:pPr>
        <w:ind w:left="5936" w:hanging="360"/>
      </w:pPr>
      <w:rPr>
        <w:rFonts w:ascii="Courier New" w:hAnsi="Courier New" w:cs="Courier New" w:hint="default"/>
      </w:rPr>
    </w:lvl>
    <w:lvl w:ilvl="8" w:tplc="280A0005" w:tentative="1">
      <w:start w:val="1"/>
      <w:numFmt w:val="bullet"/>
      <w:lvlText w:val=""/>
      <w:lvlJc w:val="left"/>
      <w:pPr>
        <w:ind w:left="6656" w:hanging="360"/>
      </w:pPr>
      <w:rPr>
        <w:rFonts w:ascii="Wingdings" w:hAnsi="Wingdings" w:hint="default"/>
      </w:rPr>
    </w:lvl>
  </w:abstractNum>
  <w:abstractNum w:abstractNumId="57">
    <w:nsid w:val="43DC1965"/>
    <w:multiLevelType w:val="hybridMultilevel"/>
    <w:tmpl w:val="FD7891A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8">
    <w:nsid w:val="4412251C"/>
    <w:multiLevelType w:val="multilevel"/>
    <w:tmpl w:val="E712255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nsid w:val="44A82A1E"/>
    <w:multiLevelType w:val="hybridMultilevel"/>
    <w:tmpl w:val="128241BE"/>
    <w:lvl w:ilvl="0" w:tplc="280A0011">
      <w:start w:val="1"/>
      <w:numFmt w:val="decimal"/>
      <w:lvlText w:val="%1)"/>
      <w:lvlJc w:val="left"/>
      <w:pPr>
        <w:ind w:left="2705" w:hanging="360"/>
      </w:pPr>
    </w:lvl>
    <w:lvl w:ilvl="1" w:tplc="280A0019" w:tentative="1">
      <w:start w:val="1"/>
      <w:numFmt w:val="lowerLetter"/>
      <w:lvlText w:val="%2."/>
      <w:lvlJc w:val="left"/>
      <w:pPr>
        <w:ind w:left="3425" w:hanging="360"/>
      </w:pPr>
    </w:lvl>
    <w:lvl w:ilvl="2" w:tplc="280A001B" w:tentative="1">
      <w:start w:val="1"/>
      <w:numFmt w:val="lowerRoman"/>
      <w:lvlText w:val="%3."/>
      <w:lvlJc w:val="right"/>
      <w:pPr>
        <w:ind w:left="4145" w:hanging="180"/>
      </w:pPr>
    </w:lvl>
    <w:lvl w:ilvl="3" w:tplc="280A000F" w:tentative="1">
      <w:start w:val="1"/>
      <w:numFmt w:val="decimal"/>
      <w:lvlText w:val="%4."/>
      <w:lvlJc w:val="left"/>
      <w:pPr>
        <w:ind w:left="4865" w:hanging="360"/>
      </w:pPr>
    </w:lvl>
    <w:lvl w:ilvl="4" w:tplc="280A0019" w:tentative="1">
      <w:start w:val="1"/>
      <w:numFmt w:val="lowerLetter"/>
      <w:lvlText w:val="%5."/>
      <w:lvlJc w:val="left"/>
      <w:pPr>
        <w:ind w:left="5585" w:hanging="360"/>
      </w:pPr>
    </w:lvl>
    <w:lvl w:ilvl="5" w:tplc="280A001B" w:tentative="1">
      <w:start w:val="1"/>
      <w:numFmt w:val="lowerRoman"/>
      <w:lvlText w:val="%6."/>
      <w:lvlJc w:val="right"/>
      <w:pPr>
        <w:ind w:left="6305" w:hanging="180"/>
      </w:pPr>
    </w:lvl>
    <w:lvl w:ilvl="6" w:tplc="280A000F" w:tentative="1">
      <w:start w:val="1"/>
      <w:numFmt w:val="decimal"/>
      <w:lvlText w:val="%7."/>
      <w:lvlJc w:val="left"/>
      <w:pPr>
        <w:ind w:left="7025" w:hanging="360"/>
      </w:pPr>
    </w:lvl>
    <w:lvl w:ilvl="7" w:tplc="280A0019" w:tentative="1">
      <w:start w:val="1"/>
      <w:numFmt w:val="lowerLetter"/>
      <w:lvlText w:val="%8."/>
      <w:lvlJc w:val="left"/>
      <w:pPr>
        <w:ind w:left="7745" w:hanging="360"/>
      </w:pPr>
    </w:lvl>
    <w:lvl w:ilvl="8" w:tplc="280A001B" w:tentative="1">
      <w:start w:val="1"/>
      <w:numFmt w:val="lowerRoman"/>
      <w:lvlText w:val="%9."/>
      <w:lvlJc w:val="right"/>
      <w:pPr>
        <w:ind w:left="8465" w:hanging="180"/>
      </w:pPr>
    </w:lvl>
  </w:abstractNum>
  <w:abstractNum w:abstractNumId="60">
    <w:nsid w:val="44C044C4"/>
    <w:multiLevelType w:val="hybridMultilevel"/>
    <w:tmpl w:val="7410F60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nsid w:val="44F93F9E"/>
    <w:multiLevelType w:val="hybridMultilevel"/>
    <w:tmpl w:val="823A7DBC"/>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2">
    <w:nsid w:val="46597D7C"/>
    <w:multiLevelType w:val="hybridMultilevel"/>
    <w:tmpl w:val="B2BA0B34"/>
    <w:lvl w:ilvl="0" w:tplc="2D50E5F6">
      <w:start w:val="1"/>
      <w:numFmt w:val="upperRoman"/>
      <w:lvlText w:val="%1."/>
      <w:lvlJc w:val="left"/>
      <w:pPr>
        <w:ind w:left="1080" w:hanging="72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nsid w:val="475A7ADE"/>
    <w:multiLevelType w:val="hybridMultilevel"/>
    <w:tmpl w:val="4B5097AC"/>
    <w:lvl w:ilvl="0" w:tplc="ED3E06E2">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64">
    <w:nsid w:val="47B35CCC"/>
    <w:multiLevelType w:val="multilevel"/>
    <w:tmpl w:val="22A8C9DE"/>
    <w:lvl w:ilvl="0">
      <w:start w:val="2"/>
      <w:numFmt w:val="decimal"/>
      <w:lvlText w:val="%1."/>
      <w:lvlJc w:val="left"/>
      <w:pPr>
        <w:ind w:left="390" w:hanging="39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5">
    <w:nsid w:val="49B03BE7"/>
    <w:multiLevelType w:val="hybridMultilevel"/>
    <w:tmpl w:val="248ED18E"/>
    <w:lvl w:ilvl="0" w:tplc="AE461FAC">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6">
    <w:nsid w:val="49B85556"/>
    <w:multiLevelType w:val="hybridMultilevel"/>
    <w:tmpl w:val="F7A62FA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7">
    <w:nsid w:val="4C063659"/>
    <w:multiLevelType w:val="multilevel"/>
    <w:tmpl w:val="6B60C4E0"/>
    <w:lvl w:ilvl="0">
      <w:start w:val="1"/>
      <w:numFmt w:val="upperRoman"/>
      <w:lvlText w:val="%1."/>
      <w:lvlJc w:val="left"/>
      <w:pPr>
        <w:ind w:left="1800" w:hanging="72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160" w:hanging="1080"/>
      </w:pPr>
      <w:rPr>
        <w:rFonts w:hint="default"/>
        <w:b w:val="0"/>
      </w:rPr>
    </w:lvl>
    <w:lvl w:ilvl="4">
      <w:start w:val="1"/>
      <w:numFmt w:val="decimal"/>
      <w:isLgl/>
      <w:lvlText w:val="%1.%2.%3.%4.%5"/>
      <w:lvlJc w:val="left"/>
      <w:pPr>
        <w:ind w:left="2160" w:hanging="1080"/>
      </w:pPr>
      <w:rPr>
        <w:rFonts w:hint="default"/>
        <w:b w:val="0"/>
      </w:rPr>
    </w:lvl>
    <w:lvl w:ilvl="5">
      <w:start w:val="1"/>
      <w:numFmt w:val="decimal"/>
      <w:isLgl/>
      <w:lvlText w:val="%1.%2.%3.%4.%5.%6"/>
      <w:lvlJc w:val="left"/>
      <w:pPr>
        <w:ind w:left="2520" w:hanging="1440"/>
      </w:pPr>
      <w:rPr>
        <w:rFonts w:hint="default"/>
        <w:b w:val="0"/>
      </w:rPr>
    </w:lvl>
    <w:lvl w:ilvl="6">
      <w:start w:val="1"/>
      <w:numFmt w:val="decimal"/>
      <w:isLgl/>
      <w:lvlText w:val="%1.%2.%3.%4.%5.%6.%7"/>
      <w:lvlJc w:val="left"/>
      <w:pPr>
        <w:ind w:left="2520" w:hanging="1440"/>
      </w:pPr>
      <w:rPr>
        <w:rFonts w:hint="default"/>
        <w:b w:val="0"/>
      </w:rPr>
    </w:lvl>
    <w:lvl w:ilvl="7">
      <w:start w:val="1"/>
      <w:numFmt w:val="decimal"/>
      <w:isLgl/>
      <w:lvlText w:val="%1.%2.%3.%4.%5.%6.%7.%8"/>
      <w:lvlJc w:val="left"/>
      <w:pPr>
        <w:ind w:left="2880" w:hanging="1800"/>
      </w:pPr>
      <w:rPr>
        <w:rFonts w:hint="default"/>
        <w:b w:val="0"/>
      </w:rPr>
    </w:lvl>
    <w:lvl w:ilvl="8">
      <w:start w:val="1"/>
      <w:numFmt w:val="decimal"/>
      <w:isLgl/>
      <w:lvlText w:val="%1.%2.%3.%4.%5.%6.%7.%8.%9"/>
      <w:lvlJc w:val="left"/>
      <w:pPr>
        <w:ind w:left="2880" w:hanging="1800"/>
      </w:pPr>
      <w:rPr>
        <w:rFonts w:hint="default"/>
        <w:b w:val="0"/>
      </w:rPr>
    </w:lvl>
  </w:abstractNum>
  <w:abstractNum w:abstractNumId="68">
    <w:nsid w:val="4C8844BF"/>
    <w:multiLevelType w:val="hybridMultilevel"/>
    <w:tmpl w:val="4FACE9A4"/>
    <w:lvl w:ilvl="0" w:tplc="88ACD72C">
      <w:start w:val="1"/>
      <w:numFmt w:val="upperRoman"/>
      <w:lvlText w:val="%1."/>
      <w:lvlJc w:val="left"/>
      <w:pPr>
        <w:ind w:left="1080" w:hanging="72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9">
    <w:nsid w:val="4DA56762"/>
    <w:multiLevelType w:val="hybridMultilevel"/>
    <w:tmpl w:val="AA065996"/>
    <w:lvl w:ilvl="0" w:tplc="280A000B">
      <w:start w:val="1"/>
      <w:numFmt w:val="bullet"/>
      <w:lvlText w:val=""/>
      <w:lvlJc w:val="left"/>
      <w:pPr>
        <w:ind w:left="896" w:hanging="360"/>
      </w:pPr>
      <w:rPr>
        <w:rFonts w:ascii="Wingdings" w:hAnsi="Wingdings" w:hint="default"/>
      </w:rPr>
    </w:lvl>
    <w:lvl w:ilvl="1" w:tplc="280A0003" w:tentative="1">
      <w:start w:val="1"/>
      <w:numFmt w:val="bullet"/>
      <w:lvlText w:val="o"/>
      <w:lvlJc w:val="left"/>
      <w:pPr>
        <w:ind w:left="1616" w:hanging="360"/>
      </w:pPr>
      <w:rPr>
        <w:rFonts w:ascii="Courier New" w:hAnsi="Courier New" w:cs="Courier New" w:hint="default"/>
      </w:rPr>
    </w:lvl>
    <w:lvl w:ilvl="2" w:tplc="280A0005" w:tentative="1">
      <w:start w:val="1"/>
      <w:numFmt w:val="bullet"/>
      <w:lvlText w:val=""/>
      <w:lvlJc w:val="left"/>
      <w:pPr>
        <w:ind w:left="2336" w:hanging="360"/>
      </w:pPr>
      <w:rPr>
        <w:rFonts w:ascii="Wingdings" w:hAnsi="Wingdings" w:hint="default"/>
      </w:rPr>
    </w:lvl>
    <w:lvl w:ilvl="3" w:tplc="280A0001" w:tentative="1">
      <w:start w:val="1"/>
      <w:numFmt w:val="bullet"/>
      <w:lvlText w:val=""/>
      <w:lvlJc w:val="left"/>
      <w:pPr>
        <w:ind w:left="3056" w:hanging="360"/>
      </w:pPr>
      <w:rPr>
        <w:rFonts w:ascii="Symbol" w:hAnsi="Symbol" w:hint="default"/>
      </w:rPr>
    </w:lvl>
    <w:lvl w:ilvl="4" w:tplc="280A0003" w:tentative="1">
      <w:start w:val="1"/>
      <w:numFmt w:val="bullet"/>
      <w:lvlText w:val="o"/>
      <w:lvlJc w:val="left"/>
      <w:pPr>
        <w:ind w:left="3776" w:hanging="360"/>
      </w:pPr>
      <w:rPr>
        <w:rFonts w:ascii="Courier New" w:hAnsi="Courier New" w:cs="Courier New" w:hint="default"/>
      </w:rPr>
    </w:lvl>
    <w:lvl w:ilvl="5" w:tplc="280A0005" w:tentative="1">
      <w:start w:val="1"/>
      <w:numFmt w:val="bullet"/>
      <w:lvlText w:val=""/>
      <w:lvlJc w:val="left"/>
      <w:pPr>
        <w:ind w:left="4496" w:hanging="360"/>
      </w:pPr>
      <w:rPr>
        <w:rFonts w:ascii="Wingdings" w:hAnsi="Wingdings" w:hint="default"/>
      </w:rPr>
    </w:lvl>
    <w:lvl w:ilvl="6" w:tplc="280A0001" w:tentative="1">
      <w:start w:val="1"/>
      <w:numFmt w:val="bullet"/>
      <w:lvlText w:val=""/>
      <w:lvlJc w:val="left"/>
      <w:pPr>
        <w:ind w:left="5216" w:hanging="360"/>
      </w:pPr>
      <w:rPr>
        <w:rFonts w:ascii="Symbol" w:hAnsi="Symbol" w:hint="default"/>
      </w:rPr>
    </w:lvl>
    <w:lvl w:ilvl="7" w:tplc="280A0003" w:tentative="1">
      <w:start w:val="1"/>
      <w:numFmt w:val="bullet"/>
      <w:lvlText w:val="o"/>
      <w:lvlJc w:val="left"/>
      <w:pPr>
        <w:ind w:left="5936" w:hanging="360"/>
      </w:pPr>
      <w:rPr>
        <w:rFonts w:ascii="Courier New" w:hAnsi="Courier New" w:cs="Courier New" w:hint="default"/>
      </w:rPr>
    </w:lvl>
    <w:lvl w:ilvl="8" w:tplc="280A0005" w:tentative="1">
      <w:start w:val="1"/>
      <w:numFmt w:val="bullet"/>
      <w:lvlText w:val=""/>
      <w:lvlJc w:val="left"/>
      <w:pPr>
        <w:ind w:left="6656" w:hanging="360"/>
      </w:pPr>
      <w:rPr>
        <w:rFonts w:ascii="Wingdings" w:hAnsi="Wingdings" w:hint="default"/>
      </w:rPr>
    </w:lvl>
  </w:abstractNum>
  <w:abstractNum w:abstractNumId="70">
    <w:nsid w:val="4E3B60C3"/>
    <w:multiLevelType w:val="hybridMultilevel"/>
    <w:tmpl w:val="C66A7D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nsid w:val="4F4B2E81"/>
    <w:multiLevelType w:val="hybridMultilevel"/>
    <w:tmpl w:val="914A6D1E"/>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72">
    <w:nsid w:val="4F594C90"/>
    <w:multiLevelType w:val="hybridMultilevel"/>
    <w:tmpl w:val="899CA496"/>
    <w:lvl w:ilvl="0" w:tplc="AFFE1D12">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73">
    <w:nsid w:val="51097C56"/>
    <w:multiLevelType w:val="multilevel"/>
    <w:tmpl w:val="25B4D30C"/>
    <w:lvl w:ilvl="0">
      <w:start w:val="1"/>
      <w:numFmt w:val="upperRoman"/>
      <w:lvlText w:val="%1."/>
      <w:lvlJc w:val="left"/>
      <w:pPr>
        <w:ind w:left="1429" w:hanging="720"/>
      </w:pPr>
      <w:rPr>
        <w:rFonts w:hint="default"/>
        <w:b/>
        <w:strike w:val="0"/>
        <w:color w:val="auto"/>
        <w:u w:val="none"/>
      </w:rPr>
    </w:lvl>
    <w:lvl w:ilvl="1">
      <w:start w:val="1"/>
      <w:numFmt w:val="decimal"/>
      <w:isLgl/>
      <w:lvlText w:val="%1.%2"/>
      <w:lvlJc w:val="left"/>
      <w:pPr>
        <w:ind w:left="2121" w:hanging="420"/>
      </w:pPr>
      <w:rPr>
        <w:rFonts w:ascii="Arial" w:hAnsi="Arial" w:cs="Arial" w:hint="default"/>
        <w:b/>
        <w:color w:val="auto"/>
        <w:sz w:val="24"/>
      </w:rPr>
    </w:lvl>
    <w:lvl w:ilvl="2">
      <w:start w:val="1"/>
      <w:numFmt w:val="decimal"/>
      <w:isLgl/>
      <w:lvlText w:val="%1.%2.%3"/>
      <w:lvlJc w:val="left"/>
      <w:pPr>
        <w:ind w:left="1429" w:hanging="720"/>
      </w:pPr>
      <w:rPr>
        <w:rFonts w:hint="default"/>
        <w:b w:val="0"/>
      </w:rPr>
    </w:lvl>
    <w:lvl w:ilvl="3">
      <w:start w:val="1"/>
      <w:numFmt w:val="decimal"/>
      <w:isLgl/>
      <w:lvlText w:val="%1.%2.%3.%4"/>
      <w:lvlJc w:val="left"/>
      <w:pPr>
        <w:ind w:left="1789" w:hanging="1080"/>
      </w:pPr>
      <w:rPr>
        <w:rFonts w:hint="default"/>
        <w:b w:val="0"/>
      </w:rPr>
    </w:lvl>
    <w:lvl w:ilvl="4">
      <w:start w:val="1"/>
      <w:numFmt w:val="decimal"/>
      <w:isLgl/>
      <w:lvlText w:val="%1.%2.%3.%4.%5"/>
      <w:lvlJc w:val="left"/>
      <w:pPr>
        <w:ind w:left="1789" w:hanging="1080"/>
      </w:pPr>
      <w:rPr>
        <w:rFonts w:hint="default"/>
        <w:b w:val="0"/>
      </w:rPr>
    </w:lvl>
    <w:lvl w:ilvl="5">
      <w:start w:val="1"/>
      <w:numFmt w:val="decimal"/>
      <w:isLgl/>
      <w:lvlText w:val="%1.%2.%3.%4.%5.%6"/>
      <w:lvlJc w:val="left"/>
      <w:pPr>
        <w:ind w:left="2149" w:hanging="1440"/>
      </w:pPr>
      <w:rPr>
        <w:rFonts w:hint="default"/>
        <w:b w:val="0"/>
      </w:rPr>
    </w:lvl>
    <w:lvl w:ilvl="6">
      <w:start w:val="1"/>
      <w:numFmt w:val="decimal"/>
      <w:isLgl/>
      <w:lvlText w:val="%1.%2.%3.%4.%5.%6.%7"/>
      <w:lvlJc w:val="left"/>
      <w:pPr>
        <w:ind w:left="2149" w:hanging="1440"/>
      </w:pPr>
      <w:rPr>
        <w:rFonts w:hint="default"/>
        <w:b w:val="0"/>
      </w:rPr>
    </w:lvl>
    <w:lvl w:ilvl="7">
      <w:start w:val="1"/>
      <w:numFmt w:val="decimal"/>
      <w:isLgl/>
      <w:lvlText w:val="%1.%2.%3.%4.%5.%6.%7.%8"/>
      <w:lvlJc w:val="left"/>
      <w:pPr>
        <w:ind w:left="2509" w:hanging="1800"/>
      </w:pPr>
      <w:rPr>
        <w:rFonts w:hint="default"/>
        <w:b w:val="0"/>
      </w:rPr>
    </w:lvl>
    <w:lvl w:ilvl="8">
      <w:start w:val="1"/>
      <w:numFmt w:val="decimal"/>
      <w:isLgl/>
      <w:lvlText w:val="%1.%2.%3.%4.%5.%6.%7.%8.%9"/>
      <w:lvlJc w:val="left"/>
      <w:pPr>
        <w:ind w:left="2869" w:hanging="2160"/>
      </w:pPr>
      <w:rPr>
        <w:rFonts w:hint="default"/>
        <w:b w:val="0"/>
      </w:rPr>
    </w:lvl>
  </w:abstractNum>
  <w:abstractNum w:abstractNumId="74">
    <w:nsid w:val="53B223E0"/>
    <w:multiLevelType w:val="hybridMultilevel"/>
    <w:tmpl w:val="91F25C84"/>
    <w:lvl w:ilvl="0" w:tplc="DA78B530">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75">
    <w:nsid w:val="53C9028B"/>
    <w:multiLevelType w:val="hybridMultilevel"/>
    <w:tmpl w:val="1DEE881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6">
    <w:nsid w:val="54DD67FB"/>
    <w:multiLevelType w:val="hybridMultilevel"/>
    <w:tmpl w:val="9EC0B09E"/>
    <w:lvl w:ilvl="0" w:tplc="DDC0A0C8">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77">
    <w:nsid w:val="54E92E8D"/>
    <w:multiLevelType w:val="multilevel"/>
    <w:tmpl w:val="4E70B364"/>
    <w:lvl w:ilvl="0">
      <w:start w:val="1"/>
      <w:numFmt w:val="upperRoman"/>
      <w:lvlText w:val="%1."/>
      <w:lvlJc w:val="right"/>
      <w:pPr>
        <w:ind w:left="1429" w:hanging="720"/>
      </w:pPr>
      <w:rPr>
        <w:rFonts w:hint="default"/>
        <w:b/>
        <w:strike w:val="0"/>
        <w:color w:val="auto"/>
        <w:u w:val="none"/>
      </w:rPr>
    </w:lvl>
    <w:lvl w:ilvl="1">
      <w:start w:val="1"/>
      <w:numFmt w:val="decimal"/>
      <w:isLgl/>
      <w:lvlText w:val="%1.%2"/>
      <w:lvlJc w:val="left"/>
      <w:pPr>
        <w:ind w:left="1696" w:hanging="420"/>
      </w:pPr>
      <w:rPr>
        <w:rFonts w:ascii="Arial" w:hAnsi="Arial" w:cs="Arial" w:hint="default"/>
        <w:b/>
        <w:color w:val="auto"/>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8">
    <w:nsid w:val="561410AD"/>
    <w:multiLevelType w:val="multilevel"/>
    <w:tmpl w:val="9738D5B6"/>
    <w:lvl w:ilvl="0">
      <w:start w:val="1"/>
      <w:numFmt w:val="decimal"/>
      <w:lvlText w:val="%1."/>
      <w:lvlJc w:val="left"/>
      <w:pPr>
        <w:ind w:left="390" w:hanging="390"/>
      </w:pPr>
      <w:rPr>
        <w:rFonts w:hint="default"/>
      </w:rPr>
    </w:lvl>
    <w:lvl w:ilvl="1">
      <w:start w:val="1"/>
      <w:numFmt w:val="decimal"/>
      <w:lvlText w:val="%1.%2."/>
      <w:lvlJc w:val="left"/>
      <w:pPr>
        <w:ind w:left="2989" w:hanging="720"/>
      </w:pPr>
      <w:rPr>
        <w:rFonts w:hint="default"/>
        <w:b/>
      </w:rPr>
    </w:lvl>
    <w:lvl w:ilvl="2">
      <w:start w:val="1"/>
      <w:numFmt w:val="decimal"/>
      <w:lvlText w:val="%1.%2.%3."/>
      <w:lvlJc w:val="left"/>
      <w:pPr>
        <w:ind w:left="5258" w:hanging="720"/>
      </w:pPr>
      <w:rPr>
        <w:rFonts w:hint="default"/>
      </w:rPr>
    </w:lvl>
    <w:lvl w:ilvl="3">
      <w:start w:val="1"/>
      <w:numFmt w:val="decimal"/>
      <w:lvlText w:val="%1.%2.%3.%4."/>
      <w:lvlJc w:val="left"/>
      <w:pPr>
        <w:ind w:left="7887" w:hanging="1080"/>
      </w:pPr>
      <w:rPr>
        <w:rFonts w:hint="default"/>
      </w:rPr>
    </w:lvl>
    <w:lvl w:ilvl="4">
      <w:start w:val="1"/>
      <w:numFmt w:val="decimal"/>
      <w:lvlText w:val="%1.%2.%3.%4.%5."/>
      <w:lvlJc w:val="left"/>
      <w:pPr>
        <w:ind w:left="10156" w:hanging="1080"/>
      </w:pPr>
      <w:rPr>
        <w:rFonts w:hint="default"/>
      </w:rPr>
    </w:lvl>
    <w:lvl w:ilvl="5">
      <w:start w:val="1"/>
      <w:numFmt w:val="decimal"/>
      <w:lvlText w:val="%1.%2.%3.%4.%5.%6."/>
      <w:lvlJc w:val="left"/>
      <w:pPr>
        <w:ind w:left="12785" w:hanging="1440"/>
      </w:pPr>
      <w:rPr>
        <w:rFonts w:hint="default"/>
      </w:rPr>
    </w:lvl>
    <w:lvl w:ilvl="6">
      <w:start w:val="1"/>
      <w:numFmt w:val="decimal"/>
      <w:lvlText w:val="%1.%2.%3.%4.%5.%6.%7."/>
      <w:lvlJc w:val="left"/>
      <w:pPr>
        <w:ind w:left="15054" w:hanging="1440"/>
      </w:pPr>
      <w:rPr>
        <w:rFonts w:hint="default"/>
      </w:rPr>
    </w:lvl>
    <w:lvl w:ilvl="7">
      <w:start w:val="1"/>
      <w:numFmt w:val="decimal"/>
      <w:lvlText w:val="%1.%2.%3.%4.%5.%6.%7.%8."/>
      <w:lvlJc w:val="left"/>
      <w:pPr>
        <w:ind w:left="17683" w:hanging="1800"/>
      </w:pPr>
      <w:rPr>
        <w:rFonts w:hint="default"/>
      </w:rPr>
    </w:lvl>
    <w:lvl w:ilvl="8">
      <w:start w:val="1"/>
      <w:numFmt w:val="decimal"/>
      <w:lvlText w:val="%1.%2.%3.%4.%5.%6.%7.%8.%9."/>
      <w:lvlJc w:val="left"/>
      <w:pPr>
        <w:ind w:left="20312" w:hanging="2160"/>
      </w:pPr>
      <w:rPr>
        <w:rFonts w:hint="default"/>
      </w:rPr>
    </w:lvl>
  </w:abstractNum>
  <w:abstractNum w:abstractNumId="79">
    <w:nsid w:val="567B7CE5"/>
    <w:multiLevelType w:val="hybridMultilevel"/>
    <w:tmpl w:val="7546A24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0">
    <w:nsid w:val="57773A48"/>
    <w:multiLevelType w:val="multilevel"/>
    <w:tmpl w:val="9796CA3C"/>
    <w:lvl w:ilvl="0">
      <w:start w:val="1"/>
      <w:numFmt w:val="upperRoman"/>
      <w:lvlText w:val="%1."/>
      <w:lvlJc w:val="right"/>
      <w:pPr>
        <w:ind w:left="1429" w:hanging="720"/>
      </w:pPr>
      <w:rPr>
        <w:rFonts w:hint="default"/>
        <w:b/>
        <w:strike w:val="0"/>
        <w:color w:val="auto"/>
        <w:u w:val="none"/>
      </w:rPr>
    </w:lvl>
    <w:lvl w:ilvl="1">
      <w:start w:val="1"/>
      <w:numFmt w:val="decimal"/>
      <w:isLgl/>
      <w:lvlText w:val="%1.%2"/>
      <w:lvlJc w:val="left"/>
      <w:pPr>
        <w:ind w:left="2121" w:hanging="420"/>
      </w:pPr>
      <w:rPr>
        <w:rFonts w:ascii="Arial Black" w:hAnsi="Arial Black" w:hint="default"/>
        <w:b/>
        <w:color w:val="auto"/>
        <w:sz w:val="22"/>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1">
    <w:nsid w:val="5AD44660"/>
    <w:multiLevelType w:val="multilevel"/>
    <w:tmpl w:val="8A08DFE2"/>
    <w:lvl w:ilvl="0">
      <w:start w:val="2"/>
      <w:numFmt w:val="decimal"/>
      <w:lvlText w:val="%1."/>
      <w:lvlJc w:val="left"/>
      <w:pPr>
        <w:ind w:left="390" w:hanging="390"/>
      </w:pPr>
    </w:lvl>
    <w:lvl w:ilvl="1">
      <w:start w:val="1"/>
      <w:numFmt w:val="decimal"/>
      <w:lvlText w:val="%1.%2."/>
      <w:lvlJc w:val="left"/>
      <w:pPr>
        <w:ind w:left="2160" w:hanging="720"/>
      </w:pPr>
      <w:rPr>
        <w:b/>
      </w:r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82">
    <w:nsid w:val="5C6D1612"/>
    <w:multiLevelType w:val="hybridMultilevel"/>
    <w:tmpl w:val="FA16AD64"/>
    <w:lvl w:ilvl="0" w:tplc="457C379E">
      <w:start w:val="45"/>
      <w:numFmt w:val="decimal"/>
      <w:lvlText w:val="%1"/>
      <w:lvlJc w:val="left"/>
      <w:pPr>
        <w:ind w:left="4614" w:hanging="360"/>
      </w:pPr>
      <w:rPr>
        <w:rFonts w:hint="default"/>
      </w:rPr>
    </w:lvl>
    <w:lvl w:ilvl="1" w:tplc="280A0019" w:tentative="1">
      <w:start w:val="1"/>
      <w:numFmt w:val="lowerLetter"/>
      <w:lvlText w:val="%2."/>
      <w:lvlJc w:val="left"/>
      <w:pPr>
        <w:ind w:left="5334" w:hanging="360"/>
      </w:pPr>
    </w:lvl>
    <w:lvl w:ilvl="2" w:tplc="280A001B" w:tentative="1">
      <w:start w:val="1"/>
      <w:numFmt w:val="lowerRoman"/>
      <w:lvlText w:val="%3."/>
      <w:lvlJc w:val="right"/>
      <w:pPr>
        <w:ind w:left="6054" w:hanging="180"/>
      </w:pPr>
    </w:lvl>
    <w:lvl w:ilvl="3" w:tplc="280A000F" w:tentative="1">
      <w:start w:val="1"/>
      <w:numFmt w:val="decimal"/>
      <w:lvlText w:val="%4."/>
      <w:lvlJc w:val="left"/>
      <w:pPr>
        <w:ind w:left="6774" w:hanging="360"/>
      </w:pPr>
    </w:lvl>
    <w:lvl w:ilvl="4" w:tplc="280A0019" w:tentative="1">
      <w:start w:val="1"/>
      <w:numFmt w:val="lowerLetter"/>
      <w:lvlText w:val="%5."/>
      <w:lvlJc w:val="left"/>
      <w:pPr>
        <w:ind w:left="7494" w:hanging="360"/>
      </w:pPr>
    </w:lvl>
    <w:lvl w:ilvl="5" w:tplc="280A001B" w:tentative="1">
      <w:start w:val="1"/>
      <w:numFmt w:val="lowerRoman"/>
      <w:lvlText w:val="%6."/>
      <w:lvlJc w:val="right"/>
      <w:pPr>
        <w:ind w:left="8214" w:hanging="180"/>
      </w:pPr>
    </w:lvl>
    <w:lvl w:ilvl="6" w:tplc="280A000F" w:tentative="1">
      <w:start w:val="1"/>
      <w:numFmt w:val="decimal"/>
      <w:lvlText w:val="%7."/>
      <w:lvlJc w:val="left"/>
      <w:pPr>
        <w:ind w:left="8934" w:hanging="360"/>
      </w:pPr>
    </w:lvl>
    <w:lvl w:ilvl="7" w:tplc="280A0019" w:tentative="1">
      <w:start w:val="1"/>
      <w:numFmt w:val="lowerLetter"/>
      <w:lvlText w:val="%8."/>
      <w:lvlJc w:val="left"/>
      <w:pPr>
        <w:ind w:left="9654" w:hanging="360"/>
      </w:pPr>
    </w:lvl>
    <w:lvl w:ilvl="8" w:tplc="280A001B" w:tentative="1">
      <w:start w:val="1"/>
      <w:numFmt w:val="lowerRoman"/>
      <w:lvlText w:val="%9."/>
      <w:lvlJc w:val="right"/>
      <w:pPr>
        <w:ind w:left="10374" w:hanging="180"/>
      </w:pPr>
    </w:lvl>
  </w:abstractNum>
  <w:abstractNum w:abstractNumId="83">
    <w:nsid w:val="5E6A4954"/>
    <w:multiLevelType w:val="hybridMultilevel"/>
    <w:tmpl w:val="D9B4494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84">
    <w:nsid w:val="5EBA51B7"/>
    <w:multiLevelType w:val="hybridMultilevel"/>
    <w:tmpl w:val="3332926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nsid w:val="5F4D658D"/>
    <w:multiLevelType w:val="hybridMultilevel"/>
    <w:tmpl w:val="37368BEC"/>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6">
    <w:nsid w:val="605C7B8A"/>
    <w:multiLevelType w:val="hybridMultilevel"/>
    <w:tmpl w:val="57FE0BA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7">
    <w:nsid w:val="62D31515"/>
    <w:multiLevelType w:val="hybridMultilevel"/>
    <w:tmpl w:val="EBC44854"/>
    <w:lvl w:ilvl="0" w:tplc="280A000B">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8">
    <w:nsid w:val="63613C6D"/>
    <w:multiLevelType w:val="hybridMultilevel"/>
    <w:tmpl w:val="E4AC49B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9">
    <w:nsid w:val="648D3170"/>
    <w:multiLevelType w:val="hybridMultilevel"/>
    <w:tmpl w:val="B6E4B7C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0">
    <w:nsid w:val="665D3B4C"/>
    <w:multiLevelType w:val="hybridMultilevel"/>
    <w:tmpl w:val="03BA4E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1">
    <w:nsid w:val="66812D6B"/>
    <w:multiLevelType w:val="hybridMultilevel"/>
    <w:tmpl w:val="23640EDA"/>
    <w:lvl w:ilvl="0" w:tplc="1CEE3C68">
      <w:start w:val="1"/>
      <w:numFmt w:val="decimal"/>
      <w:lvlText w:val="%1)"/>
      <w:lvlJc w:val="left"/>
      <w:pPr>
        <w:ind w:left="720" w:hanging="360"/>
      </w:pPr>
      <w:rPr>
        <w:b/>
        <w:sz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2">
    <w:nsid w:val="66AA4E60"/>
    <w:multiLevelType w:val="hybridMultilevel"/>
    <w:tmpl w:val="19089DEC"/>
    <w:lvl w:ilvl="0" w:tplc="280A0001">
      <w:start w:val="1"/>
      <w:numFmt w:val="bullet"/>
      <w:lvlText w:val=""/>
      <w:lvlJc w:val="left"/>
      <w:pPr>
        <w:ind w:left="2563" w:hanging="360"/>
      </w:pPr>
      <w:rPr>
        <w:rFonts w:ascii="Symbol" w:hAnsi="Symbol"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93">
    <w:nsid w:val="66D00C5E"/>
    <w:multiLevelType w:val="hybridMultilevel"/>
    <w:tmpl w:val="EB3887A4"/>
    <w:lvl w:ilvl="0" w:tplc="701695F8">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94">
    <w:nsid w:val="67B96B58"/>
    <w:multiLevelType w:val="hybridMultilevel"/>
    <w:tmpl w:val="B43840E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5">
    <w:nsid w:val="67DE71F6"/>
    <w:multiLevelType w:val="hybridMultilevel"/>
    <w:tmpl w:val="D71C01C6"/>
    <w:lvl w:ilvl="0" w:tplc="280A000D">
      <w:start w:val="1"/>
      <w:numFmt w:val="bullet"/>
      <w:lvlText w:val=""/>
      <w:lvlJc w:val="left"/>
      <w:pPr>
        <w:ind w:left="1440" w:hanging="360"/>
      </w:pPr>
      <w:rPr>
        <w:rFonts w:ascii="Wingdings" w:hAnsi="Wingdings" w:hint="default"/>
      </w:rPr>
    </w:lvl>
    <w:lvl w:ilvl="1" w:tplc="7062CA62">
      <w:numFmt w:val="bullet"/>
      <w:lvlText w:val="-"/>
      <w:lvlJc w:val="left"/>
      <w:pPr>
        <w:ind w:left="2160" w:hanging="360"/>
      </w:pPr>
      <w:rPr>
        <w:rFonts w:ascii="Arial" w:eastAsiaTheme="minorHAnsi" w:hAnsi="Arial" w:cs="Arial" w:hint="default"/>
      </w:r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6">
    <w:nsid w:val="67F901AF"/>
    <w:multiLevelType w:val="hybridMultilevel"/>
    <w:tmpl w:val="BDF60F3E"/>
    <w:lvl w:ilvl="0" w:tplc="A50C6C36">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97">
    <w:nsid w:val="680976F2"/>
    <w:multiLevelType w:val="multilevel"/>
    <w:tmpl w:val="0F5CBB22"/>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8">
    <w:nsid w:val="69D55E2D"/>
    <w:multiLevelType w:val="multilevel"/>
    <w:tmpl w:val="5FEE8F6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eastAsiaTheme="majorEastAsia" w:hint="default"/>
        <w:b/>
        <w:sz w:val="24"/>
      </w:rPr>
    </w:lvl>
    <w:lvl w:ilvl="2">
      <w:start w:val="1"/>
      <w:numFmt w:val="decimal"/>
      <w:isLgl/>
      <w:lvlText w:val="%1.%2.%3."/>
      <w:lvlJc w:val="left"/>
      <w:pPr>
        <w:ind w:left="1800" w:hanging="1080"/>
      </w:pPr>
      <w:rPr>
        <w:rFonts w:eastAsiaTheme="majorEastAsia" w:hint="default"/>
        <w:b/>
        <w:sz w:val="24"/>
      </w:rPr>
    </w:lvl>
    <w:lvl w:ilvl="3">
      <w:start w:val="1"/>
      <w:numFmt w:val="decimal"/>
      <w:isLgl/>
      <w:lvlText w:val="%1.%2.%3.%4."/>
      <w:lvlJc w:val="left"/>
      <w:pPr>
        <w:ind w:left="1800" w:hanging="1080"/>
      </w:pPr>
      <w:rPr>
        <w:rFonts w:eastAsiaTheme="majorEastAsia" w:hint="default"/>
        <w:b/>
        <w:sz w:val="24"/>
      </w:rPr>
    </w:lvl>
    <w:lvl w:ilvl="4">
      <w:start w:val="1"/>
      <w:numFmt w:val="decimal"/>
      <w:isLgl/>
      <w:lvlText w:val="%1.%2.%3.%4.%5."/>
      <w:lvlJc w:val="left"/>
      <w:pPr>
        <w:ind w:left="2160" w:hanging="1440"/>
      </w:pPr>
      <w:rPr>
        <w:rFonts w:eastAsiaTheme="majorEastAsia" w:hint="default"/>
        <w:b/>
        <w:sz w:val="24"/>
      </w:rPr>
    </w:lvl>
    <w:lvl w:ilvl="5">
      <w:start w:val="1"/>
      <w:numFmt w:val="decimal"/>
      <w:isLgl/>
      <w:lvlText w:val="%1.%2.%3.%4.%5.%6."/>
      <w:lvlJc w:val="left"/>
      <w:pPr>
        <w:ind w:left="2520" w:hanging="1800"/>
      </w:pPr>
      <w:rPr>
        <w:rFonts w:eastAsiaTheme="majorEastAsia" w:hint="default"/>
        <w:b/>
        <w:sz w:val="24"/>
      </w:rPr>
    </w:lvl>
    <w:lvl w:ilvl="6">
      <w:start w:val="1"/>
      <w:numFmt w:val="decimal"/>
      <w:isLgl/>
      <w:lvlText w:val="%1.%2.%3.%4.%5.%6.%7."/>
      <w:lvlJc w:val="left"/>
      <w:pPr>
        <w:ind w:left="2520" w:hanging="1800"/>
      </w:pPr>
      <w:rPr>
        <w:rFonts w:eastAsiaTheme="majorEastAsia" w:hint="default"/>
        <w:b/>
        <w:sz w:val="24"/>
      </w:rPr>
    </w:lvl>
    <w:lvl w:ilvl="7">
      <w:start w:val="1"/>
      <w:numFmt w:val="decimal"/>
      <w:isLgl/>
      <w:lvlText w:val="%1.%2.%3.%4.%5.%6.%7.%8."/>
      <w:lvlJc w:val="left"/>
      <w:pPr>
        <w:ind w:left="2880" w:hanging="2160"/>
      </w:pPr>
      <w:rPr>
        <w:rFonts w:eastAsiaTheme="majorEastAsia" w:hint="default"/>
        <w:b/>
        <w:sz w:val="24"/>
      </w:rPr>
    </w:lvl>
    <w:lvl w:ilvl="8">
      <w:start w:val="1"/>
      <w:numFmt w:val="decimal"/>
      <w:isLgl/>
      <w:lvlText w:val="%1.%2.%3.%4.%5.%6.%7.%8.%9."/>
      <w:lvlJc w:val="left"/>
      <w:pPr>
        <w:ind w:left="3240" w:hanging="2520"/>
      </w:pPr>
      <w:rPr>
        <w:rFonts w:eastAsiaTheme="majorEastAsia" w:hint="default"/>
        <w:b/>
        <w:sz w:val="24"/>
      </w:rPr>
    </w:lvl>
  </w:abstractNum>
  <w:abstractNum w:abstractNumId="99">
    <w:nsid w:val="6A0F1D70"/>
    <w:multiLevelType w:val="multilevel"/>
    <w:tmpl w:val="40206054"/>
    <w:lvl w:ilvl="0">
      <w:start w:val="1"/>
      <w:numFmt w:val="decimal"/>
      <w:lvlText w:val="%1."/>
      <w:lvlJc w:val="left"/>
      <w:pPr>
        <w:ind w:left="390" w:hanging="390"/>
      </w:pPr>
      <w:rPr>
        <w:b w:val="0"/>
      </w:rPr>
    </w:lvl>
    <w:lvl w:ilvl="1">
      <w:start w:val="1"/>
      <w:numFmt w:val="decimal"/>
      <w:lvlText w:val="%1.%2."/>
      <w:lvlJc w:val="left"/>
      <w:pPr>
        <w:ind w:left="720" w:hanging="720"/>
      </w:pPr>
      <w:rPr>
        <w:b/>
      </w:rPr>
    </w:lvl>
    <w:lvl w:ilvl="2">
      <w:start w:val="1"/>
      <w:numFmt w:val="decimal"/>
      <w:lvlText w:val="%1.%2.%3."/>
      <w:lvlJc w:val="left"/>
      <w:pPr>
        <w:ind w:left="720" w:hanging="720"/>
      </w:pPr>
      <w:rPr>
        <w:b w:val="0"/>
      </w:rPr>
    </w:lvl>
    <w:lvl w:ilvl="3">
      <w:start w:val="1"/>
      <w:numFmt w:val="decimal"/>
      <w:lvlText w:val="%1.%2.%3.%4."/>
      <w:lvlJc w:val="left"/>
      <w:pPr>
        <w:ind w:left="1080" w:hanging="1080"/>
      </w:pPr>
      <w:rPr>
        <w:b w:val="0"/>
      </w:rPr>
    </w:lvl>
    <w:lvl w:ilvl="4">
      <w:start w:val="1"/>
      <w:numFmt w:val="decimal"/>
      <w:lvlText w:val="%1.%2.%3.%4.%5."/>
      <w:lvlJc w:val="left"/>
      <w:pPr>
        <w:ind w:left="1080" w:hanging="1080"/>
      </w:pPr>
      <w:rPr>
        <w:b w:val="0"/>
      </w:rPr>
    </w:lvl>
    <w:lvl w:ilvl="5">
      <w:start w:val="1"/>
      <w:numFmt w:val="decimal"/>
      <w:lvlText w:val="%1.%2.%3.%4.%5.%6."/>
      <w:lvlJc w:val="left"/>
      <w:pPr>
        <w:ind w:left="1440" w:hanging="1440"/>
      </w:pPr>
      <w:rPr>
        <w:b w:val="0"/>
      </w:rPr>
    </w:lvl>
    <w:lvl w:ilvl="6">
      <w:start w:val="1"/>
      <w:numFmt w:val="decimal"/>
      <w:lvlText w:val="%1.%2.%3.%4.%5.%6.%7."/>
      <w:lvlJc w:val="left"/>
      <w:pPr>
        <w:ind w:left="1440" w:hanging="1440"/>
      </w:pPr>
      <w:rPr>
        <w:b w:val="0"/>
      </w:rPr>
    </w:lvl>
    <w:lvl w:ilvl="7">
      <w:start w:val="1"/>
      <w:numFmt w:val="decimal"/>
      <w:lvlText w:val="%1.%2.%3.%4.%5.%6.%7.%8."/>
      <w:lvlJc w:val="left"/>
      <w:pPr>
        <w:ind w:left="1800" w:hanging="1800"/>
      </w:pPr>
      <w:rPr>
        <w:b w:val="0"/>
      </w:rPr>
    </w:lvl>
    <w:lvl w:ilvl="8">
      <w:start w:val="1"/>
      <w:numFmt w:val="decimal"/>
      <w:lvlText w:val="%1.%2.%3.%4.%5.%6.%7.%8.%9."/>
      <w:lvlJc w:val="left"/>
      <w:pPr>
        <w:ind w:left="2160" w:hanging="2160"/>
      </w:pPr>
      <w:rPr>
        <w:b w:val="0"/>
      </w:rPr>
    </w:lvl>
  </w:abstractNum>
  <w:abstractNum w:abstractNumId="100">
    <w:nsid w:val="6A446F1A"/>
    <w:multiLevelType w:val="hybridMultilevel"/>
    <w:tmpl w:val="F962EF5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1">
    <w:nsid w:val="6ADA74E8"/>
    <w:multiLevelType w:val="hybridMultilevel"/>
    <w:tmpl w:val="76D415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2">
    <w:nsid w:val="6ADB1986"/>
    <w:multiLevelType w:val="hybridMultilevel"/>
    <w:tmpl w:val="98DEE15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3">
    <w:nsid w:val="6BEF07D2"/>
    <w:multiLevelType w:val="multilevel"/>
    <w:tmpl w:val="BF549F2A"/>
    <w:lvl w:ilvl="0">
      <w:start w:val="1"/>
      <w:numFmt w:val="decimal"/>
      <w:lvlText w:val="%1"/>
      <w:lvlJc w:val="left"/>
      <w:pPr>
        <w:ind w:left="375" w:hanging="375"/>
      </w:pPr>
      <w:rPr>
        <w:rFonts w:ascii="Arial Black" w:hAnsi="Arial Black" w:cs="Calibri" w:hint="default"/>
      </w:rPr>
    </w:lvl>
    <w:lvl w:ilvl="1">
      <w:start w:val="2"/>
      <w:numFmt w:val="decimal"/>
      <w:lvlText w:val="%1.%2"/>
      <w:lvlJc w:val="left"/>
      <w:pPr>
        <w:ind w:left="2496" w:hanging="375"/>
      </w:pPr>
      <w:rPr>
        <w:rFonts w:ascii="Arial" w:hAnsi="Arial" w:cs="Arial" w:hint="default"/>
        <w:b/>
      </w:rPr>
    </w:lvl>
    <w:lvl w:ilvl="2">
      <w:start w:val="1"/>
      <w:numFmt w:val="decimal"/>
      <w:lvlText w:val="%1.%2.%3"/>
      <w:lvlJc w:val="left"/>
      <w:pPr>
        <w:ind w:left="4962" w:hanging="720"/>
      </w:pPr>
      <w:rPr>
        <w:rFonts w:ascii="Arial Black" w:hAnsi="Arial Black" w:cs="Calibri" w:hint="default"/>
      </w:rPr>
    </w:lvl>
    <w:lvl w:ilvl="3">
      <w:start w:val="1"/>
      <w:numFmt w:val="decimal"/>
      <w:lvlText w:val="%1.%2.%3.%4"/>
      <w:lvlJc w:val="left"/>
      <w:pPr>
        <w:ind w:left="7083" w:hanging="720"/>
      </w:pPr>
      <w:rPr>
        <w:rFonts w:ascii="Arial Black" w:hAnsi="Arial Black" w:cs="Calibri" w:hint="default"/>
      </w:rPr>
    </w:lvl>
    <w:lvl w:ilvl="4">
      <w:start w:val="1"/>
      <w:numFmt w:val="decimal"/>
      <w:lvlText w:val="%1.%2.%3.%4.%5"/>
      <w:lvlJc w:val="left"/>
      <w:pPr>
        <w:ind w:left="9564" w:hanging="1080"/>
      </w:pPr>
      <w:rPr>
        <w:rFonts w:ascii="Arial Black" w:hAnsi="Arial Black" w:cs="Calibri" w:hint="default"/>
      </w:rPr>
    </w:lvl>
    <w:lvl w:ilvl="5">
      <w:start w:val="1"/>
      <w:numFmt w:val="decimal"/>
      <w:lvlText w:val="%1.%2.%3.%4.%5.%6"/>
      <w:lvlJc w:val="left"/>
      <w:pPr>
        <w:ind w:left="11685" w:hanging="1080"/>
      </w:pPr>
      <w:rPr>
        <w:rFonts w:ascii="Arial Black" w:hAnsi="Arial Black" w:cs="Calibri" w:hint="default"/>
      </w:rPr>
    </w:lvl>
    <w:lvl w:ilvl="6">
      <w:start w:val="1"/>
      <w:numFmt w:val="decimal"/>
      <w:lvlText w:val="%1.%2.%3.%4.%5.%6.%7"/>
      <w:lvlJc w:val="left"/>
      <w:pPr>
        <w:ind w:left="14166" w:hanging="1440"/>
      </w:pPr>
      <w:rPr>
        <w:rFonts w:ascii="Arial Black" w:hAnsi="Arial Black" w:cs="Calibri" w:hint="default"/>
      </w:rPr>
    </w:lvl>
    <w:lvl w:ilvl="7">
      <w:start w:val="1"/>
      <w:numFmt w:val="decimal"/>
      <w:lvlText w:val="%1.%2.%3.%4.%5.%6.%7.%8"/>
      <w:lvlJc w:val="left"/>
      <w:pPr>
        <w:ind w:left="16287" w:hanging="1440"/>
      </w:pPr>
      <w:rPr>
        <w:rFonts w:ascii="Arial Black" w:hAnsi="Arial Black" w:cs="Calibri" w:hint="default"/>
      </w:rPr>
    </w:lvl>
    <w:lvl w:ilvl="8">
      <w:start w:val="1"/>
      <w:numFmt w:val="decimal"/>
      <w:lvlText w:val="%1.%2.%3.%4.%5.%6.%7.%8.%9"/>
      <w:lvlJc w:val="left"/>
      <w:pPr>
        <w:ind w:left="18768" w:hanging="1800"/>
      </w:pPr>
      <w:rPr>
        <w:rFonts w:ascii="Arial Black" w:hAnsi="Arial Black" w:cs="Calibri" w:hint="default"/>
      </w:rPr>
    </w:lvl>
  </w:abstractNum>
  <w:abstractNum w:abstractNumId="104">
    <w:nsid w:val="6CDB6EC5"/>
    <w:multiLevelType w:val="hybridMultilevel"/>
    <w:tmpl w:val="AE4E71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nsid w:val="6D2F029E"/>
    <w:multiLevelType w:val="multilevel"/>
    <w:tmpl w:val="9EC8DA7E"/>
    <w:lvl w:ilvl="0">
      <w:start w:val="1"/>
      <w:numFmt w:val="decimal"/>
      <w:lvlText w:val="%1."/>
      <w:lvlJc w:val="left"/>
      <w:pPr>
        <w:ind w:left="390" w:hanging="390"/>
      </w:pPr>
      <w:rPr>
        <w:b w:val="0"/>
      </w:rPr>
    </w:lvl>
    <w:lvl w:ilvl="1">
      <w:start w:val="1"/>
      <w:numFmt w:val="decimal"/>
      <w:lvlText w:val="%1.%2."/>
      <w:lvlJc w:val="left"/>
      <w:pPr>
        <w:ind w:left="720" w:hanging="720"/>
      </w:pPr>
      <w:rPr>
        <w:b/>
      </w:rPr>
    </w:lvl>
    <w:lvl w:ilvl="2">
      <w:start w:val="1"/>
      <w:numFmt w:val="decimal"/>
      <w:lvlText w:val="%1.%2.%3."/>
      <w:lvlJc w:val="left"/>
      <w:pPr>
        <w:ind w:left="720" w:hanging="720"/>
      </w:pPr>
      <w:rPr>
        <w:b w:val="0"/>
      </w:rPr>
    </w:lvl>
    <w:lvl w:ilvl="3">
      <w:start w:val="1"/>
      <w:numFmt w:val="decimal"/>
      <w:lvlText w:val="%1.%2.%3.%4."/>
      <w:lvlJc w:val="left"/>
      <w:pPr>
        <w:ind w:left="1080" w:hanging="1080"/>
      </w:pPr>
      <w:rPr>
        <w:b w:val="0"/>
      </w:rPr>
    </w:lvl>
    <w:lvl w:ilvl="4">
      <w:start w:val="1"/>
      <w:numFmt w:val="decimal"/>
      <w:lvlText w:val="%1.%2.%3.%4.%5."/>
      <w:lvlJc w:val="left"/>
      <w:pPr>
        <w:ind w:left="1080" w:hanging="1080"/>
      </w:pPr>
      <w:rPr>
        <w:b w:val="0"/>
      </w:rPr>
    </w:lvl>
    <w:lvl w:ilvl="5">
      <w:start w:val="1"/>
      <w:numFmt w:val="decimal"/>
      <w:lvlText w:val="%1.%2.%3.%4.%5.%6."/>
      <w:lvlJc w:val="left"/>
      <w:pPr>
        <w:ind w:left="1440" w:hanging="1440"/>
      </w:pPr>
      <w:rPr>
        <w:b w:val="0"/>
      </w:rPr>
    </w:lvl>
    <w:lvl w:ilvl="6">
      <w:start w:val="1"/>
      <w:numFmt w:val="decimal"/>
      <w:lvlText w:val="%1.%2.%3.%4.%5.%6.%7."/>
      <w:lvlJc w:val="left"/>
      <w:pPr>
        <w:ind w:left="1440" w:hanging="1440"/>
      </w:pPr>
      <w:rPr>
        <w:b w:val="0"/>
      </w:rPr>
    </w:lvl>
    <w:lvl w:ilvl="7">
      <w:start w:val="1"/>
      <w:numFmt w:val="decimal"/>
      <w:lvlText w:val="%1.%2.%3.%4.%5.%6.%7.%8."/>
      <w:lvlJc w:val="left"/>
      <w:pPr>
        <w:ind w:left="1800" w:hanging="1800"/>
      </w:pPr>
      <w:rPr>
        <w:b w:val="0"/>
      </w:rPr>
    </w:lvl>
    <w:lvl w:ilvl="8">
      <w:start w:val="1"/>
      <w:numFmt w:val="decimal"/>
      <w:lvlText w:val="%1.%2.%3.%4.%5.%6.%7.%8.%9."/>
      <w:lvlJc w:val="left"/>
      <w:pPr>
        <w:ind w:left="2160" w:hanging="2160"/>
      </w:pPr>
      <w:rPr>
        <w:b w:val="0"/>
      </w:rPr>
    </w:lvl>
  </w:abstractNum>
  <w:abstractNum w:abstractNumId="106">
    <w:nsid w:val="6D774BC9"/>
    <w:multiLevelType w:val="hybridMultilevel"/>
    <w:tmpl w:val="3BC43EB6"/>
    <w:lvl w:ilvl="0" w:tplc="280A000B">
      <w:start w:val="1"/>
      <w:numFmt w:val="bullet"/>
      <w:lvlText w:val=""/>
      <w:lvlJc w:val="left"/>
      <w:pPr>
        <w:ind w:left="896" w:hanging="360"/>
      </w:pPr>
      <w:rPr>
        <w:rFonts w:ascii="Wingdings" w:hAnsi="Wingdings" w:hint="default"/>
      </w:rPr>
    </w:lvl>
    <w:lvl w:ilvl="1" w:tplc="280A0003" w:tentative="1">
      <w:start w:val="1"/>
      <w:numFmt w:val="bullet"/>
      <w:lvlText w:val="o"/>
      <w:lvlJc w:val="left"/>
      <w:pPr>
        <w:ind w:left="1616" w:hanging="360"/>
      </w:pPr>
      <w:rPr>
        <w:rFonts w:ascii="Courier New" w:hAnsi="Courier New" w:cs="Courier New" w:hint="default"/>
      </w:rPr>
    </w:lvl>
    <w:lvl w:ilvl="2" w:tplc="280A0005" w:tentative="1">
      <w:start w:val="1"/>
      <w:numFmt w:val="bullet"/>
      <w:lvlText w:val=""/>
      <w:lvlJc w:val="left"/>
      <w:pPr>
        <w:ind w:left="2336" w:hanging="360"/>
      </w:pPr>
      <w:rPr>
        <w:rFonts w:ascii="Wingdings" w:hAnsi="Wingdings" w:hint="default"/>
      </w:rPr>
    </w:lvl>
    <w:lvl w:ilvl="3" w:tplc="280A0001" w:tentative="1">
      <w:start w:val="1"/>
      <w:numFmt w:val="bullet"/>
      <w:lvlText w:val=""/>
      <w:lvlJc w:val="left"/>
      <w:pPr>
        <w:ind w:left="3056" w:hanging="360"/>
      </w:pPr>
      <w:rPr>
        <w:rFonts w:ascii="Symbol" w:hAnsi="Symbol" w:hint="default"/>
      </w:rPr>
    </w:lvl>
    <w:lvl w:ilvl="4" w:tplc="280A0003" w:tentative="1">
      <w:start w:val="1"/>
      <w:numFmt w:val="bullet"/>
      <w:lvlText w:val="o"/>
      <w:lvlJc w:val="left"/>
      <w:pPr>
        <w:ind w:left="3776" w:hanging="360"/>
      </w:pPr>
      <w:rPr>
        <w:rFonts w:ascii="Courier New" w:hAnsi="Courier New" w:cs="Courier New" w:hint="default"/>
      </w:rPr>
    </w:lvl>
    <w:lvl w:ilvl="5" w:tplc="280A0005" w:tentative="1">
      <w:start w:val="1"/>
      <w:numFmt w:val="bullet"/>
      <w:lvlText w:val=""/>
      <w:lvlJc w:val="left"/>
      <w:pPr>
        <w:ind w:left="4496" w:hanging="360"/>
      </w:pPr>
      <w:rPr>
        <w:rFonts w:ascii="Wingdings" w:hAnsi="Wingdings" w:hint="default"/>
      </w:rPr>
    </w:lvl>
    <w:lvl w:ilvl="6" w:tplc="280A0001" w:tentative="1">
      <w:start w:val="1"/>
      <w:numFmt w:val="bullet"/>
      <w:lvlText w:val=""/>
      <w:lvlJc w:val="left"/>
      <w:pPr>
        <w:ind w:left="5216" w:hanging="360"/>
      </w:pPr>
      <w:rPr>
        <w:rFonts w:ascii="Symbol" w:hAnsi="Symbol" w:hint="default"/>
      </w:rPr>
    </w:lvl>
    <w:lvl w:ilvl="7" w:tplc="280A0003" w:tentative="1">
      <w:start w:val="1"/>
      <w:numFmt w:val="bullet"/>
      <w:lvlText w:val="o"/>
      <w:lvlJc w:val="left"/>
      <w:pPr>
        <w:ind w:left="5936" w:hanging="360"/>
      </w:pPr>
      <w:rPr>
        <w:rFonts w:ascii="Courier New" w:hAnsi="Courier New" w:cs="Courier New" w:hint="default"/>
      </w:rPr>
    </w:lvl>
    <w:lvl w:ilvl="8" w:tplc="280A0005" w:tentative="1">
      <w:start w:val="1"/>
      <w:numFmt w:val="bullet"/>
      <w:lvlText w:val=""/>
      <w:lvlJc w:val="left"/>
      <w:pPr>
        <w:ind w:left="6656" w:hanging="360"/>
      </w:pPr>
      <w:rPr>
        <w:rFonts w:ascii="Wingdings" w:hAnsi="Wingdings" w:hint="default"/>
      </w:rPr>
    </w:lvl>
  </w:abstractNum>
  <w:abstractNum w:abstractNumId="107">
    <w:nsid w:val="6E370314"/>
    <w:multiLevelType w:val="hybridMultilevel"/>
    <w:tmpl w:val="DC624F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8">
    <w:nsid w:val="6F3F061E"/>
    <w:multiLevelType w:val="multilevel"/>
    <w:tmpl w:val="A2EA7D58"/>
    <w:lvl w:ilvl="0">
      <w:start w:val="1"/>
      <w:numFmt w:val="decimal"/>
      <w:lvlText w:val="%1."/>
      <w:lvlJc w:val="left"/>
      <w:pPr>
        <w:ind w:left="390" w:hanging="390"/>
      </w:pPr>
      <w:rPr>
        <w:rFonts w:hint="default"/>
        <w:b w:val="0"/>
      </w:rPr>
    </w:lvl>
    <w:lvl w:ilvl="1">
      <w:start w:val="1"/>
      <w:numFmt w:val="decimal"/>
      <w:lvlText w:val="%1.%2."/>
      <w:lvlJc w:val="left"/>
      <w:pPr>
        <w:ind w:left="1996" w:hanging="720"/>
      </w:pPr>
      <w:rPr>
        <w:rFonts w:hint="default"/>
        <w:b w:val="0"/>
      </w:rPr>
    </w:lvl>
    <w:lvl w:ilvl="2">
      <w:start w:val="1"/>
      <w:numFmt w:val="decimal"/>
      <w:lvlText w:val="%1.%2.%3."/>
      <w:lvlJc w:val="left"/>
      <w:pPr>
        <w:ind w:left="3272" w:hanging="720"/>
      </w:pPr>
      <w:rPr>
        <w:rFonts w:hint="default"/>
        <w:b w:val="0"/>
      </w:rPr>
    </w:lvl>
    <w:lvl w:ilvl="3">
      <w:start w:val="1"/>
      <w:numFmt w:val="decimal"/>
      <w:lvlText w:val="%1.%2.%3.%4."/>
      <w:lvlJc w:val="left"/>
      <w:pPr>
        <w:ind w:left="4908" w:hanging="1080"/>
      </w:pPr>
      <w:rPr>
        <w:rFonts w:hint="default"/>
        <w:b w:val="0"/>
      </w:rPr>
    </w:lvl>
    <w:lvl w:ilvl="4">
      <w:start w:val="1"/>
      <w:numFmt w:val="decimal"/>
      <w:lvlText w:val="%1.%2.%3.%4.%5."/>
      <w:lvlJc w:val="left"/>
      <w:pPr>
        <w:ind w:left="6184" w:hanging="1080"/>
      </w:pPr>
      <w:rPr>
        <w:rFonts w:hint="default"/>
        <w:b w:val="0"/>
      </w:rPr>
    </w:lvl>
    <w:lvl w:ilvl="5">
      <w:start w:val="1"/>
      <w:numFmt w:val="decimal"/>
      <w:lvlText w:val="%1.%2.%3.%4.%5.%6."/>
      <w:lvlJc w:val="left"/>
      <w:pPr>
        <w:ind w:left="7820" w:hanging="1440"/>
      </w:pPr>
      <w:rPr>
        <w:rFonts w:hint="default"/>
        <w:b w:val="0"/>
      </w:rPr>
    </w:lvl>
    <w:lvl w:ilvl="6">
      <w:start w:val="1"/>
      <w:numFmt w:val="decimal"/>
      <w:lvlText w:val="%1.%2.%3.%4.%5.%6.%7."/>
      <w:lvlJc w:val="left"/>
      <w:pPr>
        <w:ind w:left="9096" w:hanging="1440"/>
      </w:pPr>
      <w:rPr>
        <w:rFonts w:hint="default"/>
        <w:b w:val="0"/>
      </w:rPr>
    </w:lvl>
    <w:lvl w:ilvl="7">
      <w:start w:val="1"/>
      <w:numFmt w:val="decimal"/>
      <w:lvlText w:val="%1.%2.%3.%4.%5.%6.%7.%8."/>
      <w:lvlJc w:val="left"/>
      <w:pPr>
        <w:ind w:left="10732" w:hanging="1800"/>
      </w:pPr>
      <w:rPr>
        <w:rFonts w:hint="default"/>
        <w:b w:val="0"/>
      </w:rPr>
    </w:lvl>
    <w:lvl w:ilvl="8">
      <w:start w:val="1"/>
      <w:numFmt w:val="decimal"/>
      <w:lvlText w:val="%1.%2.%3.%4.%5.%6.%7.%8.%9."/>
      <w:lvlJc w:val="left"/>
      <w:pPr>
        <w:ind w:left="12368" w:hanging="2160"/>
      </w:pPr>
      <w:rPr>
        <w:rFonts w:hint="default"/>
        <w:b w:val="0"/>
      </w:rPr>
    </w:lvl>
  </w:abstractNum>
  <w:abstractNum w:abstractNumId="109">
    <w:nsid w:val="71632DCF"/>
    <w:multiLevelType w:val="hybridMultilevel"/>
    <w:tmpl w:val="AA088A54"/>
    <w:lvl w:ilvl="0" w:tplc="18A82A28">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110">
    <w:nsid w:val="74750C8B"/>
    <w:multiLevelType w:val="hybridMultilevel"/>
    <w:tmpl w:val="AFD28294"/>
    <w:lvl w:ilvl="0" w:tplc="280A0001">
      <w:start w:val="1"/>
      <w:numFmt w:val="bullet"/>
      <w:lvlText w:val=""/>
      <w:lvlJc w:val="left"/>
      <w:pPr>
        <w:ind w:left="2563" w:hanging="360"/>
      </w:pPr>
      <w:rPr>
        <w:rFonts w:ascii="Symbol" w:hAnsi="Symbol"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111">
    <w:nsid w:val="75087F11"/>
    <w:multiLevelType w:val="hybridMultilevel"/>
    <w:tmpl w:val="00AADBA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2">
    <w:nsid w:val="751506F9"/>
    <w:multiLevelType w:val="multilevel"/>
    <w:tmpl w:val="253AA7F0"/>
    <w:lvl w:ilvl="0">
      <w:start w:val="2"/>
      <w:numFmt w:val="decimal"/>
      <w:lvlText w:val="%1."/>
      <w:lvlJc w:val="left"/>
      <w:pPr>
        <w:ind w:left="390" w:hanging="390"/>
      </w:pPr>
    </w:lvl>
    <w:lvl w:ilvl="1">
      <w:start w:val="1"/>
      <w:numFmt w:val="decimal"/>
      <w:lvlText w:val="%1.%2."/>
      <w:lvlJc w:val="left"/>
      <w:pPr>
        <w:ind w:left="2160" w:hanging="720"/>
      </w:pPr>
      <w:rPr>
        <w:b/>
      </w:r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13">
    <w:nsid w:val="75614B48"/>
    <w:multiLevelType w:val="hybridMultilevel"/>
    <w:tmpl w:val="8946EB78"/>
    <w:lvl w:ilvl="0" w:tplc="280A0001">
      <w:start w:val="1"/>
      <w:numFmt w:val="bullet"/>
      <w:lvlText w:val=""/>
      <w:lvlJc w:val="left"/>
      <w:pPr>
        <w:ind w:left="988" w:hanging="360"/>
      </w:pPr>
      <w:rPr>
        <w:rFonts w:ascii="Symbol" w:hAnsi="Symbol" w:hint="default"/>
      </w:rPr>
    </w:lvl>
    <w:lvl w:ilvl="1" w:tplc="280A0003" w:tentative="1">
      <w:start w:val="1"/>
      <w:numFmt w:val="bullet"/>
      <w:lvlText w:val="o"/>
      <w:lvlJc w:val="left"/>
      <w:pPr>
        <w:ind w:left="1708" w:hanging="360"/>
      </w:pPr>
      <w:rPr>
        <w:rFonts w:ascii="Courier New" w:hAnsi="Courier New" w:cs="Courier New" w:hint="default"/>
      </w:rPr>
    </w:lvl>
    <w:lvl w:ilvl="2" w:tplc="280A0005" w:tentative="1">
      <w:start w:val="1"/>
      <w:numFmt w:val="bullet"/>
      <w:lvlText w:val=""/>
      <w:lvlJc w:val="left"/>
      <w:pPr>
        <w:ind w:left="2428" w:hanging="360"/>
      </w:pPr>
      <w:rPr>
        <w:rFonts w:ascii="Wingdings" w:hAnsi="Wingdings" w:hint="default"/>
      </w:rPr>
    </w:lvl>
    <w:lvl w:ilvl="3" w:tplc="280A0001" w:tentative="1">
      <w:start w:val="1"/>
      <w:numFmt w:val="bullet"/>
      <w:lvlText w:val=""/>
      <w:lvlJc w:val="left"/>
      <w:pPr>
        <w:ind w:left="3148" w:hanging="360"/>
      </w:pPr>
      <w:rPr>
        <w:rFonts w:ascii="Symbol" w:hAnsi="Symbol" w:hint="default"/>
      </w:rPr>
    </w:lvl>
    <w:lvl w:ilvl="4" w:tplc="280A0003" w:tentative="1">
      <w:start w:val="1"/>
      <w:numFmt w:val="bullet"/>
      <w:lvlText w:val="o"/>
      <w:lvlJc w:val="left"/>
      <w:pPr>
        <w:ind w:left="3868" w:hanging="360"/>
      </w:pPr>
      <w:rPr>
        <w:rFonts w:ascii="Courier New" w:hAnsi="Courier New" w:cs="Courier New" w:hint="default"/>
      </w:rPr>
    </w:lvl>
    <w:lvl w:ilvl="5" w:tplc="280A0005" w:tentative="1">
      <w:start w:val="1"/>
      <w:numFmt w:val="bullet"/>
      <w:lvlText w:val=""/>
      <w:lvlJc w:val="left"/>
      <w:pPr>
        <w:ind w:left="4588" w:hanging="360"/>
      </w:pPr>
      <w:rPr>
        <w:rFonts w:ascii="Wingdings" w:hAnsi="Wingdings" w:hint="default"/>
      </w:rPr>
    </w:lvl>
    <w:lvl w:ilvl="6" w:tplc="280A0001" w:tentative="1">
      <w:start w:val="1"/>
      <w:numFmt w:val="bullet"/>
      <w:lvlText w:val=""/>
      <w:lvlJc w:val="left"/>
      <w:pPr>
        <w:ind w:left="5308" w:hanging="360"/>
      </w:pPr>
      <w:rPr>
        <w:rFonts w:ascii="Symbol" w:hAnsi="Symbol" w:hint="default"/>
      </w:rPr>
    </w:lvl>
    <w:lvl w:ilvl="7" w:tplc="280A0003" w:tentative="1">
      <w:start w:val="1"/>
      <w:numFmt w:val="bullet"/>
      <w:lvlText w:val="o"/>
      <w:lvlJc w:val="left"/>
      <w:pPr>
        <w:ind w:left="6028" w:hanging="360"/>
      </w:pPr>
      <w:rPr>
        <w:rFonts w:ascii="Courier New" w:hAnsi="Courier New" w:cs="Courier New" w:hint="default"/>
      </w:rPr>
    </w:lvl>
    <w:lvl w:ilvl="8" w:tplc="280A0005" w:tentative="1">
      <w:start w:val="1"/>
      <w:numFmt w:val="bullet"/>
      <w:lvlText w:val=""/>
      <w:lvlJc w:val="left"/>
      <w:pPr>
        <w:ind w:left="6748" w:hanging="360"/>
      </w:pPr>
      <w:rPr>
        <w:rFonts w:ascii="Wingdings" w:hAnsi="Wingdings" w:hint="default"/>
      </w:rPr>
    </w:lvl>
  </w:abstractNum>
  <w:abstractNum w:abstractNumId="114">
    <w:nsid w:val="76BF3DF4"/>
    <w:multiLevelType w:val="hybridMultilevel"/>
    <w:tmpl w:val="3A1C9294"/>
    <w:lvl w:ilvl="0" w:tplc="280A000B">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5">
    <w:nsid w:val="77B7078B"/>
    <w:multiLevelType w:val="hybridMultilevel"/>
    <w:tmpl w:val="41E8D32A"/>
    <w:lvl w:ilvl="0" w:tplc="1D40830E">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116">
    <w:nsid w:val="781216C6"/>
    <w:multiLevelType w:val="hybridMultilevel"/>
    <w:tmpl w:val="A238E288"/>
    <w:lvl w:ilvl="0" w:tplc="28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17">
    <w:nsid w:val="78C144DA"/>
    <w:multiLevelType w:val="hybridMultilevel"/>
    <w:tmpl w:val="93BACC70"/>
    <w:lvl w:ilvl="0" w:tplc="6456C5EA">
      <w:start w:val="1"/>
      <w:numFmt w:val="lowerLetter"/>
      <w:lvlText w:val="%1)"/>
      <w:lvlJc w:val="left"/>
      <w:pPr>
        <w:ind w:left="2138" w:hanging="360"/>
      </w:pPr>
      <w:rPr>
        <w:b/>
      </w:rPr>
    </w:lvl>
    <w:lvl w:ilvl="1" w:tplc="280A0019" w:tentative="1">
      <w:start w:val="1"/>
      <w:numFmt w:val="lowerLetter"/>
      <w:lvlText w:val="%2."/>
      <w:lvlJc w:val="left"/>
      <w:pPr>
        <w:ind w:left="2858" w:hanging="360"/>
      </w:pPr>
    </w:lvl>
    <w:lvl w:ilvl="2" w:tplc="280A001B" w:tentative="1">
      <w:start w:val="1"/>
      <w:numFmt w:val="lowerRoman"/>
      <w:lvlText w:val="%3."/>
      <w:lvlJc w:val="right"/>
      <w:pPr>
        <w:ind w:left="3578" w:hanging="180"/>
      </w:pPr>
    </w:lvl>
    <w:lvl w:ilvl="3" w:tplc="280A000F" w:tentative="1">
      <w:start w:val="1"/>
      <w:numFmt w:val="decimal"/>
      <w:lvlText w:val="%4."/>
      <w:lvlJc w:val="left"/>
      <w:pPr>
        <w:ind w:left="4298" w:hanging="360"/>
      </w:pPr>
    </w:lvl>
    <w:lvl w:ilvl="4" w:tplc="280A0019" w:tentative="1">
      <w:start w:val="1"/>
      <w:numFmt w:val="lowerLetter"/>
      <w:lvlText w:val="%5."/>
      <w:lvlJc w:val="left"/>
      <w:pPr>
        <w:ind w:left="5018" w:hanging="360"/>
      </w:pPr>
    </w:lvl>
    <w:lvl w:ilvl="5" w:tplc="280A001B" w:tentative="1">
      <w:start w:val="1"/>
      <w:numFmt w:val="lowerRoman"/>
      <w:lvlText w:val="%6."/>
      <w:lvlJc w:val="right"/>
      <w:pPr>
        <w:ind w:left="5738" w:hanging="180"/>
      </w:pPr>
    </w:lvl>
    <w:lvl w:ilvl="6" w:tplc="280A000F" w:tentative="1">
      <w:start w:val="1"/>
      <w:numFmt w:val="decimal"/>
      <w:lvlText w:val="%7."/>
      <w:lvlJc w:val="left"/>
      <w:pPr>
        <w:ind w:left="6458" w:hanging="360"/>
      </w:pPr>
    </w:lvl>
    <w:lvl w:ilvl="7" w:tplc="280A0019" w:tentative="1">
      <w:start w:val="1"/>
      <w:numFmt w:val="lowerLetter"/>
      <w:lvlText w:val="%8."/>
      <w:lvlJc w:val="left"/>
      <w:pPr>
        <w:ind w:left="7178" w:hanging="360"/>
      </w:pPr>
    </w:lvl>
    <w:lvl w:ilvl="8" w:tplc="280A001B" w:tentative="1">
      <w:start w:val="1"/>
      <w:numFmt w:val="lowerRoman"/>
      <w:lvlText w:val="%9."/>
      <w:lvlJc w:val="right"/>
      <w:pPr>
        <w:ind w:left="7898" w:hanging="180"/>
      </w:pPr>
    </w:lvl>
  </w:abstractNum>
  <w:abstractNum w:abstractNumId="118">
    <w:nsid w:val="7B2750A3"/>
    <w:multiLevelType w:val="hybridMultilevel"/>
    <w:tmpl w:val="6D4C5BD2"/>
    <w:lvl w:ilvl="0" w:tplc="9E326BD6">
      <w:start w:val="45"/>
      <w:numFmt w:val="decimal"/>
      <w:lvlText w:val="%1"/>
      <w:lvlJc w:val="left"/>
      <w:pPr>
        <w:ind w:left="3054" w:hanging="360"/>
      </w:pPr>
      <w:rPr>
        <w:rFonts w:hint="default"/>
      </w:rPr>
    </w:lvl>
    <w:lvl w:ilvl="1" w:tplc="280A0019" w:tentative="1">
      <w:start w:val="1"/>
      <w:numFmt w:val="lowerLetter"/>
      <w:lvlText w:val="%2."/>
      <w:lvlJc w:val="left"/>
      <w:pPr>
        <w:ind w:left="3774" w:hanging="360"/>
      </w:pPr>
    </w:lvl>
    <w:lvl w:ilvl="2" w:tplc="280A001B" w:tentative="1">
      <w:start w:val="1"/>
      <w:numFmt w:val="lowerRoman"/>
      <w:lvlText w:val="%3."/>
      <w:lvlJc w:val="right"/>
      <w:pPr>
        <w:ind w:left="4494" w:hanging="180"/>
      </w:pPr>
    </w:lvl>
    <w:lvl w:ilvl="3" w:tplc="280A000F" w:tentative="1">
      <w:start w:val="1"/>
      <w:numFmt w:val="decimal"/>
      <w:lvlText w:val="%4."/>
      <w:lvlJc w:val="left"/>
      <w:pPr>
        <w:ind w:left="5214" w:hanging="360"/>
      </w:pPr>
    </w:lvl>
    <w:lvl w:ilvl="4" w:tplc="280A0019" w:tentative="1">
      <w:start w:val="1"/>
      <w:numFmt w:val="lowerLetter"/>
      <w:lvlText w:val="%5."/>
      <w:lvlJc w:val="left"/>
      <w:pPr>
        <w:ind w:left="5934" w:hanging="360"/>
      </w:pPr>
    </w:lvl>
    <w:lvl w:ilvl="5" w:tplc="280A001B" w:tentative="1">
      <w:start w:val="1"/>
      <w:numFmt w:val="lowerRoman"/>
      <w:lvlText w:val="%6."/>
      <w:lvlJc w:val="right"/>
      <w:pPr>
        <w:ind w:left="6654" w:hanging="180"/>
      </w:pPr>
    </w:lvl>
    <w:lvl w:ilvl="6" w:tplc="280A000F" w:tentative="1">
      <w:start w:val="1"/>
      <w:numFmt w:val="decimal"/>
      <w:lvlText w:val="%7."/>
      <w:lvlJc w:val="left"/>
      <w:pPr>
        <w:ind w:left="7374" w:hanging="360"/>
      </w:pPr>
    </w:lvl>
    <w:lvl w:ilvl="7" w:tplc="280A0019" w:tentative="1">
      <w:start w:val="1"/>
      <w:numFmt w:val="lowerLetter"/>
      <w:lvlText w:val="%8."/>
      <w:lvlJc w:val="left"/>
      <w:pPr>
        <w:ind w:left="8094" w:hanging="360"/>
      </w:pPr>
    </w:lvl>
    <w:lvl w:ilvl="8" w:tplc="280A001B" w:tentative="1">
      <w:start w:val="1"/>
      <w:numFmt w:val="lowerRoman"/>
      <w:lvlText w:val="%9."/>
      <w:lvlJc w:val="right"/>
      <w:pPr>
        <w:ind w:left="8814" w:hanging="180"/>
      </w:pPr>
    </w:lvl>
  </w:abstractNum>
  <w:abstractNum w:abstractNumId="119">
    <w:nsid w:val="7CBC1A25"/>
    <w:multiLevelType w:val="multilevel"/>
    <w:tmpl w:val="9C4A48E2"/>
    <w:lvl w:ilvl="0">
      <w:start w:val="1"/>
      <w:numFmt w:val="decimal"/>
      <w:lvlText w:val="%1."/>
      <w:lvlJc w:val="left"/>
      <w:pPr>
        <w:ind w:left="390" w:hanging="390"/>
      </w:pPr>
      <w:rPr>
        <w:rFonts w:hint="default"/>
        <w:b w:val="0"/>
      </w:rPr>
    </w:lvl>
    <w:lvl w:ilvl="1">
      <w:start w:val="1"/>
      <w:numFmt w:val="decimal"/>
      <w:lvlText w:val="%1.%2."/>
      <w:lvlJc w:val="left"/>
      <w:pPr>
        <w:ind w:left="1996" w:hanging="720"/>
      </w:pPr>
      <w:rPr>
        <w:rFonts w:hint="default"/>
        <w:b/>
      </w:rPr>
    </w:lvl>
    <w:lvl w:ilvl="2">
      <w:start w:val="1"/>
      <w:numFmt w:val="decimal"/>
      <w:lvlText w:val="%1.%2.%3."/>
      <w:lvlJc w:val="left"/>
      <w:pPr>
        <w:ind w:left="3272" w:hanging="720"/>
      </w:pPr>
      <w:rPr>
        <w:rFonts w:hint="default"/>
        <w:b w:val="0"/>
      </w:rPr>
    </w:lvl>
    <w:lvl w:ilvl="3">
      <w:start w:val="1"/>
      <w:numFmt w:val="decimal"/>
      <w:lvlText w:val="%1.%2.%3.%4."/>
      <w:lvlJc w:val="left"/>
      <w:pPr>
        <w:ind w:left="4908" w:hanging="1080"/>
      </w:pPr>
      <w:rPr>
        <w:rFonts w:hint="default"/>
        <w:b w:val="0"/>
      </w:rPr>
    </w:lvl>
    <w:lvl w:ilvl="4">
      <w:start w:val="1"/>
      <w:numFmt w:val="decimal"/>
      <w:lvlText w:val="%1.%2.%3.%4.%5."/>
      <w:lvlJc w:val="left"/>
      <w:pPr>
        <w:ind w:left="6184" w:hanging="1080"/>
      </w:pPr>
      <w:rPr>
        <w:rFonts w:hint="default"/>
        <w:b w:val="0"/>
      </w:rPr>
    </w:lvl>
    <w:lvl w:ilvl="5">
      <w:start w:val="1"/>
      <w:numFmt w:val="decimal"/>
      <w:lvlText w:val="%1.%2.%3.%4.%5.%6."/>
      <w:lvlJc w:val="left"/>
      <w:pPr>
        <w:ind w:left="7820" w:hanging="1440"/>
      </w:pPr>
      <w:rPr>
        <w:rFonts w:hint="default"/>
        <w:b w:val="0"/>
      </w:rPr>
    </w:lvl>
    <w:lvl w:ilvl="6">
      <w:start w:val="1"/>
      <w:numFmt w:val="decimal"/>
      <w:lvlText w:val="%1.%2.%3.%4.%5.%6.%7."/>
      <w:lvlJc w:val="left"/>
      <w:pPr>
        <w:ind w:left="9096" w:hanging="1440"/>
      </w:pPr>
      <w:rPr>
        <w:rFonts w:hint="default"/>
        <w:b w:val="0"/>
      </w:rPr>
    </w:lvl>
    <w:lvl w:ilvl="7">
      <w:start w:val="1"/>
      <w:numFmt w:val="decimal"/>
      <w:lvlText w:val="%1.%2.%3.%4.%5.%6.%7.%8."/>
      <w:lvlJc w:val="left"/>
      <w:pPr>
        <w:ind w:left="10732" w:hanging="1800"/>
      </w:pPr>
      <w:rPr>
        <w:rFonts w:hint="default"/>
        <w:b w:val="0"/>
      </w:rPr>
    </w:lvl>
    <w:lvl w:ilvl="8">
      <w:start w:val="1"/>
      <w:numFmt w:val="decimal"/>
      <w:lvlText w:val="%1.%2.%3.%4.%5.%6.%7.%8.%9."/>
      <w:lvlJc w:val="left"/>
      <w:pPr>
        <w:ind w:left="12368" w:hanging="2160"/>
      </w:pPr>
      <w:rPr>
        <w:rFonts w:hint="default"/>
        <w:b w:val="0"/>
      </w:rPr>
    </w:lvl>
  </w:abstractNum>
  <w:abstractNum w:abstractNumId="120">
    <w:nsid w:val="7D422995"/>
    <w:multiLevelType w:val="hybridMultilevel"/>
    <w:tmpl w:val="2CF87D06"/>
    <w:lvl w:ilvl="0" w:tplc="62D278FE">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121">
    <w:nsid w:val="7E5549C8"/>
    <w:multiLevelType w:val="hybridMultilevel"/>
    <w:tmpl w:val="886E7148"/>
    <w:lvl w:ilvl="0" w:tplc="8ED4067E">
      <w:start w:val="45"/>
      <w:numFmt w:val="decimal"/>
      <w:lvlText w:val="%1"/>
      <w:lvlJc w:val="left"/>
      <w:pPr>
        <w:ind w:left="3192" w:hanging="360"/>
      </w:pPr>
      <w:rPr>
        <w:rFonts w:hint="default"/>
      </w:rPr>
    </w:lvl>
    <w:lvl w:ilvl="1" w:tplc="280A0019" w:tentative="1">
      <w:start w:val="1"/>
      <w:numFmt w:val="lowerLetter"/>
      <w:lvlText w:val="%2."/>
      <w:lvlJc w:val="left"/>
      <w:pPr>
        <w:ind w:left="3912" w:hanging="360"/>
      </w:pPr>
    </w:lvl>
    <w:lvl w:ilvl="2" w:tplc="280A001B" w:tentative="1">
      <w:start w:val="1"/>
      <w:numFmt w:val="lowerRoman"/>
      <w:lvlText w:val="%3."/>
      <w:lvlJc w:val="right"/>
      <w:pPr>
        <w:ind w:left="4632" w:hanging="180"/>
      </w:pPr>
    </w:lvl>
    <w:lvl w:ilvl="3" w:tplc="280A000F" w:tentative="1">
      <w:start w:val="1"/>
      <w:numFmt w:val="decimal"/>
      <w:lvlText w:val="%4."/>
      <w:lvlJc w:val="left"/>
      <w:pPr>
        <w:ind w:left="5352" w:hanging="360"/>
      </w:pPr>
    </w:lvl>
    <w:lvl w:ilvl="4" w:tplc="280A0019" w:tentative="1">
      <w:start w:val="1"/>
      <w:numFmt w:val="lowerLetter"/>
      <w:lvlText w:val="%5."/>
      <w:lvlJc w:val="left"/>
      <w:pPr>
        <w:ind w:left="6072" w:hanging="360"/>
      </w:pPr>
    </w:lvl>
    <w:lvl w:ilvl="5" w:tplc="280A001B" w:tentative="1">
      <w:start w:val="1"/>
      <w:numFmt w:val="lowerRoman"/>
      <w:lvlText w:val="%6."/>
      <w:lvlJc w:val="right"/>
      <w:pPr>
        <w:ind w:left="6792" w:hanging="180"/>
      </w:pPr>
    </w:lvl>
    <w:lvl w:ilvl="6" w:tplc="280A000F" w:tentative="1">
      <w:start w:val="1"/>
      <w:numFmt w:val="decimal"/>
      <w:lvlText w:val="%7."/>
      <w:lvlJc w:val="left"/>
      <w:pPr>
        <w:ind w:left="7512" w:hanging="360"/>
      </w:pPr>
    </w:lvl>
    <w:lvl w:ilvl="7" w:tplc="280A0019" w:tentative="1">
      <w:start w:val="1"/>
      <w:numFmt w:val="lowerLetter"/>
      <w:lvlText w:val="%8."/>
      <w:lvlJc w:val="left"/>
      <w:pPr>
        <w:ind w:left="8232" w:hanging="360"/>
      </w:pPr>
    </w:lvl>
    <w:lvl w:ilvl="8" w:tplc="280A001B" w:tentative="1">
      <w:start w:val="1"/>
      <w:numFmt w:val="lowerRoman"/>
      <w:lvlText w:val="%9."/>
      <w:lvlJc w:val="right"/>
      <w:pPr>
        <w:ind w:left="8952" w:hanging="180"/>
      </w:pPr>
    </w:lvl>
  </w:abstractNum>
  <w:abstractNum w:abstractNumId="122">
    <w:nsid w:val="7E8B61DE"/>
    <w:multiLevelType w:val="multilevel"/>
    <w:tmpl w:val="1552363E"/>
    <w:lvl w:ilvl="0">
      <w:start w:val="1"/>
      <w:numFmt w:val="decimal"/>
      <w:lvlText w:val="%1."/>
      <w:lvlJc w:val="left"/>
      <w:pPr>
        <w:ind w:left="390" w:hanging="390"/>
      </w:pPr>
      <w:rPr>
        <w:b w:val="0"/>
      </w:rPr>
    </w:lvl>
    <w:lvl w:ilvl="1">
      <w:start w:val="1"/>
      <w:numFmt w:val="decimal"/>
      <w:lvlText w:val="%1.%2."/>
      <w:lvlJc w:val="left"/>
      <w:pPr>
        <w:ind w:left="2160" w:hanging="720"/>
      </w:pPr>
      <w:rPr>
        <w:b/>
      </w:rPr>
    </w:lvl>
    <w:lvl w:ilvl="2">
      <w:start w:val="1"/>
      <w:numFmt w:val="decimal"/>
      <w:lvlText w:val="%1.%2.%3."/>
      <w:lvlJc w:val="left"/>
      <w:pPr>
        <w:ind w:left="3600" w:hanging="720"/>
      </w:pPr>
      <w:rPr>
        <w:b w:val="0"/>
      </w:rPr>
    </w:lvl>
    <w:lvl w:ilvl="3">
      <w:start w:val="1"/>
      <w:numFmt w:val="decimal"/>
      <w:lvlText w:val="%1.%2.%3.%4."/>
      <w:lvlJc w:val="left"/>
      <w:pPr>
        <w:ind w:left="5400" w:hanging="1080"/>
      </w:pPr>
      <w:rPr>
        <w:b w:val="0"/>
      </w:rPr>
    </w:lvl>
    <w:lvl w:ilvl="4">
      <w:start w:val="1"/>
      <w:numFmt w:val="decimal"/>
      <w:lvlText w:val="%1.%2.%3.%4.%5."/>
      <w:lvlJc w:val="left"/>
      <w:pPr>
        <w:ind w:left="6840" w:hanging="1080"/>
      </w:pPr>
      <w:rPr>
        <w:b w:val="0"/>
      </w:rPr>
    </w:lvl>
    <w:lvl w:ilvl="5">
      <w:start w:val="1"/>
      <w:numFmt w:val="decimal"/>
      <w:lvlText w:val="%1.%2.%3.%4.%5.%6."/>
      <w:lvlJc w:val="left"/>
      <w:pPr>
        <w:ind w:left="8640" w:hanging="1440"/>
      </w:pPr>
      <w:rPr>
        <w:b w:val="0"/>
      </w:rPr>
    </w:lvl>
    <w:lvl w:ilvl="6">
      <w:start w:val="1"/>
      <w:numFmt w:val="decimal"/>
      <w:lvlText w:val="%1.%2.%3.%4.%5.%6.%7."/>
      <w:lvlJc w:val="left"/>
      <w:pPr>
        <w:ind w:left="10080" w:hanging="1440"/>
      </w:pPr>
      <w:rPr>
        <w:b w:val="0"/>
      </w:rPr>
    </w:lvl>
    <w:lvl w:ilvl="7">
      <w:start w:val="1"/>
      <w:numFmt w:val="decimal"/>
      <w:lvlText w:val="%1.%2.%3.%4.%5.%6.%7.%8."/>
      <w:lvlJc w:val="left"/>
      <w:pPr>
        <w:ind w:left="11880" w:hanging="1800"/>
      </w:pPr>
      <w:rPr>
        <w:b w:val="0"/>
      </w:rPr>
    </w:lvl>
    <w:lvl w:ilvl="8">
      <w:start w:val="1"/>
      <w:numFmt w:val="decimal"/>
      <w:lvlText w:val="%1.%2.%3.%4.%5.%6.%7.%8.%9."/>
      <w:lvlJc w:val="left"/>
      <w:pPr>
        <w:ind w:left="13680" w:hanging="2160"/>
      </w:pPr>
      <w:rPr>
        <w:b w:val="0"/>
      </w:rPr>
    </w:lvl>
  </w:abstractNum>
  <w:abstractNum w:abstractNumId="123">
    <w:nsid w:val="7FC04848"/>
    <w:multiLevelType w:val="hybridMultilevel"/>
    <w:tmpl w:val="7DC440F2"/>
    <w:lvl w:ilvl="0" w:tplc="280A0001">
      <w:start w:val="1"/>
      <w:numFmt w:val="bullet"/>
      <w:lvlText w:val=""/>
      <w:lvlJc w:val="left"/>
      <w:pPr>
        <w:ind w:left="2629"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num w:numId="1">
    <w:abstractNumId w:val="28"/>
  </w:num>
  <w:num w:numId="2">
    <w:abstractNumId w:val="66"/>
  </w:num>
  <w:num w:numId="3">
    <w:abstractNumId w:val="89"/>
  </w:num>
  <w:num w:numId="4">
    <w:abstractNumId w:val="9"/>
  </w:num>
  <w:num w:numId="5">
    <w:abstractNumId w:val="57"/>
  </w:num>
  <w:num w:numId="6">
    <w:abstractNumId w:val="3"/>
  </w:num>
  <w:num w:numId="7">
    <w:abstractNumId w:val="21"/>
  </w:num>
  <w:num w:numId="8">
    <w:abstractNumId w:val="59"/>
  </w:num>
  <w:num w:numId="9">
    <w:abstractNumId w:val="75"/>
  </w:num>
  <w:num w:numId="10">
    <w:abstractNumId w:val="79"/>
  </w:num>
  <w:num w:numId="11">
    <w:abstractNumId w:val="13"/>
  </w:num>
  <w:num w:numId="12">
    <w:abstractNumId w:val="117"/>
  </w:num>
  <w:num w:numId="13">
    <w:abstractNumId w:val="116"/>
  </w:num>
  <w:num w:numId="14">
    <w:abstractNumId w:val="16"/>
  </w:num>
  <w:num w:numId="15">
    <w:abstractNumId w:val="91"/>
  </w:num>
  <w:num w:numId="16">
    <w:abstractNumId w:val="14"/>
  </w:num>
  <w:num w:numId="17">
    <w:abstractNumId w:val="92"/>
  </w:num>
  <w:num w:numId="18">
    <w:abstractNumId w:val="110"/>
  </w:num>
  <w:num w:numId="19">
    <w:abstractNumId w:val="49"/>
  </w:num>
  <w:num w:numId="20">
    <w:abstractNumId w:val="95"/>
  </w:num>
  <w:num w:numId="21">
    <w:abstractNumId w:val="54"/>
  </w:num>
  <w:num w:numId="22">
    <w:abstractNumId w:val="37"/>
  </w:num>
  <w:num w:numId="23">
    <w:abstractNumId w:val="83"/>
  </w:num>
  <w:num w:numId="24">
    <w:abstractNumId w:val="17"/>
  </w:num>
  <w:num w:numId="25">
    <w:abstractNumId w:val="45"/>
  </w:num>
  <w:num w:numId="26">
    <w:abstractNumId w:val="90"/>
  </w:num>
  <w:num w:numId="27">
    <w:abstractNumId w:val="24"/>
  </w:num>
  <w:num w:numId="28">
    <w:abstractNumId w:val="104"/>
  </w:num>
  <w:num w:numId="29">
    <w:abstractNumId w:val="101"/>
  </w:num>
  <w:num w:numId="30">
    <w:abstractNumId w:val="70"/>
  </w:num>
  <w:num w:numId="31">
    <w:abstractNumId w:val="52"/>
  </w:num>
  <w:num w:numId="32">
    <w:abstractNumId w:val="114"/>
  </w:num>
  <w:num w:numId="33">
    <w:abstractNumId w:val="102"/>
  </w:num>
  <w:num w:numId="34">
    <w:abstractNumId w:val="0"/>
  </w:num>
  <w:num w:numId="35">
    <w:abstractNumId w:val="60"/>
  </w:num>
  <w:num w:numId="36">
    <w:abstractNumId w:val="2"/>
  </w:num>
  <w:num w:numId="37">
    <w:abstractNumId w:val="107"/>
  </w:num>
  <w:num w:numId="38">
    <w:abstractNumId w:val="25"/>
  </w:num>
  <w:num w:numId="39">
    <w:abstractNumId w:val="123"/>
  </w:num>
  <w:num w:numId="40">
    <w:abstractNumId w:val="55"/>
  </w:num>
  <w:num w:numId="41">
    <w:abstractNumId w:val="94"/>
  </w:num>
  <w:num w:numId="42">
    <w:abstractNumId w:val="23"/>
  </w:num>
  <w:num w:numId="43">
    <w:abstractNumId w:val="26"/>
  </w:num>
  <w:num w:numId="44">
    <w:abstractNumId w:val="85"/>
  </w:num>
  <w:num w:numId="45">
    <w:abstractNumId w:val="8"/>
  </w:num>
  <w:num w:numId="46">
    <w:abstractNumId w:val="84"/>
  </w:num>
  <w:num w:numId="47">
    <w:abstractNumId w:val="50"/>
  </w:num>
  <w:num w:numId="48">
    <w:abstractNumId w:val="87"/>
  </w:num>
  <w:num w:numId="49">
    <w:abstractNumId w:val="100"/>
  </w:num>
  <w:num w:numId="50">
    <w:abstractNumId w:val="86"/>
  </w:num>
  <w:num w:numId="51">
    <w:abstractNumId w:val="19"/>
  </w:num>
  <w:num w:numId="52">
    <w:abstractNumId w:val="32"/>
  </w:num>
  <w:num w:numId="53">
    <w:abstractNumId w:val="44"/>
  </w:num>
  <w:num w:numId="54">
    <w:abstractNumId w:val="36"/>
  </w:num>
  <w:num w:numId="55">
    <w:abstractNumId w:val="113"/>
  </w:num>
  <w:num w:numId="56">
    <w:abstractNumId w:val="33"/>
  </w:num>
  <w:num w:numId="57">
    <w:abstractNumId w:val="7"/>
  </w:num>
  <w:num w:numId="58">
    <w:abstractNumId w:val="47"/>
  </w:num>
  <w:num w:numId="59">
    <w:abstractNumId w:val="69"/>
  </w:num>
  <w:num w:numId="60">
    <w:abstractNumId w:val="56"/>
  </w:num>
  <w:num w:numId="61">
    <w:abstractNumId w:val="42"/>
  </w:num>
  <w:num w:numId="62">
    <w:abstractNumId w:val="1"/>
  </w:num>
  <w:num w:numId="6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8"/>
  </w:num>
  <w:num w:numId="66">
    <w:abstractNumId w:val="106"/>
  </w:num>
  <w:num w:numId="67">
    <w:abstractNumId w:val="111"/>
  </w:num>
  <w:num w:numId="68">
    <w:abstractNumId w:val="61"/>
  </w:num>
  <w:num w:numId="69">
    <w:abstractNumId w:val="34"/>
  </w:num>
  <w:num w:numId="70">
    <w:abstractNumId w:val="77"/>
  </w:num>
  <w:num w:numId="71">
    <w:abstractNumId w:val="48"/>
  </w:num>
  <w:num w:numId="72">
    <w:abstractNumId w:val="27"/>
  </w:num>
  <w:num w:numId="73">
    <w:abstractNumId w:val="103"/>
  </w:num>
  <w:num w:numId="74">
    <w:abstractNumId w:val="121"/>
  </w:num>
  <w:num w:numId="75">
    <w:abstractNumId w:val="15"/>
  </w:num>
  <w:num w:numId="76">
    <w:abstractNumId w:val="74"/>
  </w:num>
  <w:num w:numId="77">
    <w:abstractNumId w:val="80"/>
  </w:num>
  <w:num w:numId="78">
    <w:abstractNumId w:val="76"/>
  </w:num>
  <w:num w:numId="79">
    <w:abstractNumId w:val="73"/>
  </w:num>
  <w:num w:numId="80">
    <w:abstractNumId w:val="72"/>
  </w:num>
  <w:num w:numId="81">
    <w:abstractNumId w:val="5"/>
  </w:num>
  <w:num w:numId="82">
    <w:abstractNumId w:val="40"/>
  </w:num>
  <w:num w:numId="83">
    <w:abstractNumId w:val="67"/>
  </w:num>
  <w:num w:numId="84">
    <w:abstractNumId w:val="93"/>
  </w:num>
  <w:num w:numId="85">
    <w:abstractNumId w:val="6"/>
  </w:num>
  <w:num w:numId="86">
    <w:abstractNumId w:val="82"/>
  </w:num>
  <w:num w:numId="87">
    <w:abstractNumId w:val="18"/>
  </w:num>
  <w:num w:numId="8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4"/>
  </w:num>
  <w:num w:numId="91">
    <w:abstractNumId w:val="120"/>
  </w:num>
  <w:num w:numId="92">
    <w:abstractNumId w:val="118"/>
  </w:num>
  <w:num w:numId="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1"/>
  </w:num>
  <w:num w:numId="97">
    <w:abstractNumId w:val="96"/>
  </w:num>
  <w:num w:numId="9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1"/>
  </w:num>
  <w:num w:numId="102">
    <w:abstractNumId w:val="78"/>
  </w:num>
  <w:num w:numId="10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15"/>
  </w:num>
  <w:num w:numId="10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3"/>
  </w:num>
  <w:num w:numId="11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09"/>
  </w:num>
  <w:num w:numId="1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6"/>
  </w:num>
  <w:num w:numId="119">
    <w:abstractNumId w:val="53"/>
  </w:num>
  <w:num w:numId="120">
    <w:abstractNumId w:val="98"/>
  </w:num>
  <w:num w:numId="121">
    <w:abstractNumId w:val="38"/>
  </w:num>
  <w:num w:numId="122">
    <w:abstractNumId w:val="97"/>
  </w:num>
  <w:num w:numId="123">
    <w:abstractNumId w:val="31"/>
  </w:num>
  <w:num w:numId="124">
    <w:abstractNumId w:val="108"/>
  </w:num>
  <w:num w:numId="125">
    <w:abstractNumId w:val="119"/>
  </w:num>
  <w:num w:numId="126">
    <w:abstractNumId w:val="62"/>
  </w:num>
  <w:num w:numId="127">
    <w:abstractNumId w:val="58"/>
  </w:num>
  <w:numIdMacAtCleanup w:val="1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ssani Fupuy">
    <w15:presenceInfo w15:providerId="Windows Live" w15:userId="6b502d624fcd1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comments="0" w:insDel="0" w:formatting="0" w:inkAnnotation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C64"/>
    <w:rsid w:val="00003142"/>
    <w:rsid w:val="000031B5"/>
    <w:rsid w:val="00004743"/>
    <w:rsid w:val="00006E91"/>
    <w:rsid w:val="00011180"/>
    <w:rsid w:val="00013961"/>
    <w:rsid w:val="00020CC6"/>
    <w:rsid w:val="000238A9"/>
    <w:rsid w:val="000320CE"/>
    <w:rsid w:val="000356D5"/>
    <w:rsid w:val="00040274"/>
    <w:rsid w:val="000448E3"/>
    <w:rsid w:val="00047042"/>
    <w:rsid w:val="00060329"/>
    <w:rsid w:val="00061161"/>
    <w:rsid w:val="0006139B"/>
    <w:rsid w:val="00063662"/>
    <w:rsid w:val="000717D7"/>
    <w:rsid w:val="00072114"/>
    <w:rsid w:val="0008199D"/>
    <w:rsid w:val="000834D2"/>
    <w:rsid w:val="00091B42"/>
    <w:rsid w:val="000933FB"/>
    <w:rsid w:val="00093550"/>
    <w:rsid w:val="000A70B9"/>
    <w:rsid w:val="000B7E27"/>
    <w:rsid w:val="000C0B82"/>
    <w:rsid w:val="000C1C02"/>
    <w:rsid w:val="000C306F"/>
    <w:rsid w:val="000C3F85"/>
    <w:rsid w:val="000C4A81"/>
    <w:rsid w:val="000E3CD7"/>
    <w:rsid w:val="000E690E"/>
    <w:rsid w:val="000E785F"/>
    <w:rsid w:val="000F13F2"/>
    <w:rsid w:val="001004B1"/>
    <w:rsid w:val="00100DF2"/>
    <w:rsid w:val="00102366"/>
    <w:rsid w:val="001039F0"/>
    <w:rsid w:val="00105C50"/>
    <w:rsid w:val="0011100E"/>
    <w:rsid w:val="00113DCC"/>
    <w:rsid w:val="00127625"/>
    <w:rsid w:val="0013256F"/>
    <w:rsid w:val="00134AF8"/>
    <w:rsid w:val="001351B8"/>
    <w:rsid w:val="00135F24"/>
    <w:rsid w:val="00145EBB"/>
    <w:rsid w:val="001514C0"/>
    <w:rsid w:val="00156416"/>
    <w:rsid w:val="001640BC"/>
    <w:rsid w:val="00164B86"/>
    <w:rsid w:val="001718CC"/>
    <w:rsid w:val="00175221"/>
    <w:rsid w:val="001754D7"/>
    <w:rsid w:val="00183301"/>
    <w:rsid w:val="00183546"/>
    <w:rsid w:val="00185951"/>
    <w:rsid w:val="001866B6"/>
    <w:rsid w:val="00186F52"/>
    <w:rsid w:val="00187F0B"/>
    <w:rsid w:val="00194D8C"/>
    <w:rsid w:val="001B04EF"/>
    <w:rsid w:val="001B0A5C"/>
    <w:rsid w:val="001B2989"/>
    <w:rsid w:val="001B45F4"/>
    <w:rsid w:val="001C16FA"/>
    <w:rsid w:val="001C25A6"/>
    <w:rsid w:val="001C2F12"/>
    <w:rsid w:val="001C39C9"/>
    <w:rsid w:val="001C4950"/>
    <w:rsid w:val="001E12F5"/>
    <w:rsid w:val="001F0699"/>
    <w:rsid w:val="001F52D4"/>
    <w:rsid w:val="001F6F1C"/>
    <w:rsid w:val="0020155B"/>
    <w:rsid w:val="00213E45"/>
    <w:rsid w:val="00213FDD"/>
    <w:rsid w:val="00214196"/>
    <w:rsid w:val="002236D7"/>
    <w:rsid w:val="00223B37"/>
    <w:rsid w:val="00223C48"/>
    <w:rsid w:val="0022769B"/>
    <w:rsid w:val="0023584E"/>
    <w:rsid w:val="0025019D"/>
    <w:rsid w:val="00254A53"/>
    <w:rsid w:val="002649B2"/>
    <w:rsid w:val="00266CB1"/>
    <w:rsid w:val="00271527"/>
    <w:rsid w:val="00281D85"/>
    <w:rsid w:val="0028223B"/>
    <w:rsid w:val="00283583"/>
    <w:rsid w:val="00290622"/>
    <w:rsid w:val="00291697"/>
    <w:rsid w:val="00293615"/>
    <w:rsid w:val="002936DD"/>
    <w:rsid w:val="002946F9"/>
    <w:rsid w:val="00297819"/>
    <w:rsid w:val="002B148A"/>
    <w:rsid w:val="002B152B"/>
    <w:rsid w:val="002C152E"/>
    <w:rsid w:val="002C625D"/>
    <w:rsid w:val="002D68E0"/>
    <w:rsid w:val="002D7511"/>
    <w:rsid w:val="002E2D4D"/>
    <w:rsid w:val="002F689B"/>
    <w:rsid w:val="00301CCC"/>
    <w:rsid w:val="0031112A"/>
    <w:rsid w:val="00312AE2"/>
    <w:rsid w:val="00323822"/>
    <w:rsid w:val="00327F93"/>
    <w:rsid w:val="00330CF2"/>
    <w:rsid w:val="003349FD"/>
    <w:rsid w:val="00344B2A"/>
    <w:rsid w:val="00346C85"/>
    <w:rsid w:val="00347024"/>
    <w:rsid w:val="00352F49"/>
    <w:rsid w:val="00356FE9"/>
    <w:rsid w:val="003577DD"/>
    <w:rsid w:val="00373633"/>
    <w:rsid w:val="003750E5"/>
    <w:rsid w:val="00376781"/>
    <w:rsid w:val="00380674"/>
    <w:rsid w:val="00383475"/>
    <w:rsid w:val="00386947"/>
    <w:rsid w:val="003A4187"/>
    <w:rsid w:val="003C10E8"/>
    <w:rsid w:val="003C6032"/>
    <w:rsid w:val="003D1E87"/>
    <w:rsid w:val="003E290A"/>
    <w:rsid w:val="003E4532"/>
    <w:rsid w:val="003F6812"/>
    <w:rsid w:val="00406B33"/>
    <w:rsid w:val="004104DC"/>
    <w:rsid w:val="0041681C"/>
    <w:rsid w:val="00421136"/>
    <w:rsid w:val="00424F92"/>
    <w:rsid w:val="00431E49"/>
    <w:rsid w:val="00431ED8"/>
    <w:rsid w:val="004321E4"/>
    <w:rsid w:val="00435D8B"/>
    <w:rsid w:val="00443E30"/>
    <w:rsid w:val="00445FA1"/>
    <w:rsid w:val="00461740"/>
    <w:rsid w:val="004718AA"/>
    <w:rsid w:val="004722E7"/>
    <w:rsid w:val="00480BF4"/>
    <w:rsid w:val="00482199"/>
    <w:rsid w:val="0048528B"/>
    <w:rsid w:val="00487F46"/>
    <w:rsid w:val="004909EB"/>
    <w:rsid w:val="00492D54"/>
    <w:rsid w:val="004A3D22"/>
    <w:rsid w:val="004B050C"/>
    <w:rsid w:val="004B1F26"/>
    <w:rsid w:val="004C12D5"/>
    <w:rsid w:val="004C165A"/>
    <w:rsid w:val="004D0F66"/>
    <w:rsid w:val="004D2028"/>
    <w:rsid w:val="004D5033"/>
    <w:rsid w:val="004D6BE1"/>
    <w:rsid w:val="004D7167"/>
    <w:rsid w:val="004E0ABE"/>
    <w:rsid w:val="004E6195"/>
    <w:rsid w:val="004E7CAF"/>
    <w:rsid w:val="004F394B"/>
    <w:rsid w:val="004F4FD6"/>
    <w:rsid w:val="004F598C"/>
    <w:rsid w:val="0050155A"/>
    <w:rsid w:val="0050599C"/>
    <w:rsid w:val="00507D8F"/>
    <w:rsid w:val="00511C8C"/>
    <w:rsid w:val="00516921"/>
    <w:rsid w:val="0052322D"/>
    <w:rsid w:val="0055015B"/>
    <w:rsid w:val="005521E1"/>
    <w:rsid w:val="00553957"/>
    <w:rsid w:val="00554C48"/>
    <w:rsid w:val="00556553"/>
    <w:rsid w:val="005641D7"/>
    <w:rsid w:val="0057101F"/>
    <w:rsid w:val="005711C8"/>
    <w:rsid w:val="00572402"/>
    <w:rsid w:val="00581785"/>
    <w:rsid w:val="00581EFF"/>
    <w:rsid w:val="00590832"/>
    <w:rsid w:val="00595B39"/>
    <w:rsid w:val="005A1AC1"/>
    <w:rsid w:val="005B673E"/>
    <w:rsid w:val="005C378D"/>
    <w:rsid w:val="005C4FAD"/>
    <w:rsid w:val="005C78EF"/>
    <w:rsid w:val="005D0A6A"/>
    <w:rsid w:val="005D4213"/>
    <w:rsid w:val="005E1AB6"/>
    <w:rsid w:val="005E56E8"/>
    <w:rsid w:val="005F14C4"/>
    <w:rsid w:val="005F2967"/>
    <w:rsid w:val="00600FA4"/>
    <w:rsid w:val="00603F2C"/>
    <w:rsid w:val="00613EB4"/>
    <w:rsid w:val="00614D29"/>
    <w:rsid w:val="00621FD4"/>
    <w:rsid w:val="00623A8A"/>
    <w:rsid w:val="00624B92"/>
    <w:rsid w:val="006251A2"/>
    <w:rsid w:val="006258A9"/>
    <w:rsid w:val="0063389F"/>
    <w:rsid w:val="0063666E"/>
    <w:rsid w:val="00645AAE"/>
    <w:rsid w:val="00654671"/>
    <w:rsid w:val="0065572A"/>
    <w:rsid w:val="00667D21"/>
    <w:rsid w:val="00671167"/>
    <w:rsid w:val="0067447C"/>
    <w:rsid w:val="006748D7"/>
    <w:rsid w:val="00676C95"/>
    <w:rsid w:val="006938BB"/>
    <w:rsid w:val="00695CB3"/>
    <w:rsid w:val="006B2C28"/>
    <w:rsid w:val="006C03A5"/>
    <w:rsid w:val="006E0FDF"/>
    <w:rsid w:val="006E2638"/>
    <w:rsid w:val="006E30C0"/>
    <w:rsid w:val="006E49D2"/>
    <w:rsid w:val="00700DD8"/>
    <w:rsid w:val="00701014"/>
    <w:rsid w:val="00732FAC"/>
    <w:rsid w:val="0073312D"/>
    <w:rsid w:val="007401A1"/>
    <w:rsid w:val="00740C8E"/>
    <w:rsid w:val="00754B67"/>
    <w:rsid w:val="007577E9"/>
    <w:rsid w:val="007635CF"/>
    <w:rsid w:val="00764D7C"/>
    <w:rsid w:val="00767470"/>
    <w:rsid w:val="00770781"/>
    <w:rsid w:val="00771AA6"/>
    <w:rsid w:val="00772C23"/>
    <w:rsid w:val="00776338"/>
    <w:rsid w:val="00777B55"/>
    <w:rsid w:val="0078565D"/>
    <w:rsid w:val="007908F6"/>
    <w:rsid w:val="00794BBF"/>
    <w:rsid w:val="00795120"/>
    <w:rsid w:val="00797B9A"/>
    <w:rsid w:val="00797D98"/>
    <w:rsid w:val="007A0F88"/>
    <w:rsid w:val="007A2635"/>
    <w:rsid w:val="007A7323"/>
    <w:rsid w:val="007B3F9D"/>
    <w:rsid w:val="007B4864"/>
    <w:rsid w:val="007B68E0"/>
    <w:rsid w:val="007C47CF"/>
    <w:rsid w:val="007D6041"/>
    <w:rsid w:val="007E1974"/>
    <w:rsid w:val="007E2FEE"/>
    <w:rsid w:val="007F0E52"/>
    <w:rsid w:val="007F25D2"/>
    <w:rsid w:val="00814799"/>
    <w:rsid w:val="00826064"/>
    <w:rsid w:val="0082625D"/>
    <w:rsid w:val="008267EB"/>
    <w:rsid w:val="00833947"/>
    <w:rsid w:val="00837650"/>
    <w:rsid w:val="008405E4"/>
    <w:rsid w:val="00841B73"/>
    <w:rsid w:val="00841BD0"/>
    <w:rsid w:val="0084673D"/>
    <w:rsid w:val="00851E90"/>
    <w:rsid w:val="00852C1D"/>
    <w:rsid w:val="00853652"/>
    <w:rsid w:val="00856CF1"/>
    <w:rsid w:val="00871DB0"/>
    <w:rsid w:val="00881F77"/>
    <w:rsid w:val="00891057"/>
    <w:rsid w:val="0089343A"/>
    <w:rsid w:val="008978B8"/>
    <w:rsid w:val="008A28D9"/>
    <w:rsid w:val="008C15DD"/>
    <w:rsid w:val="008C16F4"/>
    <w:rsid w:val="008C4705"/>
    <w:rsid w:val="008D482A"/>
    <w:rsid w:val="008D5122"/>
    <w:rsid w:val="008D623C"/>
    <w:rsid w:val="008D7895"/>
    <w:rsid w:val="008E3F15"/>
    <w:rsid w:val="008E54F8"/>
    <w:rsid w:val="009027AD"/>
    <w:rsid w:val="00905269"/>
    <w:rsid w:val="0090681C"/>
    <w:rsid w:val="00906CCF"/>
    <w:rsid w:val="00910F6F"/>
    <w:rsid w:val="00921329"/>
    <w:rsid w:val="00921780"/>
    <w:rsid w:val="00924F03"/>
    <w:rsid w:val="009323FE"/>
    <w:rsid w:val="00934407"/>
    <w:rsid w:val="00934674"/>
    <w:rsid w:val="0093770A"/>
    <w:rsid w:val="009378F1"/>
    <w:rsid w:val="0095581F"/>
    <w:rsid w:val="00955DDA"/>
    <w:rsid w:val="009665D8"/>
    <w:rsid w:val="00973394"/>
    <w:rsid w:val="00973C6B"/>
    <w:rsid w:val="00975278"/>
    <w:rsid w:val="00976021"/>
    <w:rsid w:val="00980529"/>
    <w:rsid w:val="00980849"/>
    <w:rsid w:val="00986A23"/>
    <w:rsid w:val="00987BCB"/>
    <w:rsid w:val="00997EF5"/>
    <w:rsid w:val="009A24CA"/>
    <w:rsid w:val="009B00FA"/>
    <w:rsid w:val="009B0D02"/>
    <w:rsid w:val="009B6BC1"/>
    <w:rsid w:val="009C5993"/>
    <w:rsid w:val="009C5FBF"/>
    <w:rsid w:val="009D2979"/>
    <w:rsid w:val="009D5CEB"/>
    <w:rsid w:val="009E4CC0"/>
    <w:rsid w:val="009F151B"/>
    <w:rsid w:val="009F5DC4"/>
    <w:rsid w:val="009F6DDB"/>
    <w:rsid w:val="00A02D13"/>
    <w:rsid w:val="00A05549"/>
    <w:rsid w:val="00A062EC"/>
    <w:rsid w:val="00A100A2"/>
    <w:rsid w:val="00A20ED1"/>
    <w:rsid w:val="00A23216"/>
    <w:rsid w:val="00A32678"/>
    <w:rsid w:val="00A409AA"/>
    <w:rsid w:val="00A40E2B"/>
    <w:rsid w:val="00A42D10"/>
    <w:rsid w:val="00A46CBB"/>
    <w:rsid w:val="00A64C64"/>
    <w:rsid w:val="00A67F6A"/>
    <w:rsid w:val="00A7240F"/>
    <w:rsid w:val="00A84EC0"/>
    <w:rsid w:val="00A85685"/>
    <w:rsid w:val="00A85DC5"/>
    <w:rsid w:val="00A85FA4"/>
    <w:rsid w:val="00A87B3B"/>
    <w:rsid w:val="00A93175"/>
    <w:rsid w:val="00A9469D"/>
    <w:rsid w:val="00A961BA"/>
    <w:rsid w:val="00A96E55"/>
    <w:rsid w:val="00AA6CF2"/>
    <w:rsid w:val="00AC2E1F"/>
    <w:rsid w:val="00AC33A2"/>
    <w:rsid w:val="00AD4FE0"/>
    <w:rsid w:val="00AD69CE"/>
    <w:rsid w:val="00AE4FB8"/>
    <w:rsid w:val="00AF5521"/>
    <w:rsid w:val="00B02A1F"/>
    <w:rsid w:val="00B04A24"/>
    <w:rsid w:val="00B116F2"/>
    <w:rsid w:val="00B11B39"/>
    <w:rsid w:val="00B13792"/>
    <w:rsid w:val="00B17060"/>
    <w:rsid w:val="00B23DC4"/>
    <w:rsid w:val="00B2461B"/>
    <w:rsid w:val="00B2546C"/>
    <w:rsid w:val="00B30EDE"/>
    <w:rsid w:val="00B32302"/>
    <w:rsid w:val="00B32B99"/>
    <w:rsid w:val="00B41E09"/>
    <w:rsid w:val="00B43A48"/>
    <w:rsid w:val="00B46EF2"/>
    <w:rsid w:val="00B51BF1"/>
    <w:rsid w:val="00B61A33"/>
    <w:rsid w:val="00B668F4"/>
    <w:rsid w:val="00B74D1D"/>
    <w:rsid w:val="00B7692D"/>
    <w:rsid w:val="00B8300A"/>
    <w:rsid w:val="00B83512"/>
    <w:rsid w:val="00B85579"/>
    <w:rsid w:val="00B86F98"/>
    <w:rsid w:val="00B87D80"/>
    <w:rsid w:val="00B9024E"/>
    <w:rsid w:val="00B916CD"/>
    <w:rsid w:val="00B926CF"/>
    <w:rsid w:val="00B96ACB"/>
    <w:rsid w:val="00BB02BE"/>
    <w:rsid w:val="00BB26CC"/>
    <w:rsid w:val="00BB3862"/>
    <w:rsid w:val="00BB3C07"/>
    <w:rsid w:val="00BB7AB9"/>
    <w:rsid w:val="00BC3CA2"/>
    <w:rsid w:val="00BC4FF5"/>
    <w:rsid w:val="00BE50A1"/>
    <w:rsid w:val="00BE6610"/>
    <w:rsid w:val="00BF1956"/>
    <w:rsid w:val="00BF6484"/>
    <w:rsid w:val="00C005AB"/>
    <w:rsid w:val="00C078A4"/>
    <w:rsid w:val="00C109FB"/>
    <w:rsid w:val="00C12F0E"/>
    <w:rsid w:val="00C13F9E"/>
    <w:rsid w:val="00C1520E"/>
    <w:rsid w:val="00C2213B"/>
    <w:rsid w:val="00C24E3E"/>
    <w:rsid w:val="00C2563A"/>
    <w:rsid w:val="00C26F5A"/>
    <w:rsid w:val="00C273F1"/>
    <w:rsid w:val="00C33236"/>
    <w:rsid w:val="00C41568"/>
    <w:rsid w:val="00C45E49"/>
    <w:rsid w:val="00C63B53"/>
    <w:rsid w:val="00C7671B"/>
    <w:rsid w:val="00C76F24"/>
    <w:rsid w:val="00C8475D"/>
    <w:rsid w:val="00C84FA1"/>
    <w:rsid w:val="00C95BA9"/>
    <w:rsid w:val="00CA3C8C"/>
    <w:rsid w:val="00CA4054"/>
    <w:rsid w:val="00CB0BB2"/>
    <w:rsid w:val="00CC77CD"/>
    <w:rsid w:val="00CD3A31"/>
    <w:rsid w:val="00CE12FD"/>
    <w:rsid w:val="00CE53FD"/>
    <w:rsid w:val="00CF08CF"/>
    <w:rsid w:val="00CF52C5"/>
    <w:rsid w:val="00D05431"/>
    <w:rsid w:val="00D122B9"/>
    <w:rsid w:val="00D230ED"/>
    <w:rsid w:val="00D238EF"/>
    <w:rsid w:val="00D260F2"/>
    <w:rsid w:val="00D26878"/>
    <w:rsid w:val="00D311A5"/>
    <w:rsid w:val="00D32E1D"/>
    <w:rsid w:val="00D359E3"/>
    <w:rsid w:val="00D3762C"/>
    <w:rsid w:val="00D40D37"/>
    <w:rsid w:val="00D438C0"/>
    <w:rsid w:val="00D45D67"/>
    <w:rsid w:val="00D46661"/>
    <w:rsid w:val="00D46AD9"/>
    <w:rsid w:val="00D46CAD"/>
    <w:rsid w:val="00D57AA2"/>
    <w:rsid w:val="00D63089"/>
    <w:rsid w:val="00D63781"/>
    <w:rsid w:val="00D709AA"/>
    <w:rsid w:val="00D714A4"/>
    <w:rsid w:val="00D84382"/>
    <w:rsid w:val="00DA585B"/>
    <w:rsid w:val="00DA6D14"/>
    <w:rsid w:val="00DA7CCE"/>
    <w:rsid w:val="00DB0D6E"/>
    <w:rsid w:val="00DB30F0"/>
    <w:rsid w:val="00DD062D"/>
    <w:rsid w:val="00DD1352"/>
    <w:rsid w:val="00DD3042"/>
    <w:rsid w:val="00E02007"/>
    <w:rsid w:val="00E12874"/>
    <w:rsid w:val="00E1370D"/>
    <w:rsid w:val="00E15B30"/>
    <w:rsid w:val="00E17172"/>
    <w:rsid w:val="00E174A0"/>
    <w:rsid w:val="00E25E0D"/>
    <w:rsid w:val="00E31705"/>
    <w:rsid w:val="00E3522F"/>
    <w:rsid w:val="00E36F0D"/>
    <w:rsid w:val="00E4702C"/>
    <w:rsid w:val="00E5390C"/>
    <w:rsid w:val="00E53D54"/>
    <w:rsid w:val="00E63658"/>
    <w:rsid w:val="00E64608"/>
    <w:rsid w:val="00E7103C"/>
    <w:rsid w:val="00E724F3"/>
    <w:rsid w:val="00E73192"/>
    <w:rsid w:val="00E74F12"/>
    <w:rsid w:val="00E93ED9"/>
    <w:rsid w:val="00EB06D0"/>
    <w:rsid w:val="00EB4720"/>
    <w:rsid w:val="00EB5D6B"/>
    <w:rsid w:val="00EB6A05"/>
    <w:rsid w:val="00EB6E56"/>
    <w:rsid w:val="00EB71C2"/>
    <w:rsid w:val="00EB7269"/>
    <w:rsid w:val="00EC2EEF"/>
    <w:rsid w:val="00EC44E1"/>
    <w:rsid w:val="00EC64BC"/>
    <w:rsid w:val="00EC6594"/>
    <w:rsid w:val="00ED529D"/>
    <w:rsid w:val="00ED7ACD"/>
    <w:rsid w:val="00EE0376"/>
    <w:rsid w:val="00EE3056"/>
    <w:rsid w:val="00EE4E7B"/>
    <w:rsid w:val="00EF2543"/>
    <w:rsid w:val="00F0395F"/>
    <w:rsid w:val="00F04E13"/>
    <w:rsid w:val="00F0549A"/>
    <w:rsid w:val="00F060B5"/>
    <w:rsid w:val="00F26A62"/>
    <w:rsid w:val="00F26E36"/>
    <w:rsid w:val="00F27CAF"/>
    <w:rsid w:val="00F27FB9"/>
    <w:rsid w:val="00F3104A"/>
    <w:rsid w:val="00F31EE4"/>
    <w:rsid w:val="00F32A9C"/>
    <w:rsid w:val="00F32D9A"/>
    <w:rsid w:val="00F3362A"/>
    <w:rsid w:val="00F33FA7"/>
    <w:rsid w:val="00F34342"/>
    <w:rsid w:val="00F449AE"/>
    <w:rsid w:val="00F45510"/>
    <w:rsid w:val="00F45DAC"/>
    <w:rsid w:val="00F47B6C"/>
    <w:rsid w:val="00F55233"/>
    <w:rsid w:val="00F609A4"/>
    <w:rsid w:val="00F70CD3"/>
    <w:rsid w:val="00F7151D"/>
    <w:rsid w:val="00F732B2"/>
    <w:rsid w:val="00F74315"/>
    <w:rsid w:val="00F80DD8"/>
    <w:rsid w:val="00F84099"/>
    <w:rsid w:val="00F86BE1"/>
    <w:rsid w:val="00F90046"/>
    <w:rsid w:val="00F90674"/>
    <w:rsid w:val="00F978AC"/>
    <w:rsid w:val="00FA30E2"/>
    <w:rsid w:val="00FA4989"/>
    <w:rsid w:val="00FC0BBA"/>
    <w:rsid w:val="00FC4C61"/>
    <w:rsid w:val="00FC628A"/>
    <w:rsid w:val="00FC6423"/>
    <w:rsid w:val="00FC6605"/>
    <w:rsid w:val="00FD2C0F"/>
    <w:rsid w:val="00FD4F66"/>
    <w:rsid w:val="00FE4B86"/>
    <w:rsid w:val="00FF0B46"/>
    <w:rsid w:val="00FF2BA0"/>
    <w:rsid w:val="00FF5DE3"/>
    <w:rsid w:val="00FF6F76"/>
    <w:rsid w:val="00FF701C"/>
    <w:rsid w:val="00FF7E18"/>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B501BA-CFA3-432D-BEAA-C72B0E95C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2762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qFormat/>
    <w:rsid w:val="00BE6610"/>
    <w:pPr>
      <w:keepNext/>
      <w:spacing w:after="0" w:line="240" w:lineRule="auto"/>
      <w:jc w:val="both"/>
      <w:outlineLvl w:val="1"/>
    </w:pPr>
    <w:rPr>
      <w:rFonts w:ascii="Times New Roman" w:eastAsia="Times New Roman" w:hAnsi="Times New Roman" w:cs="Times New Roman"/>
      <w:b/>
      <w:sz w:val="24"/>
      <w:szCs w:val="20"/>
      <w:lang w:val="es-ES_tradnl" w:eastAsia="es-ES"/>
    </w:rPr>
  </w:style>
  <w:style w:type="paragraph" w:styleId="Ttulo3">
    <w:name w:val="heading 3"/>
    <w:basedOn w:val="Normal"/>
    <w:next w:val="Normal"/>
    <w:link w:val="Ttulo3Car"/>
    <w:uiPriority w:val="9"/>
    <w:unhideWhenUsed/>
    <w:qFormat/>
    <w:rsid w:val="00F3104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7625"/>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rsid w:val="00BE6610"/>
    <w:rPr>
      <w:rFonts w:ascii="Times New Roman" w:eastAsia="Times New Roman" w:hAnsi="Times New Roman" w:cs="Times New Roman"/>
      <w:b/>
      <w:sz w:val="24"/>
      <w:szCs w:val="20"/>
      <w:lang w:val="es-ES_tradnl" w:eastAsia="es-ES"/>
    </w:rPr>
  </w:style>
  <w:style w:type="paragraph" w:styleId="Prrafodelista">
    <w:name w:val="List Paragraph"/>
    <w:basedOn w:val="Normal"/>
    <w:link w:val="PrrafodelistaCar"/>
    <w:uiPriority w:val="34"/>
    <w:qFormat/>
    <w:rsid w:val="00A64C64"/>
    <w:pPr>
      <w:ind w:left="720"/>
      <w:contextualSpacing/>
    </w:pPr>
  </w:style>
  <w:style w:type="character" w:styleId="Textoennegrita">
    <w:name w:val="Strong"/>
    <w:basedOn w:val="Fuentedeprrafopredeter"/>
    <w:uiPriority w:val="22"/>
    <w:qFormat/>
    <w:rsid w:val="00F84099"/>
    <w:rPr>
      <w:b/>
      <w:bCs/>
    </w:rPr>
  </w:style>
  <w:style w:type="paragraph" w:styleId="NormalWeb">
    <w:name w:val="Normal (Web)"/>
    <w:basedOn w:val="Normal"/>
    <w:uiPriority w:val="99"/>
    <w:unhideWhenUsed/>
    <w:rsid w:val="00F84099"/>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
    <w:name w:val="Table Grid"/>
    <w:basedOn w:val="Tablanormal"/>
    <w:uiPriority w:val="59"/>
    <w:rsid w:val="00060329"/>
    <w:pPr>
      <w:spacing w:after="0" w:line="240" w:lineRule="auto"/>
    </w:pPr>
    <w:rPr>
      <w:rFonts w:eastAsiaTheme="minorEastAsia"/>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4C16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165A"/>
    <w:rPr>
      <w:rFonts w:ascii="Tahoma" w:hAnsi="Tahoma" w:cs="Tahoma"/>
      <w:sz w:val="16"/>
      <w:szCs w:val="16"/>
    </w:rPr>
  </w:style>
  <w:style w:type="paragraph" w:styleId="Textoindependiente">
    <w:name w:val="Body Text"/>
    <w:basedOn w:val="Normal"/>
    <w:link w:val="TextoindependienteCar"/>
    <w:semiHidden/>
    <w:rsid w:val="00BE6610"/>
    <w:pPr>
      <w:spacing w:after="120" w:line="240" w:lineRule="auto"/>
    </w:pPr>
    <w:rPr>
      <w:rFonts w:ascii="Times New Roman" w:eastAsia="Times New Roman" w:hAnsi="Times New Roman" w:cs="Times New Roman"/>
      <w:sz w:val="20"/>
      <w:szCs w:val="20"/>
      <w:lang w:val="es-ES_tradnl" w:eastAsia="es-ES"/>
    </w:rPr>
  </w:style>
  <w:style w:type="character" w:customStyle="1" w:styleId="TextoindependienteCar">
    <w:name w:val="Texto independiente Car"/>
    <w:basedOn w:val="Fuentedeprrafopredeter"/>
    <w:link w:val="Textoindependiente"/>
    <w:semiHidden/>
    <w:rsid w:val="00BE6610"/>
    <w:rPr>
      <w:rFonts w:ascii="Times New Roman" w:eastAsia="Times New Roman" w:hAnsi="Times New Roman" w:cs="Times New Roman"/>
      <w:sz w:val="20"/>
      <w:szCs w:val="20"/>
      <w:lang w:val="es-ES_tradnl" w:eastAsia="es-ES"/>
    </w:rPr>
  </w:style>
  <w:style w:type="character" w:styleId="Hipervnculo">
    <w:name w:val="Hyperlink"/>
    <w:basedOn w:val="Fuentedeprrafopredeter"/>
    <w:uiPriority w:val="99"/>
    <w:unhideWhenUsed/>
    <w:rsid w:val="00A93175"/>
    <w:rPr>
      <w:color w:val="0000FF"/>
      <w:u w:val="single"/>
    </w:rPr>
  </w:style>
  <w:style w:type="character" w:customStyle="1" w:styleId="apple-converted-space">
    <w:name w:val="apple-converted-space"/>
    <w:basedOn w:val="Fuentedeprrafopredeter"/>
    <w:rsid w:val="008D623C"/>
  </w:style>
  <w:style w:type="paragraph" w:styleId="Sinespaciado">
    <w:name w:val="No Spacing"/>
    <w:uiPriority w:val="1"/>
    <w:qFormat/>
    <w:rsid w:val="00EC64BC"/>
    <w:pPr>
      <w:spacing w:after="0" w:line="240" w:lineRule="auto"/>
    </w:pPr>
  </w:style>
  <w:style w:type="paragraph" w:styleId="TtulodeTDC">
    <w:name w:val="TOC Heading"/>
    <w:basedOn w:val="Ttulo1"/>
    <w:next w:val="Normal"/>
    <w:uiPriority w:val="39"/>
    <w:unhideWhenUsed/>
    <w:qFormat/>
    <w:rsid w:val="00EC64BC"/>
    <w:pPr>
      <w:spacing w:line="259" w:lineRule="auto"/>
      <w:outlineLvl w:val="9"/>
    </w:pPr>
    <w:rPr>
      <w:lang w:eastAsia="ja-JP"/>
    </w:rPr>
  </w:style>
  <w:style w:type="paragraph" w:styleId="TDC1">
    <w:name w:val="toc 1"/>
    <w:basedOn w:val="Normal"/>
    <w:next w:val="Normal"/>
    <w:autoRedefine/>
    <w:uiPriority w:val="39"/>
    <w:unhideWhenUsed/>
    <w:rsid w:val="00EC64BC"/>
    <w:pPr>
      <w:spacing w:after="100"/>
    </w:pPr>
  </w:style>
  <w:style w:type="paragraph" w:styleId="TDC2">
    <w:name w:val="toc 2"/>
    <w:basedOn w:val="Normal"/>
    <w:next w:val="Normal"/>
    <w:autoRedefine/>
    <w:uiPriority w:val="39"/>
    <w:unhideWhenUsed/>
    <w:rsid w:val="00EC64BC"/>
    <w:pPr>
      <w:spacing w:after="100"/>
      <w:ind w:left="220"/>
    </w:pPr>
  </w:style>
  <w:style w:type="character" w:styleId="Refdecomentario">
    <w:name w:val="annotation reference"/>
    <w:basedOn w:val="Fuentedeprrafopredeter"/>
    <w:uiPriority w:val="99"/>
    <w:semiHidden/>
    <w:unhideWhenUsed/>
    <w:rsid w:val="009F6DDB"/>
    <w:rPr>
      <w:sz w:val="16"/>
      <w:szCs w:val="16"/>
    </w:rPr>
  </w:style>
  <w:style w:type="paragraph" w:styleId="Textocomentario">
    <w:name w:val="annotation text"/>
    <w:basedOn w:val="Normal"/>
    <w:link w:val="TextocomentarioCar"/>
    <w:uiPriority w:val="99"/>
    <w:semiHidden/>
    <w:unhideWhenUsed/>
    <w:rsid w:val="009F6D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6DDB"/>
    <w:rPr>
      <w:sz w:val="20"/>
      <w:szCs w:val="20"/>
    </w:rPr>
  </w:style>
  <w:style w:type="paragraph" w:styleId="Asuntodelcomentario">
    <w:name w:val="annotation subject"/>
    <w:basedOn w:val="Textocomentario"/>
    <w:next w:val="Textocomentario"/>
    <w:link w:val="AsuntodelcomentarioCar"/>
    <w:uiPriority w:val="99"/>
    <w:semiHidden/>
    <w:unhideWhenUsed/>
    <w:rsid w:val="009F6DDB"/>
    <w:rPr>
      <w:b/>
      <w:bCs/>
    </w:rPr>
  </w:style>
  <w:style w:type="character" w:customStyle="1" w:styleId="AsuntodelcomentarioCar">
    <w:name w:val="Asunto del comentario Car"/>
    <w:basedOn w:val="TextocomentarioCar"/>
    <w:link w:val="Asuntodelcomentario"/>
    <w:uiPriority w:val="99"/>
    <w:semiHidden/>
    <w:rsid w:val="009F6DDB"/>
    <w:rPr>
      <w:b/>
      <w:bCs/>
      <w:sz w:val="20"/>
      <w:szCs w:val="20"/>
    </w:rPr>
  </w:style>
  <w:style w:type="character" w:styleId="Hipervnculovisitado">
    <w:name w:val="FollowedHyperlink"/>
    <w:basedOn w:val="Fuentedeprrafopredeter"/>
    <w:uiPriority w:val="99"/>
    <w:semiHidden/>
    <w:unhideWhenUsed/>
    <w:rsid w:val="006E49D2"/>
    <w:rPr>
      <w:color w:val="954F72"/>
      <w:u w:val="single"/>
    </w:rPr>
  </w:style>
  <w:style w:type="paragraph" w:customStyle="1" w:styleId="xl65">
    <w:name w:val="xl65"/>
    <w:basedOn w:val="Normal"/>
    <w:rsid w:val="006E49D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66">
    <w:name w:val="xl66"/>
    <w:basedOn w:val="Normal"/>
    <w:rsid w:val="006E49D2"/>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67">
    <w:name w:val="xl67"/>
    <w:basedOn w:val="Normal"/>
    <w:rsid w:val="006E49D2"/>
    <w:pPr>
      <w:pBdr>
        <w:top w:val="single" w:sz="4" w:space="0" w:color="auto"/>
        <w:left w:val="single" w:sz="4" w:space="0" w:color="auto"/>
        <w:bottom w:val="single" w:sz="4" w:space="0" w:color="auto"/>
        <w:right w:val="single" w:sz="4" w:space="0" w:color="auto"/>
      </w:pBdr>
      <w:shd w:val="clear" w:color="454545" w:fill="FFFF00"/>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68">
    <w:name w:val="xl68"/>
    <w:basedOn w:val="Normal"/>
    <w:rsid w:val="006E49D2"/>
    <w:pPr>
      <w:shd w:val="clear" w:color="454545" w:fill="FFFF00"/>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xl69">
    <w:name w:val="xl69"/>
    <w:basedOn w:val="Normal"/>
    <w:rsid w:val="006E49D2"/>
    <w:pPr>
      <w:spacing w:before="100" w:beforeAutospacing="1" w:after="100" w:afterAutospacing="1" w:line="240" w:lineRule="auto"/>
      <w:jc w:val="center"/>
    </w:pPr>
    <w:rPr>
      <w:rFonts w:ascii="Times New Roman" w:eastAsia="Times New Roman" w:hAnsi="Times New Roman" w:cs="Times New Roman"/>
      <w:sz w:val="24"/>
      <w:szCs w:val="24"/>
      <w:lang w:eastAsia="ja-JP"/>
    </w:rPr>
  </w:style>
  <w:style w:type="character" w:customStyle="1" w:styleId="PrrafodelistaCar">
    <w:name w:val="Párrafo de lista Car"/>
    <w:link w:val="Prrafodelista"/>
    <w:locked/>
    <w:rsid w:val="00C7671B"/>
  </w:style>
  <w:style w:type="paragraph" w:styleId="Encabezado">
    <w:name w:val="header"/>
    <w:basedOn w:val="Normal"/>
    <w:link w:val="EncabezadoCar"/>
    <w:uiPriority w:val="99"/>
    <w:unhideWhenUsed/>
    <w:rsid w:val="009B0D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0D02"/>
  </w:style>
  <w:style w:type="paragraph" w:styleId="Piedepgina">
    <w:name w:val="footer"/>
    <w:basedOn w:val="Normal"/>
    <w:link w:val="PiedepginaCar"/>
    <w:uiPriority w:val="99"/>
    <w:unhideWhenUsed/>
    <w:rsid w:val="009B0D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B0D02"/>
  </w:style>
  <w:style w:type="paragraph" w:styleId="Puesto">
    <w:name w:val="Title"/>
    <w:basedOn w:val="Normal"/>
    <w:next w:val="Normal"/>
    <w:link w:val="PuestoCar"/>
    <w:uiPriority w:val="10"/>
    <w:qFormat/>
    <w:rsid w:val="00EB71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EB7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71C2"/>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B71C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F3104A"/>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6258A9"/>
    <w:pPr>
      <w:spacing w:after="100"/>
      <w:ind w:left="440"/>
    </w:pPr>
  </w:style>
  <w:style w:type="paragraph" w:styleId="Revisin">
    <w:name w:val="Revision"/>
    <w:hidden/>
    <w:uiPriority w:val="99"/>
    <w:semiHidden/>
    <w:rsid w:val="00797B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7919">
      <w:bodyDiv w:val="1"/>
      <w:marLeft w:val="0"/>
      <w:marRight w:val="0"/>
      <w:marTop w:val="0"/>
      <w:marBottom w:val="0"/>
      <w:divBdr>
        <w:top w:val="none" w:sz="0" w:space="0" w:color="auto"/>
        <w:left w:val="none" w:sz="0" w:space="0" w:color="auto"/>
        <w:bottom w:val="none" w:sz="0" w:space="0" w:color="auto"/>
        <w:right w:val="none" w:sz="0" w:space="0" w:color="auto"/>
      </w:divBdr>
    </w:div>
    <w:div w:id="108357132">
      <w:bodyDiv w:val="1"/>
      <w:marLeft w:val="0"/>
      <w:marRight w:val="0"/>
      <w:marTop w:val="0"/>
      <w:marBottom w:val="0"/>
      <w:divBdr>
        <w:top w:val="none" w:sz="0" w:space="0" w:color="auto"/>
        <w:left w:val="none" w:sz="0" w:space="0" w:color="auto"/>
        <w:bottom w:val="none" w:sz="0" w:space="0" w:color="auto"/>
        <w:right w:val="none" w:sz="0" w:space="0" w:color="auto"/>
      </w:divBdr>
    </w:div>
    <w:div w:id="154418535">
      <w:bodyDiv w:val="1"/>
      <w:marLeft w:val="0"/>
      <w:marRight w:val="0"/>
      <w:marTop w:val="0"/>
      <w:marBottom w:val="0"/>
      <w:divBdr>
        <w:top w:val="none" w:sz="0" w:space="0" w:color="auto"/>
        <w:left w:val="none" w:sz="0" w:space="0" w:color="auto"/>
        <w:bottom w:val="none" w:sz="0" w:space="0" w:color="auto"/>
        <w:right w:val="none" w:sz="0" w:space="0" w:color="auto"/>
      </w:divBdr>
    </w:div>
    <w:div w:id="312100459">
      <w:bodyDiv w:val="1"/>
      <w:marLeft w:val="0"/>
      <w:marRight w:val="0"/>
      <w:marTop w:val="0"/>
      <w:marBottom w:val="0"/>
      <w:divBdr>
        <w:top w:val="none" w:sz="0" w:space="0" w:color="auto"/>
        <w:left w:val="none" w:sz="0" w:space="0" w:color="auto"/>
        <w:bottom w:val="none" w:sz="0" w:space="0" w:color="auto"/>
        <w:right w:val="none" w:sz="0" w:space="0" w:color="auto"/>
      </w:divBdr>
    </w:div>
    <w:div w:id="344601664">
      <w:bodyDiv w:val="1"/>
      <w:marLeft w:val="0"/>
      <w:marRight w:val="0"/>
      <w:marTop w:val="0"/>
      <w:marBottom w:val="0"/>
      <w:divBdr>
        <w:top w:val="none" w:sz="0" w:space="0" w:color="auto"/>
        <w:left w:val="none" w:sz="0" w:space="0" w:color="auto"/>
        <w:bottom w:val="none" w:sz="0" w:space="0" w:color="auto"/>
        <w:right w:val="none" w:sz="0" w:space="0" w:color="auto"/>
      </w:divBdr>
    </w:div>
    <w:div w:id="582954846">
      <w:bodyDiv w:val="1"/>
      <w:marLeft w:val="0"/>
      <w:marRight w:val="0"/>
      <w:marTop w:val="0"/>
      <w:marBottom w:val="0"/>
      <w:divBdr>
        <w:top w:val="none" w:sz="0" w:space="0" w:color="auto"/>
        <w:left w:val="none" w:sz="0" w:space="0" w:color="auto"/>
        <w:bottom w:val="none" w:sz="0" w:space="0" w:color="auto"/>
        <w:right w:val="none" w:sz="0" w:space="0" w:color="auto"/>
      </w:divBdr>
    </w:div>
    <w:div w:id="589239196">
      <w:bodyDiv w:val="1"/>
      <w:marLeft w:val="0"/>
      <w:marRight w:val="0"/>
      <w:marTop w:val="0"/>
      <w:marBottom w:val="0"/>
      <w:divBdr>
        <w:top w:val="none" w:sz="0" w:space="0" w:color="auto"/>
        <w:left w:val="none" w:sz="0" w:space="0" w:color="auto"/>
        <w:bottom w:val="none" w:sz="0" w:space="0" w:color="auto"/>
        <w:right w:val="none" w:sz="0" w:space="0" w:color="auto"/>
      </w:divBdr>
    </w:div>
    <w:div w:id="672337412">
      <w:bodyDiv w:val="1"/>
      <w:marLeft w:val="0"/>
      <w:marRight w:val="0"/>
      <w:marTop w:val="0"/>
      <w:marBottom w:val="0"/>
      <w:divBdr>
        <w:top w:val="none" w:sz="0" w:space="0" w:color="auto"/>
        <w:left w:val="none" w:sz="0" w:space="0" w:color="auto"/>
        <w:bottom w:val="none" w:sz="0" w:space="0" w:color="auto"/>
        <w:right w:val="none" w:sz="0" w:space="0" w:color="auto"/>
      </w:divBdr>
    </w:div>
    <w:div w:id="737019244">
      <w:bodyDiv w:val="1"/>
      <w:marLeft w:val="0"/>
      <w:marRight w:val="0"/>
      <w:marTop w:val="0"/>
      <w:marBottom w:val="0"/>
      <w:divBdr>
        <w:top w:val="none" w:sz="0" w:space="0" w:color="auto"/>
        <w:left w:val="none" w:sz="0" w:space="0" w:color="auto"/>
        <w:bottom w:val="none" w:sz="0" w:space="0" w:color="auto"/>
        <w:right w:val="none" w:sz="0" w:space="0" w:color="auto"/>
      </w:divBdr>
    </w:div>
    <w:div w:id="924845023">
      <w:bodyDiv w:val="1"/>
      <w:marLeft w:val="0"/>
      <w:marRight w:val="0"/>
      <w:marTop w:val="0"/>
      <w:marBottom w:val="0"/>
      <w:divBdr>
        <w:top w:val="none" w:sz="0" w:space="0" w:color="auto"/>
        <w:left w:val="none" w:sz="0" w:space="0" w:color="auto"/>
        <w:bottom w:val="none" w:sz="0" w:space="0" w:color="auto"/>
        <w:right w:val="none" w:sz="0" w:space="0" w:color="auto"/>
      </w:divBdr>
    </w:div>
    <w:div w:id="991448873">
      <w:bodyDiv w:val="1"/>
      <w:marLeft w:val="0"/>
      <w:marRight w:val="0"/>
      <w:marTop w:val="0"/>
      <w:marBottom w:val="0"/>
      <w:divBdr>
        <w:top w:val="none" w:sz="0" w:space="0" w:color="auto"/>
        <w:left w:val="none" w:sz="0" w:space="0" w:color="auto"/>
        <w:bottom w:val="none" w:sz="0" w:space="0" w:color="auto"/>
        <w:right w:val="none" w:sz="0" w:space="0" w:color="auto"/>
      </w:divBdr>
    </w:div>
    <w:div w:id="1141533064">
      <w:bodyDiv w:val="1"/>
      <w:marLeft w:val="0"/>
      <w:marRight w:val="0"/>
      <w:marTop w:val="0"/>
      <w:marBottom w:val="0"/>
      <w:divBdr>
        <w:top w:val="none" w:sz="0" w:space="0" w:color="auto"/>
        <w:left w:val="none" w:sz="0" w:space="0" w:color="auto"/>
        <w:bottom w:val="none" w:sz="0" w:space="0" w:color="auto"/>
        <w:right w:val="none" w:sz="0" w:space="0" w:color="auto"/>
      </w:divBdr>
    </w:div>
    <w:div w:id="1324551335">
      <w:bodyDiv w:val="1"/>
      <w:marLeft w:val="0"/>
      <w:marRight w:val="0"/>
      <w:marTop w:val="0"/>
      <w:marBottom w:val="0"/>
      <w:divBdr>
        <w:top w:val="none" w:sz="0" w:space="0" w:color="auto"/>
        <w:left w:val="none" w:sz="0" w:space="0" w:color="auto"/>
        <w:bottom w:val="none" w:sz="0" w:space="0" w:color="auto"/>
        <w:right w:val="none" w:sz="0" w:space="0" w:color="auto"/>
      </w:divBdr>
    </w:div>
    <w:div w:id="1338580618">
      <w:bodyDiv w:val="1"/>
      <w:marLeft w:val="0"/>
      <w:marRight w:val="0"/>
      <w:marTop w:val="0"/>
      <w:marBottom w:val="0"/>
      <w:divBdr>
        <w:top w:val="none" w:sz="0" w:space="0" w:color="auto"/>
        <w:left w:val="none" w:sz="0" w:space="0" w:color="auto"/>
        <w:bottom w:val="none" w:sz="0" w:space="0" w:color="auto"/>
        <w:right w:val="none" w:sz="0" w:space="0" w:color="auto"/>
      </w:divBdr>
      <w:divsChild>
        <w:div w:id="1377123035">
          <w:marLeft w:val="0"/>
          <w:marRight w:val="0"/>
          <w:marTop w:val="0"/>
          <w:marBottom w:val="0"/>
          <w:divBdr>
            <w:top w:val="none" w:sz="0" w:space="0" w:color="auto"/>
            <w:left w:val="none" w:sz="0" w:space="0" w:color="auto"/>
            <w:bottom w:val="none" w:sz="0" w:space="0" w:color="auto"/>
            <w:right w:val="none" w:sz="0" w:space="0" w:color="auto"/>
          </w:divBdr>
        </w:div>
        <w:div w:id="1857649227">
          <w:marLeft w:val="0"/>
          <w:marRight w:val="0"/>
          <w:marTop w:val="0"/>
          <w:marBottom w:val="0"/>
          <w:divBdr>
            <w:top w:val="none" w:sz="0" w:space="0" w:color="auto"/>
            <w:left w:val="none" w:sz="0" w:space="0" w:color="auto"/>
            <w:bottom w:val="none" w:sz="0" w:space="0" w:color="auto"/>
            <w:right w:val="none" w:sz="0" w:space="0" w:color="auto"/>
          </w:divBdr>
        </w:div>
        <w:div w:id="1240287878">
          <w:marLeft w:val="0"/>
          <w:marRight w:val="0"/>
          <w:marTop w:val="0"/>
          <w:marBottom w:val="0"/>
          <w:divBdr>
            <w:top w:val="none" w:sz="0" w:space="0" w:color="auto"/>
            <w:left w:val="none" w:sz="0" w:space="0" w:color="auto"/>
            <w:bottom w:val="none" w:sz="0" w:space="0" w:color="auto"/>
            <w:right w:val="none" w:sz="0" w:space="0" w:color="auto"/>
          </w:divBdr>
        </w:div>
        <w:div w:id="299113877">
          <w:marLeft w:val="0"/>
          <w:marRight w:val="0"/>
          <w:marTop w:val="0"/>
          <w:marBottom w:val="0"/>
          <w:divBdr>
            <w:top w:val="none" w:sz="0" w:space="0" w:color="auto"/>
            <w:left w:val="none" w:sz="0" w:space="0" w:color="auto"/>
            <w:bottom w:val="none" w:sz="0" w:space="0" w:color="auto"/>
            <w:right w:val="none" w:sz="0" w:space="0" w:color="auto"/>
          </w:divBdr>
        </w:div>
        <w:div w:id="1594701457">
          <w:marLeft w:val="0"/>
          <w:marRight w:val="0"/>
          <w:marTop w:val="0"/>
          <w:marBottom w:val="0"/>
          <w:divBdr>
            <w:top w:val="none" w:sz="0" w:space="0" w:color="auto"/>
            <w:left w:val="none" w:sz="0" w:space="0" w:color="auto"/>
            <w:bottom w:val="none" w:sz="0" w:space="0" w:color="auto"/>
            <w:right w:val="none" w:sz="0" w:space="0" w:color="auto"/>
          </w:divBdr>
        </w:div>
        <w:div w:id="1693998366">
          <w:marLeft w:val="0"/>
          <w:marRight w:val="0"/>
          <w:marTop w:val="0"/>
          <w:marBottom w:val="0"/>
          <w:divBdr>
            <w:top w:val="none" w:sz="0" w:space="0" w:color="auto"/>
            <w:left w:val="none" w:sz="0" w:space="0" w:color="auto"/>
            <w:bottom w:val="none" w:sz="0" w:space="0" w:color="auto"/>
            <w:right w:val="none" w:sz="0" w:space="0" w:color="auto"/>
          </w:divBdr>
        </w:div>
        <w:div w:id="1975401060">
          <w:marLeft w:val="0"/>
          <w:marRight w:val="0"/>
          <w:marTop w:val="0"/>
          <w:marBottom w:val="0"/>
          <w:divBdr>
            <w:top w:val="none" w:sz="0" w:space="0" w:color="auto"/>
            <w:left w:val="none" w:sz="0" w:space="0" w:color="auto"/>
            <w:bottom w:val="none" w:sz="0" w:space="0" w:color="auto"/>
            <w:right w:val="none" w:sz="0" w:space="0" w:color="auto"/>
          </w:divBdr>
        </w:div>
        <w:div w:id="723454353">
          <w:marLeft w:val="0"/>
          <w:marRight w:val="0"/>
          <w:marTop w:val="0"/>
          <w:marBottom w:val="0"/>
          <w:divBdr>
            <w:top w:val="none" w:sz="0" w:space="0" w:color="auto"/>
            <w:left w:val="none" w:sz="0" w:space="0" w:color="auto"/>
            <w:bottom w:val="none" w:sz="0" w:space="0" w:color="auto"/>
            <w:right w:val="none" w:sz="0" w:space="0" w:color="auto"/>
          </w:divBdr>
        </w:div>
        <w:div w:id="73822484">
          <w:marLeft w:val="0"/>
          <w:marRight w:val="0"/>
          <w:marTop w:val="0"/>
          <w:marBottom w:val="0"/>
          <w:divBdr>
            <w:top w:val="none" w:sz="0" w:space="0" w:color="auto"/>
            <w:left w:val="none" w:sz="0" w:space="0" w:color="auto"/>
            <w:bottom w:val="none" w:sz="0" w:space="0" w:color="auto"/>
            <w:right w:val="none" w:sz="0" w:space="0" w:color="auto"/>
          </w:divBdr>
        </w:div>
        <w:div w:id="999699953">
          <w:marLeft w:val="0"/>
          <w:marRight w:val="0"/>
          <w:marTop w:val="0"/>
          <w:marBottom w:val="0"/>
          <w:divBdr>
            <w:top w:val="none" w:sz="0" w:space="0" w:color="auto"/>
            <w:left w:val="none" w:sz="0" w:space="0" w:color="auto"/>
            <w:bottom w:val="none" w:sz="0" w:space="0" w:color="auto"/>
            <w:right w:val="none" w:sz="0" w:space="0" w:color="auto"/>
          </w:divBdr>
        </w:div>
        <w:div w:id="21982864">
          <w:marLeft w:val="0"/>
          <w:marRight w:val="0"/>
          <w:marTop w:val="0"/>
          <w:marBottom w:val="0"/>
          <w:divBdr>
            <w:top w:val="none" w:sz="0" w:space="0" w:color="auto"/>
            <w:left w:val="none" w:sz="0" w:space="0" w:color="auto"/>
            <w:bottom w:val="none" w:sz="0" w:space="0" w:color="auto"/>
            <w:right w:val="none" w:sz="0" w:space="0" w:color="auto"/>
          </w:divBdr>
        </w:div>
        <w:div w:id="573972430">
          <w:marLeft w:val="0"/>
          <w:marRight w:val="0"/>
          <w:marTop w:val="0"/>
          <w:marBottom w:val="0"/>
          <w:divBdr>
            <w:top w:val="none" w:sz="0" w:space="0" w:color="auto"/>
            <w:left w:val="none" w:sz="0" w:space="0" w:color="auto"/>
            <w:bottom w:val="none" w:sz="0" w:space="0" w:color="auto"/>
            <w:right w:val="none" w:sz="0" w:space="0" w:color="auto"/>
          </w:divBdr>
        </w:div>
        <w:div w:id="732042144">
          <w:marLeft w:val="0"/>
          <w:marRight w:val="0"/>
          <w:marTop w:val="0"/>
          <w:marBottom w:val="0"/>
          <w:divBdr>
            <w:top w:val="none" w:sz="0" w:space="0" w:color="auto"/>
            <w:left w:val="none" w:sz="0" w:space="0" w:color="auto"/>
            <w:bottom w:val="none" w:sz="0" w:space="0" w:color="auto"/>
            <w:right w:val="none" w:sz="0" w:space="0" w:color="auto"/>
          </w:divBdr>
        </w:div>
        <w:div w:id="1997568781">
          <w:marLeft w:val="0"/>
          <w:marRight w:val="0"/>
          <w:marTop w:val="0"/>
          <w:marBottom w:val="0"/>
          <w:divBdr>
            <w:top w:val="none" w:sz="0" w:space="0" w:color="auto"/>
            <w:left w:val="none" w:sz="0" w:space="0" w:color="auto"/>
            <w:bottom w:val="none" w:sz="0" w:space="0" w:color="auto"/>
            <w:right w:val="none" w:sz="0" w:space="0" w:color="auto"/>
          </w:divBdr>
        </w:div>
        <w:div w:id="1163006899">
          <w:marLeft w:val="0"/>
          <w:marRight w:val="0"/>
          <w:marTop w:val="0"/>
          <w:marBottom w:val="0"/>
          <w:divBdr>
            <w:top w:val="none" w:sz="0" w:space="0" w:color="auto"/>
            <w:left w:val="none" w:sz="0" w:space="0" w:color="auto"/>
            <w:bottom w:val="none" w:sz="0" w:space="0" w:color="auto"/>
            <w:right w:val="none" w:sz="0" w:space="0" w:color="auto"/>
          </w:divBdr>
        </w:div>
        <w:div w:id="1132599604">
          <w:marLeft w:val="0"/>
          <w:marRight w:val="0"/>
          <w:marTop w:val="0"/>
          <w:marBottom w:val="0"/>
          <w:divBdr>
            <w:top w:val="none" w:sz="0" w:space="0" w:color="auto"/>
            <w:left w:val="none" w:sz="0" w:space="0" w:color="auto"/>
            <w:bottom w:val="none" w:sz="0" w:space="0" w:color="auto"/>
            <w:right w:val="none" w:sz="0" w:space="0" w:color="auto"/>
          </w:divBdr>
        </w:div>
        <w:div w:id="2087341027">
          <w:marLeft w:val="0"/>
          <w:marRight w:val="0"/>
          <w:marTop w:val="0"/>
          <w:marBottom w:val="0"/>
          <w:divBdr>
            <w:top w:val="none" w:sz="0" w:space="0" w:color="auto"/>
            <w:left w:val="none" w:sz="0" w:space="0" w:color="auto"/>
            <w:bottom w:val="none" w:sz="0" w:space="0" w:color="auto"/>
            <w:right w:val="none" w:sz="0" w:space="0" w:color="auto"/>
          </w:divBdr>
        </w:div>
        <w:div w:id="1941832123">
          <w:marLeft w:val="0"/>
          <w:marRight w:val="0"/>
          <w:marTop w:val="0"/>
          <w:marBottom w:val="0"/>
          <w:divBdr>
            <w:top w:val="none" w:sz="0" w:space="0" w:color="auto"/>
            <w:left w:val="none" w:sz="0" w:space="0" w:color="auto"/>
            <w:bottom w:val="none" w:sz="0" w:space="0" w:color="auto"/>
            <w:right w:val="none" w:sz="0" w:space="0" w:color="auto"/>
          </w:divBdr>
        </w:div>
        <w:div w:id="1511993771">
          <w:marLeft w:val="0"/>
          <w:marRight w:val="0"/>
          <w:marTop w:val="0"/>
          <w:marBottom w:val="0"/>
          <w:divBdr>
            <w:top w:val="none" w:sz="0" w:space="0" w:color="auto"/>
            <w:left w:val="none" w:sz="0" w:space="0" w:color="auto"/>
            <w:bottom w:val="none" w:sz="0" w:space="0" w:color="auto"/>
            <w:right w:val="none" w:sz="0" w:space="0" w:color="auto"/>
          </w:divBdr>
        </w:div>
        <w:div w:id="217858562">
          <w:marLeft w:val="0"/>
          <w:marRight w:val="0"/>
          <w:marTop w:val="0"/>
          <w:marBottom w:val="0"/>
          <w:divBdr>
            <w:top w:val="none" w:sz="0" w:space="0" w:color="auto"/>
            <w:left w:val="none" w:sz="0" w:space="0" w:color="auto"/>
            <w:bottom w:val="none" w:sz="0" w:space="0" w:color="auto"/>
            <w:right w:val="none" w:sz="0" w:space="0" w:color="auto"/>
          </w:divBdr>
        </w:div>
        <w:div w:id="1787236829">
          <w:marLeft w:val="0"/>
          <w:marRight w:val="0"/>
          <w:marTop w:val="0"/>
          <w:marBottom w:val="0"/>
          <w:divBdr>
            <w:top w:val="none" w:sz="0" w:space="0" w:color="auto"/>
            <w:left w:val="none" w:sz="0" w:space="0" w:color="auto"/>
            <w:bottom w:val="none" w:sz="0" w:space="0" w:color="auto"/>
            <w:right w:val="none" w:sz="0" w:space="0" w:color="auto"/>
          </w:divBdr>
        </w:div>
        <w:div w:id="1658458406">
          <w:marLeft w:val="0"/>
          <w:marRight w:val="0"/>
          <w:marTop w:val="0"/>
          <w:marBottom w:val="0"/>
          <w:divBdr>
            <w:top w:val="none" w:sz="0" w:space="0" w:color="auto"/>
            <w:left w:val="none" w:sz="0" w:space="0" w:color="auto"/>
            <w:bottom w:val="none" w:sz="0" w:space="0" w:color="auto"/>
            <w:right w:val="none" w:sz="0" w:space="0" w:color="auto"/>
          </w:divBdr>
        </w:div>
        <w:div w:id="1964262712">
          <w:marLeft w:val="0"/>
          <w:marRight w:val="0"/>
          <w:marTop w:val="0"/>
          <w:marBottom w:val="0"/>
          <w:divBdr>
            <w:top w:val="none" w:sz="0" w:space="0" w:color="auto"/>
            <w:left w:val="none" w:sz="0" w:space="0" w:color="auto"/>
            <w:bottom w:val="none" w:sz="0" w:space="0" w:color="auto"/>
            <w:right w:val="none" w:sz="0" w:space="0" w:color="auto"/>
          </w:divBdr>
        </w:div>
        <w:div w:id="432635052">
          <w:marLeft w:val="0"/>
          <w:marRight w:val="0"/>
          <w:marTop w:val="0"/>
          <w:marBottom w:val="0"/>
          <w:divBdr>
            <w:top w:val="none" w:sz="0" w:space="0" w:color="auto"/>
            <w:left w:val="none" w:sz="0" w:space="0" w:color="auto"/>
            <w:bottom w:val="none" w:sz="0" w:space="0" w:color="auto"/>
            <w:right w:val="none" w:sz="0" w:space="0" w:color="auto"/>
          </w:divBdr>
        </w:div>
        <w:div w:id="23868341">
          <w:marLeft w:val="0"/>
          <w:marRight w:val="0"/>
          <w:marTop w:val="0"/>
          <w:marBottom w:val="0"/>
          <w:divBdr>
            <w:top w:val="none" w:sz="0" w:space="0" w:color="auto"/>
            <w:left w:val="none" w:sz="0" w:space="0" w:color="auto"/>
            <w:bottom w:val="none" w:sz="0" w:space="0" w:color="auto"/>
            <w:right w:val="none" w:sz="0" w:space="0" w:color="auto"/>
          </w:divBdr>
        </w:div>
        <w:div w:id="1111784573">
          <w:marLeft w:val="0"/>
          <w:marRight w:val="0"/>
          <w:marTop w:val="0"/>
          <w:marBottom w:val="0"/>
          <w:divBdr>
            <w:top w:val="none" w:sz="0" w:space="0" w:color="auto"/>
            <w:left w:val="none" w:sz="0" w:space="0" w:color="auto"/>
            <w:bottom w:val="none" w:sz="0" w:space="0" w:color="auto"/>
            <w:right w:val="none" w:sz="0" w:space="0" w:color="auto"/>
          </w:divBdr>
        </w:div>
        <w:div w:id="2071922687">
          <w:marLeft w:val="0"/>
          <w:marRight w:val="0"/>
          <w:marTop w:val="0"/>
          <w:marBottom w:val="0"/>
          <w:divBdr>
            <w:top w:val="none" w:sz="0" w:space="0" w:color="auto"/>
            <w:left w:val="none" w:sz="0" w:space="0" w:color="auto"/>
            <w:bottom w:val="none" w:sz="0" w:space="0" w:color="auto"/>
            <w:right w:val="none" w:sz="0" w:space="0" w:color="auto"/>
          </w:divBdr>
        </w:div>
        <w:div w:id="1338116885">
          <w:marLeft w:val="0"/>
          <w:marRight w:val="0"/>
          <w:marTop w:val="0"/>
          <w:marBottom w:val="0"/>
          <w:divBdr>
            <w:top w:val="none" w:sz="0" w:space="0" w:color="auto"/>
            <w:left w:val="none" w:sz="0" w:space="0" w:color="auto"/>
            <w:bottom w:val="none" w:sz="0" w:space="0" w:color="auto"/>
            <w:right w:val="none" w:sz="0" w:space="0" w:color="auto"/>
          </w:divBdr>
        </w:div>
        <w:div w:id="902832649">
          <w:marLeft w:val="0"/>
          <w:marRight w:val="0"/>
          <w:marTop w:val="0"/>
          <w:marBottom w:val="0"/>
          <w:divBdr>
            <w:top w:val="none" w:sz="0" w:space="0" w:color="auto"/>
            <w:left w:val="none" w:sz="0" w:space="0" w:color="auto"/>
            <w:bottom w:val="none" w:sz="0" w:space="0" w:color="auto"/>
            <w:right w:val="none" w:sz="0" w:space="0" w:color="auto"/>
          </w:divBdr>
        </w:div>
      </w:divsChild>
    </w:div>
    <w:div w:id="1540899503">
      <w:bodyDiv w:val="1"/>
      <w:marLeft w:val="0"/>
      <w:marRight w:val="0"/>
      <w:marTop w:val="0"/>
      <w:marBottom w:val="0"/>
      <w:divBdr>
        <w:top w:val="none" w:sz="0" w:space="0" w:color="auto"/>
        <w:left w:val="none" w:sz="0" w:space="0" w:color="auto"/>
        <w:bottom w:val="none" w:sz="0" w:space="0" w:color="auto"/>
        <w:right w:val="none" w:sz="0" w:space="0" w:color="auto"/>
      </w:divBdr>
    </w:div>
    <w:div w:id="1588422451">
      <w:bodyDiv w:val="1"/>
      <w:marLeft w:val="0"/>
      <w:marRight w:val="0"/>
      <w:marTop w:val="0"/>
      <w:marBottom w:val="0"/>
      <w:divBdr>
        <w:top w:val="none" w:sz="0" w:space="0" w:color="auto"/>
        <w:left w:val="none" w:sz="0" w:space="0" w:color="auto"/>
        <w:bottom w:val="none" w:sz="0" w:space="0" w:color="auto"/>
        <w:right w:val="none" w:sz="0" w:space="0" w:color="auto"/>
      </w:divBdr>
    </w:div>
    <w:div w:id="1702508506">
      <w:bodyDiv w:val="1"/>
      <w:marLeft w:val="0"/>
      <w:marRight w:val="0"/>
      <w:marTop w:val="0"/>
      <w:marBottom w:val="0"/>
      <w:divBdr>
        <w:top w:val="none" w:sz="0" w:space="0" w:color="auto"/>
        <w:left w:val="none" w:sz="0" w:space="0" w:color="auto"/>
        <w:bottom w:val="none" w:sz="0" w:space="0" w:color="auto"/>
        <w:right w:val="none" w:sz="0" w:space="0" w:color="auto"/>
      </w:divBdr>
    </w:div>
    <w:div w:id="1756784518">
      <w:bodyDiv w:val="1"/>
      <w:marLeft w:val="0"/>
      <w:marRight w:val="0"/>
      <w:marTop w:val="0"/>
      <w:marBottom w:val="0"/>
      <w:divBdr>
        <w:top w:val="none" w:sz="0" w:space="0" w:color="auto"/>
        <w:left w:val="none" w:sz="0" w:space="0" w:color="auto"/>
        <w:bottom w:val="none" w:sz="0" w:space="0" w:color="auto"/>
        <w:right w:val="none" w:sz="0" w:space="0" w:color="auto"/>
      </w:divBdr>
    </w:div>
    <w:div w:id="1834491971">
      <w:bodyDiv w:val="1"/>
      <w:marLeft w:val="0"/>
      <w:marRight w:val="0"/>
      <w:marTop w:val="0"/>
      <w:marBottom w:val="0"/>
      <w:divBdr>
        <w:top w:val="none" w:sz="0" w:space="0" w:color="auto"/>
        <w:left w:val="none" w:sz="0" w:space="0" w:color="auto"/>
        <w:bottom w:val="none" w:sz="0" w:space="0" w:color="auto"/>
        <w:right w:val="none" w:sz="0" w:space="0" w:color="auto"/>
      </w:divBdr>
    </w:div>
    <w:div w:id="1939751600">
      <w:bodyDiv w:val="1"/>
      <w:marLeft w:val="0"/>
      <w:marRight w:val="0"/>
      <w:marTop w:val="0"/>
      <w:marBottom w:val="0"/>
      <w:divBdr>
        <w:top w:val="none" w:sz="0" w:space="0" w:color="auto"/>
        <w:left w:val="none" w:sz="0" w:space="0" w:color="auto"/>
        <w:bottom w:val="none" w:sz="0" w:space="0" w:color="auto"/>
        <w:right w:val="none" w:sz="0" w:space="0" w:color="auto"/>
      </w:divBdr>
    </w:div>
    <w:div w:id="1981615839">
      <w:bodyDiv w:val="1"/>
      <w:marLeft w:val="0"/>
      <w:marRight w:val="0"/>
      <w:marTop w:val="0"/>
      <w:marBottom w:val="0"/>
      <w:divBdr>
        <w:top w:val="none" w:sz="0" w:space="0" w:color="auto"/>
        <w:left w:val="none" w:sz="0" w:space="0" w:color="auto"/>
        <w:bottom w:val="none" w:sz="0" w:space="0" w:color="auto"/>
        <w:right w:val="none" w:sz="0" w:space="0" w:color="auto"/>
      </w:divBdr>
    </w:div>
    <w:div w:id="2056850675">
      <w:bodyDiv w:val="1"/>
      <w:marLeft w:val="0"/>
      <w:marRight w:val="0"/>
      <w:marTop w:val="0"/>
      <w:marBottom w:val="0"/>
      <w:divBdr>
        <w:top w:val="none" w:sz="0" w:space="0" w:color="auto"/>
        <w:left w:val="none" w:sz="0" w:space="0" w:color="auto"/>
        <w:bottom w:val="none" w:sz="0" w:space="0" w:color="auto"/>
        <w:right w:val="none" w:sz="0" w:space="0" w:color="auto"/>
      </w:divBdr>
    </w:div>
    <w:div w:id="208286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12" Type="http://schemas.openxmlformats.org/officeDocument/2006/relationships/image" Target="media/image87.jpeg"/><Relationship Id="rId16" Type="http://schemas.openxmlformats.org/officeDocument/2006/relationships/diagramData" Target="diagrams/data1.xml"/><Relationship Id="rId107" Type="http://schemas.openxmlformats.org/officeDocument/2006/relationships/image" Target="media/image82.jpeg"/><Relationship Id="rId11" Type="http://schemas.microsoft.com/office/2007/relationships/hdphoto" Target="media/hdphoto1.wdp"/><Relationship Id="rId32" Type="http://schemas.openxmlformats.org/officeDocument/2006/relationships/hyperlink" Target="http://www.google.com.pe/url?sa=i&amp;rct=j&amp;q=&amp;esrc=s&amp;source=images&amp;cd=&amp;cad=rja&amp;uact=8&amp;ved=0ahUKEwityeT65cvRAhUDSCYKHcr7D_0QjRwIBw&amp;url=http://www.abc.com.py/edicion-impresa/suplementos/escolar/la-expresion-corporal-548251.html&amp;bvm=bv.144224172,d.eWE&amp;psig=AFQjCNFldunYbLcw80PeJRFuQVZ4FA6XRw&amp;ust=1484832421524298" TargetMode="External"/><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7.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chart" Target="charts/chart2.xml"/><Relationship Id="rId27" Type="http://schemas.openxmlformats.org/officeDocument/2006/relationships/chart" Target="charts/chart7.xm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fontTable" Target="fontTable.xml"/><Relationship Id="rId80" Type="http://schemas.openxmlformats.org/officeDocument/2006/relationships/image" Target="media/image55.jpeg"/><Relationship Id="rId85" Type="http://schemas.openxmlformats.org/officeDocument/2006/relationships/image" Target="media/image60.jpeg"/><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jpeg"/><Relationship Id="rId103" Type="http://schemas.openxmlformats.org/officeDocument/2006/relationships/image" Target="media/image78.jpeg"/><Relationship Id="rId108" Type="http://schemas.openxmlformats.org/officeDocument/2006/relationships/image" Target="media/image83.jpeg"/><Relationship Id="rId54" Type="http://schemas.openxmlformats.org/officeDocument/2006/relationships/image" Target="media/image29.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footer" Target="footer1.xml"/><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81.jpeg"/><Relationship Id="rId114"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2.wdp"/><Relationship Id="rId18" Type="http://schemas.openxmlformats.org/officeDocument/2006/relationships/diagramQuickStyle" Target="diagrams/quickStyle1.xml"/><Relationship Id="rId39" Type="http://schemas.openxmlformats.org/officeDocument/2006/relationships/image" Target="media/image14.jpeg"/><Relationship Id="rId109" Type="http://schemas.openxmlformats.org/officeDocument/2006/relationships/image" Target="media/image8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jpeg"/><Relationship Id="rId97" Type="http://schemas.openxmlformats.org/officeDocument/2006/relationships/image" Target="media/image72.jpeg"/><Relationship Id="rId104" Type="http://schemas.openxmlformats.org/officeDocument/2006/relationships/image" Target="media/image79.jpe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hyperlink" Target="http://www.redcreacion.org/documentos/congreso6/REBautista.htm" TargetMode="External"/><Relationship Id="rId24" Type="http://schemas.openxmlformats.org/officeDocument/2006/relationships/chart" Target="charts/chart4.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image" Target="media/image85.jpeg"/><Relationship Id="rId115"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diagramColors" Target="diagrams/colors1.xml"/><Relationship Id="rId14" Type="http://schemas.openxmlformats.org/officeDocument/2006/relationships/hyperlink" Target="https://redpub2.files.wordpress.com/2009/05/paul-guilford.pdf" TargetMode="External"/><Relationship Id="rId30" Type="http://schemas.openxmlformats.org/officeDocument/2006/relationships/image" Target="media/image6.jpeg"/><Relationship Id="rId35" Type="http://schemas.openxmlformats.org/officeDocument/2006/relationships/image" Target="media/image10.jpeg"/><Relationship Id="rId56" Type="http://schemas.openxmlformats.org/officeDocument/2006/relationships/image" Target="media/image31.jpeg"/><Relationship Id="rId77" Type="http://schemas.openxmlformats.org/officeDocument/2006/relationships/image" Target="media/image52.gif"/><Relationship Id="rId100" Type="http://schemas.openxmlformats.org/officeDocument/2006/relationships/image" Target="media/image75.jpeg"/><Relationship Id="rId105" Type="http://schemas.openxmlformats.org/officeDocument/2006/relationships/image" Target="media/image80.jpe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chart" Target="charts/chart5.xml"/><Relationship Id="rId46" Type="http://schemas.openxmlformats.org/officeDocument/2006/relationships/image" Target="media/image21.jpeg"/><Relationship Id="rId67" Type="http://schemas.openxmlformats.org/officeDocument/2006/relationships/image" Target="media/image42.jpeg"/><Relationship Id="rId20" Type="http://schemas.microsoft.com/office/2007/relationships/diagramDrawing" Target="diagrams/drawing1.xm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6.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package" Target="../embeddings/Hoja_de_c_lculo_de_Microsoft_Excel7.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Creatividad (Pre-test</a:t>
            </a:r>
            <a:r>
              <a:rPr lang="es-ES" baseline="0"/>
              <a:t>)</a:t>
            </a:r>
            <a:endParaRPr lang="es-ES"/>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Hoja1!$B$2:$B$3</c:f>
              <c:numCache>
                <c:formatCode>General</c:formatCode>
                <c:ptCount val="2"/>
                <c:pt idx="0">
                  <c:v>7</c:v>
                </c:pt>
                <c:pt idx="1">
                  <c:v>4</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Hoja1!$C$2:$C$3</c:f>
              <c:numCache>
                <c:formatCode>General</c:formatCode>
                <c:ptCount val="2"/>
                <c:pt idx="0">
                  <c:v>6</c:v>
                </c:pt>
                <c:pt idx="1">
                  <c:v>10</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Hoja1!$D$2:$D$3</c:f>
              <c:numCache>
                <c:formatCode>General</c:formatCode>
                <c:ptCount val="2"/>
                <c:pt idx="0">
                  <c:v>4</c:v>
                </c:pt>
                <c:pt idx="1">
                  <c:v>0</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Hoja1!$E$2:$E$3</c:f>
              <c:numCache>
                <c:formatCode>General</c:formatCode>
                <c:ptCount val="2"/>
                <c:pt idx="0">
                  <c:v>0</c:v>
                </c:pt>
                <c:pt idx="1">
                  <c:v>3</c:v>
                </c:pt>
              </c:numCache>
            </c:numRef>
          </c:val>
        </c:ser>
        <c:dLbls>
          <c:showLegendKey val="0"/>
          <c:showVal val="1"/>
          <c:showCatName val="0"/>
          <c:showSerName val="0"/>
          <c:showPercent val="0"/>
          <c:showBubbleSize val="0"/>
        </c:dLbls>
        <c:gapWidth val="150"/>
        <c:overlap val="-25"/>
        <c:axId val="1864703744"/>
        <c:axId val="1864691776"/>
      </c:barChart>
      <c:catAx>
        <c:axId val="1864703744"/>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864691776"/>
        <c:crosses val="autoZero"/>
        <c:auto val="1"/>
        <c:lblAlgn val="ctr"/>
        <c:lblOffset val="100"/>
        <c:noMultiLvlLbl val="0"/>
      </c:catAx>
      <c:valAx>
        <c:axId val="1864691776"/>
        <c:scaling>
          <c:orientation val="minMax"/>
        </c:scaling>
        <c:delete val="1"/>
        <c:axPos val="l"/>
        <c:numFmt formatCode="General" sourceLinked="1"/>
        <c:majorTickMark val="out"/>
        <c:minorTickMark val="none"/>
        <c:tickLblPos val="nextTo"/>
        <c:crossAx val="1864703744"/>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Creatividad (Post-test</a:t>
            </a:r>
            <a:r>
              <a:rPr lang="es-ES" baseline="0"/>
              <a:t>)</a:t>
            </a:r>
            <a:endParaRPr lang="es-ES"/>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Hoja1!$B$2:$B$3</c:f>
              <c:numCache>
                <c:formatCode>General</c:formatCode>
                <c:ptCount val="2"/>
                <c:pt idx="0">
                  <c:v>5</c:v>
                </c:pt>
                <c:pt idx="1">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Hoja1!$C$2:$C$3</c:f>
              <c:numCache>
                <c:formatCode>General</c:formatCode>
                <c:ptCount val="2"/>
                <c:pt idx="0">
                  <c:v>6</c:v>
                </c:pt>
                <c:pt idx="1">
                  <c:v>0</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Hoja1!$D$2:$D$3</c:f>
              <c:numCache>
                <c:formatCode>General</c:formatCode>
                <c:ptCount val="2"/>
                <c:pt idx="0">
                  <c:v>6</c:v>
                </c:pt>
                <c:pt idx="1">
                  <c:v>3</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Grupo Control</c:v>
                </c:pt>
                <c:pt idx="1">
                  <c:v>Grupo Experimental</c:v>
                </c:pt>
              </c:strCache>
            </c:strRef>
          </c:cat>
          <c:val>
            <c:numRef>
              <c:f>Hoja1!$E$2:$E$3</c:f>
              <c:numCache>
                <c:formatCode>General</c:formatCode>
                <c:ptCount val="2"/>
                <c:pt idx="0">
                  <c:v>0</c:v>
                </c:pt>
                <c:pt idx="1">
                  <c:v>14</c:v>
                </c:pt>
              </c:numCache>
            </c:numRef>
          </c:val>
        </c:ser>
        <c:dLbls>
          <c:showLegendKey val="0"/>
          <c:showVal val="1"/>
          <c:showCatName val="0"/>
          <c:showSerName val="0"/>
          <c:showPercent val="0"/>
          <c:showBubbleSize val="0"/>
        </c:dLbls>
        <c:gapWidth val="150"/>
        <c:overlap val="-25"/>
        <c:axId val="1864698848"/>
        <c:axId val="1864699392"/>
      </c:barChart>
      <c:catAx>
        <c:axId val="1864698848"/>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864699392"/>
        <c:crosses val="autoZero"/>
        <c:auto val="1"/>
        <c:lblAlgn val="ctr"/>
        <c:lblOffset val="100"/>
        <c:noMultiLvlLbl val="0"/>
      </c:catAx>
      <c:valAx>
        <c:axId val="1864699392"/>
        <c:scaling>
          <c:orientation val="minMax"/>
        </c:scaling>
        <c:delete val="1"/>
        <c:axPos val="l"/>
        <c:numFmt formatCode="General" sourceLinked="1"/>
        <c:majorTickMark val="out"/>
        <c:minorTickMark val="none"/>
        <c:tickLblPos val="nextTo"/>
        <c:crossAx val="1864698848"/>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Creatividad (Comparación Pre-test/Post-test</a:t>
            </a:r>
            <a:r>
              <a:rPr lang="es-ES" baseline="0"/>
              <a:t>)</a:t>
            </a:r>
            <a:endParaRPr lang="es-ES"/>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Control</c:v>
                </c:pt>
                <c:pt idx="2">
                  <c:v>Grupo Experimental</c:v>
                </c:pt>
                <c:pt idx="3">
                  <c:v>Grupo Experimental</c:v>
                </c:pt>
              </c:strCache>
            </c:strRef>
          </c:cat>
          <c:val>
            <c:numRef>
              <c:f>Hoja1!$B$2:$B$5</c:f>
              <c:numCache>
                <c:formatCode>General</c:formatCode>
                <c:ptCount val="4"/>
                <c:pt idx="0">
                  <c:v>7</c:v>
                </c:pt>
                <c:pt idx="1">
                  <c:v>5</c:v>
                </c:pt>
                <c:pt idx="2">
                  <c:v>4</c:v>
                </c:pt>
                <c:pt idx="3">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Control</c:v>
                </c:pt>
                <c:pt idx="2">
                  <c:v>Grupo Experimental</c:v>
                </c:pt>
                <c:pt idx="3">
                  <c:v>Grupo Experimental</c:v>
                </c:pt>
              </c:strCache>
            </c:strRef>
          </c:cat>
          <c:val>
            <c:numRef>
              <c:f>Hoja1!$C$2:$C$5</c:f>
              <c:numCache>
                <c:formatCode>General</c:formatCode>
                <c:ptCount val="4"/>
                <c:pt idx="0">
                  <c:v>6</c:v>
                </c:pt>
                <c:pt idx="1">
                  <c:v>6</c:v>
                </c:pt>
                <c:pt idx="2">
                  <c:v>10</c:v>
                </c:pt>
                <c:pt idx="3">
                  <c:v>0</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Control</c:v>
                </c:pt>
                <c:pt idx="2">
                  <c:v>Grupo Experimental</c:v>
                </c:pt>
                <c:pt idx="3">
                  <c:v>Grupo Experimental</c:v>
                </c:pt>
              </c:strCache>
            </c:strRef>
          </c:cat>
          <c:val>
            <c:numRef>
              <c:f>Hoja1!$D$2:$D$5</c:f>
              <c:numCache>
                <c:formatCode>General</c:formatCode>
                <c:ptCount val="4"/>
                <c:pt idx="0">
                  <c:v>4</c:v>
                </c:pt>
                <c:pt idx="1">
                  <c:v>6</c:v>
                </c:pt>
                <c:pt idx="2">
                  <c:v>0</c:v>
                </c:pt>
                <c:pt idx="3">
                  <c:v>3</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Control</c:v>
                </c:pt>
                <c:pt idx="2">
                  <c:v>Grupo Experimental</c:v>
                </c:pt>
                <c:pt idx="3">
                  <c:v>Grupo Experimental</c:v>
                </c:pt>
              </c:strCache>
            </c:strRef>
          </c:cat>
          <c:val>
            <c:numRef>
              <c:f>Hoja1!$E$2:$E$5</c:f>
              <c:numCache>
                <c:formatCode>General</c:formatCode>
                <c:ptCount val="4"/>
                <c:pt idx="0">
                  <c:v>0</c:v>
                </c:pt>
                <c:pt idx="1">
                  <c:v>0</c:v>
                </c:pt>
                <c:pt idx="2">
                  <c:v>3</c:v>
                </c:pt>
                <c:pt idx="3">
                  <c:v>14</c:v>
                </c:pt>
              </c:numCache>
            </c:numRef>
          </c:val>
        </c:ser>
        <c:dLbls>
          <c:showLegendKey val="0"/>
          <c:showVal val="1"/>
          <c:showCatName val="0"/>
          <c:showSerName val="0"/>
          <c:showPercent val="0"/>
          <c:showBubbleSize val="0"/>
        </c:dLbls>
        <c:gapWidth val="150"/>
        <c:overlap val="-25"/>
        <c:axId val="1996674048"/>
        <c:axId val="1996652832"/>
      </c:barChart>
      <c:catAx>
        <c:axId val="1996674048"/>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996652832"/>
        <c:crosses val="autoZero"/>
        <c:auto val="1"/>
        <c:lblAlgn val="ctr"/>
        <c:lblOffset val="100"/>
        <c:noMultiLvlLbl val="0"/>
      </c:catAx>
      <c:valAx>
        <c:axId val="1996652832"/>
        <c:scaling>
          <c:orientation val="minMax"/>
        </c:scaling>
        <c:delete val="1"/>
        <c:axPos val="l"/>
        <c:numFmt formatCode="General" sourceLinked="1"/>
        <c:majorTickMark val="out"/>
        <c:minorTickMark val="none"/>
        <c:tickLblPos val="nextTo"/>
        <c:crossAx val="1996674048"/>
        <c:crosses val="autoZero"/>
        <c:crossBetween val="between"/>
      </c:valAx>
    </c:plotArea>
    <c:legend>
      <c:legendPos val="t"/>
      <c:overlay val="0"/>
      <c:txPr>
        <a:bodyPr/>
        <a:lstStyle/>
        <a:p>
          <a:pPr>
            <a:defRPr sz="1400"/>
          </a:pPr>
          <a:endParaRPr lang="es-PE"/>
        </a:p>
      </c:txPr>
    </c:legend>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Fluidez</a:t>
            </a:r>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Hoja1!$B$2:$B$5</c:f>
              <c:numCache>
                <c:formatCode>General</c:formatCode>
                <c:ptCount val="4"/>
                <c:pt idx="0">
                  <c:v>0</c:v>
                </c:pt>
                <c:pt idx="1">
                  <c:v>8</c:v>
                </c:pt>
                <c:pt idx="2">
                  <c:v>0</c:v>
                </c:pt>
                <c:pt idx="3">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Hoja1!$C$2:$C$5</c:f>
              <c:numCache>
                <c:formatCode>General</c:formatCode>
                <c:ptCount val="4"/>
                <c:pt idx="0">
                  <c:v>11</c:v>
                </c:pt>
                <c:pt idx="1">
                  <c:v>5</c:v>
                </c:pt>
                <c:pt idx="2">
                  <c:v>10</c:v>
                </c:pt>
                <c:pt idx="3">
                  <c:v>1</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Hoja1!$D$2:$D$5</c:f>
              <c:numCache>
                <c:formatCode>General</c:formatCode>
                <c:ptCount val="4"/>
                <c:pt idx="0">
                  <c:v>4</c:v>
                </c:pt>
                <c:pt idx="1">
                  <c:v>1</c:v>
                </c:pt>
                <c:pt idx="2">
                  <c:v>5</c:v>
                </c:pt>
                <c:pt idx="3">
                  <c:v>8</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Hoja1!$E$2:$E$5</c:f>
              <c:numCache>
                <c:formatCode>General</c:formatCode>
                <c:ptCount val="4"/>
                <c:pt idx="0">
                  <c:v>2</c:v>
                </c:pt>
                <c:pt idx="1">
                  <c:v>3</c:v>
                </c:pt>
                <c:pt idx="2">
                  <c:v>2</c:v>
                </c:pt>
                <c:pt idx="3">
                  <c:v>8</c:v>
                </c:pt>
              </c:numCache>
            </c:numRef>
          </c:val>
        </c:ser>
        <c:dLbls>
          <c:showLegendKey val="0"/>
          <c:showVal val="1"/>
          <c:showCatName val="0"/>
          <c:showSerName val="0"/>
          <c:showPercent val="0"/>
          <c:showBubbleSize val="0"/>
        </c:dLbls>
        <c:gapWidth val="150"/>
        <c:overlap val="-25"/>
        <c:axId val="1996683296"/>
        <c:axId val="1996653920"/>
      </c:barChart>
      <c:catAx>
        <c:axId val="1996683296"/>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996653920"/>
        <c:crosses val="autoZero"/>
        <c:auto val="1"/>
        <c:lblAlgn val="ctr"/>
        <c:lblOffset val="100"/>
        <c:noMultiLvlLbl val="0"/>
      </c:catAx>
      <c:valAx>
        <c:axId val="1996653920"/>
        <c:scaling>
          <c:orientation val="minMax"/>
        </c:scaling>
        <c:delete val="1"/>
        <c:axPos val="l"/>
        <c:numFmt formatCode="General" sourceLinked="1"/>
        <c:majorTickMark val="out"/>
        <c:minorTickMark val="none"/>
        <c:tickLblPos val="nextTo"/>
        <c:crossAx val="1996683296"/>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Flexibilidad</a:t>
            </a:r>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Hoja1!$B$2:$B$5</c:f>
              <c:numCache>
                <c:formatCode>General</c:formatCode>
                <c:ptCount val="4"/>
                <c:pt idx="0">
                  <c:v>4</c:v>
                </c:pt>
                <c:pt idx="1">
                  <c:v>4</c:v>
                </c:pt>
                <c:pt idx="2">
                  <c:v>2</c:v>
                </c:pt>
                <c:pt idx="3">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Hoja1!$C$2:$C$5</c:f>
              <c:numCache>
                <c:formatCode>General</c:formatCode>
                <c:ptCount val="4"/>
                <c:pt idx="0">
                  <c:v>9</c:v>
                </c:pt>
                <c:pt idx="1">
                  <c:v>7</c:v>
                </c:pt>
                <c:pt idx="2">
                  <c:v>10</c:v>
                </c:pt>
                <c:pt idx="3">
                  <c:v>1</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Hoja1!$D$2:$D$5</c:f>
              <c:numCache>
                <c:formatCode>General</c:formatCode>
                <c:ptCount val="4"/>
                <c:pt idx="0">
                  <c:v>4</c:v>
                </c:pt>
                <c:pt idx="1">
                  <c:v>2</c:v>
                </c:pt>
                <c:pt idx="2">
                  <c:v>5</c:v>
                </c:pt>
                <c:pt idx="3">
                  <c:v>6</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Hoja1!$E$2:$E$5</c:f>
              <c:numCache>
                <c:formatCode>General</c:formatCode>
                <c:ptCount val="4"/>
                <c:pt idx="0">
                  <c:v>0</c:v>
                </c:pt>
                <c:pt idx="1">
                  <c:v>4</c:v>
                </c:pt>
                <c:pt idx="2">
                  <c:v>0</c:v>
                </c:pt>
                <c:pt idx="3">
                  <c:v>10</c:v>
                </c:pt>
              </c:numCache>
            </c:numRef>
          </c:val>
        </c:ser>
        <c:dLbls>
          <c:showLegendKey val="0"/>
          <c:showVal val="1"/>
          <c:showCatName val="0"/>
          <c:showSerName val="0"/>
          <c:showPercent val="0"/>
          <c:showBubbleSize val="0"/>
        </c:dLbls>
        <c:gapWidth val="150"/>
        <c:overlap val="-25"/>
        <c:axId val="1996671328"/>
        <c:axId val="1996672416"/>
      </c:barChart>
      <c:catAx>
        <c:axId val="1996671328"/>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996672416"/>
        <c:crosses val="autoZero"/>
        <c:auto val="1"/>
        <c:lblAlgn val="ctr"/>
        <c:lblOffset val="100"/>
        <c:noMultiLvlLbl val="0"/>
      </c:catAx>
      <c:valAx>
        <c:axId val="1996672416"/>
        <c:scaling>
          <c:orientation val="minMax"/>
        </c:scaling>
        <c:delete val="1"/>
        <c:axPos val="l"/>
        <c:numFmt formatCode="General" sourceLinked="1"/>
        <c:majorTickMark val="out"/>
        <c:minorTickMark val="none"/>
        <c:tickLblPos val="nextTo"/>
        <c:crossAx val="1996671328"/>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Originalidad</a:t>
            </a:r>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Hoja1!$B$2:$B$5</c:f>
              <c:numCache>
                <c:formatCode>General</c:formatCode>
                <c:ptCount val="4"/>
                <c:pt idx="0">
                  <c:v>5</c:v>
                </c:pt>
                <c:pt idx="1">
                  <c:v>4</c:v>
                </c:pt>
                <c:pt idx="2">
                  <c:v>4</c:v>
                </c:pt>
                <c:pt idx="3">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Hoja1!$C$2:$C$5</c:f>
              <c:numCache>
                <c:formatCode>General</c:formatCode>
                <c:ptCount val="4"/>
                <c:pt idx="0">
                  <c:v>7</c:v>
                </c:pt>
                <c:pt idx="1">
                  <c:v>6</c:v>
                </c:pt>
                <c:pt idx="2">
                  <c:v>7</c:v>
                </c:pt>
                <c:pt idx="3">
                  <c:v>0</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Hoja1!$D$2:$D$5</c:f>
              <c:numCache>
                <c:formatCode>General</c:formatCode>
                <c:ptCount val="4"/>
                <c:pt idx="0">
                  <c:v>5</c:v>
                </c:pt>
                <c:pt idx="1">
                  <c:v>4</c:v>
                </c:pt>
                <c:pt idx="2">
                  <c:v>6</c:v>
                </c:pt>
                <c:pt idx="3">
                  <c:v>4</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Hoja1!$E$2:$E$5</c:f>
              <c:numCache>
                <c:formatCode>General</c:formatCode>
                <c:ptCount val="4"/>
                <c:pt idx="0">
                  <c:v>0</c:v>
                </c:pt>
                <c:pt idx="1">
                  <c:v>3</c:v>
                </c:pt>
                <c:pt idx="2">
                  <c:v>0</c:v>
                </c:pt>
                <c:pt idx="3">
                  <c:v>13</c:v>
                </c:pt>
              </c:numCache>
            </c:numRef>
          </c:val>
        </c:ser>
        <c:dLbls>
          <c:showLegendKey val="0"/>
          <c:showVal val="1"/>
          <c:showCatName val="0"/>
          <c:showSerName val="0"/>
          <c:showPercent val="0"/>
          <c:showBubbleSize val="0"/>
        </c:dLbls>
        <c:gapWidth val="150"/>
        <c:overlap val="-25"/>
        <c:axId val="1996675136"/>
        <c:axId val="1996675680"/>
      </c:barChart>
      <c:catAx>
        <c:axId val="1996675136"/>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996675680"/>
        <c:crosses val="autoZero"/>
        <c:auto val="1"/>
        <c:lblAlgn val="ctr"/>
        <c:lblOffset val="100"/>
        <c:noMultiLvlLbl val="0"/>
      </c:catAx>
      <c:valAx>
        <c:axId val="1996675680"/>
        <c:scaling>
          <c:orientation val="minMax"/>
        </c:scaling>
        <c:delete val="1"/>
        <c:axPos val="l"/>
        <c:numFmt formatCode="General" sourceLinked="1"/>
        <c:majorTickMark val="out"/>
        <c:minorTickMark val="none"/>
        <c:tickLblPos val="nextTo"/>
        <c:crossAx val="1996675136"/>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ES"/>
              <a:t>Elaboración</a:t>
            </a:r>
          </a:p>
        </c:rich>
      </c:tx>
      <c:overlay val="0"/>
    </c:title>
    <c:autoTitleDeleted val="0"/>
    <c:plotArea>
      <c:layout/>
      <c:barChart>
        <c:barDir val="col"/>
        <c:grouping val="clustered"/>
        <c:varyColors val="0"/>
        <c:ser>
          <c:idx val="0"/>
          <c:order val="0"/>
          <c:tx>
            <c:strRef>
              <c:f>Hoja1!$B$1</c:f>
              <c:strCache>
                <c:ptCount val="1"/>
                <c:pt idx="0">
                  <c:v>Muy 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Hoja1!$B$2:$B$5</c:f>
              <c:numCache>
                <c:formatCode>General</c:formatCode>
                <c:ptCount val="4"/>
                <c:pt idx="0">
                  <c:v>1</c:v>
                </c:pt>
                <c:pt idx="1">
                  <c:v>3</c:v>
                </c:pt>
                <c:pt idx="2">
                  <c:v>0</c:v>
                </c:pt>
                <c:pt idx="3">
                  <c:v>0</c:v>
                </c:pt>
              </c:numCache>
            </c:numRef>
          </c:val>
        </c:ser>
        <c:ser>
          <c:idx val="1"/>
          <c:order val="1"/>
          <c:tx>
            <c:strRef>
              <c:f>Hoja1!$C$1</c:f>
              <c:strCache>
                <c:ptCount val="1"/>
                <c:pt idx="0">
                  <c:v>Bajo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Hoja1!$C$2:$C$5</c:f>
              <c:numCache>
                <c:formatCode>General</c:formatCode>
                <c:ptCount val="4"/>
                <c:pt idx="0">
                  <c:v>12</c:v>
                </c:pt>
                <c:pt idx="1">
                  <c:v>7</c:v>
                </c:pt>
                <c:pt idx="2">
                  <c:v>10</c:v>
                </c:pt>
                <c:pt idx="3">
                  <c:v>0</c:v>
                </c:pt>
              </c:numCache>
            </c:numRef>
          </c:val>
        </c:ser>
        <c:ser>
          <c:idx val="2"/>
          <c:order val="2"/>
          <c:tx>
            <c:strRef>
              <c:f>Hoja1!$D$1</c:f>
              <c:strCache>
                <c:ptCount val="1"/>
                <c:pt idx="0">
                  <c:v>Medio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Hoja1!$D$2:$D$5</c:f>
              <c:numCache>
                <c:formatCode>General</c:formatCode>
                <c:ptCount val="4"/>
                <c:pt idx="0">
                  <c:v>4</c:v>
                </c:pt>
                <c:pt idx="1">
                  <c:v>6</c:v>
                </c:pt>
                <c:pt idx="2">
                  <c:v>7</c:v>
                </c:pt>
                <c:pt idx="3">
                  <c:v>5</c:v>
                </c:pt>
              </c:numCache>
            </c:numRef>
          </c:val>
        </c:ser>
        <c:ser>
          <c:idx val="3"/>
          <c:order val="3"/>
          <c:tx>
            <c:strRef>
              <c:f>Hoja1!$E$1</c:f>
              <c:strCache>
                <c:ptCount val="1"/>
                <c:pt idx="0">
                  <c:v>Alto</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Hoja1!$A$2:$A$5</c:f>
              <c:strCache>
                <c:ptCount val="4"/>
                <c:pt idx="0">
                  <c:v>Grupo Control</c:v>
                </c:pt>
                <c:pt idx="1">
                  <c:v>Grupo Experimental</c:v>
                </c:pt>
                <c:pt idx="2">
                  <c:v>Grupo Control</c:v>
                </c:pt>
                <c:pt idx="3">
                  <c:v>Grupo Experimental</c:v>
                </c:pt>
              </c:strCache>
            </c:strRef>
          </c:cat>
          <c:val>
            <c:numRef>
              <c:f>Hoja1!$E$2:$E$5</c:f>
              <c:numCache>
                <c:formatCode>General</c:formatCode>
                <c:ptCount val="4"/>
                <c:pt idx="0">
                  <c:v>0</c:v>
                </c:pt>
                <c:pt idx="1">
                  <c:v>1</c:v>
                </c:pt>
                <c:pt idx="2">
                  <c:v>0</c:v>
                </c:pt>
                <c:pt idx="3">
                  <c:v>12</c:v>
                </c:pt>
              </c:numCache>
            </c:numRef>
          </c:val>
        </c:ser>
        <c:dLbls>
          <c:showLegendKey val="0"/>
          <c:showVal val="1"/>
          <c:showCatName val="0"/>
          <c:showSerName val="0"/>
          <c:showPercent val="0"/>
          <c:showBubbleSize val="0"/>
        </c:dLbls>
        <c:gapWidth val="150"/>
        <c:overlap val="-25"/>
        <c:axId val="1996660992"/>
        <c:axId val="1996676224"/>
      </c:barChart>
      <c:catAx>
        <c:axId val="1996660992"/>
        <c:scaling>
          <c:orientation val="minMax"/>
        </c:scaling>
        <c:delete val="0"/>
        <c:axPos val="b"/>
        <c:numFmt formatCode="General" sourceLinked="0"/>
        <c:majorTickMark val="none"/>
        <c:minorTickMark val="none"/>
        <c:tickLblPos val="nextTo"/>
        <c:txPr>
          <a:bodyPr/>
          <a:lstStyle/>
          <a:p>
            <a:pPr>
              <a:defRPr>
                <a:latin typeface="Arial" pitchFamily="34" charset="0"/>
                <a:cs typeface="Arial" pitchFamily="34" charset="0"/>
              </a:defRPr>
            </a:pPr>
            <a:endParaRPr lang="es-PE"/>
          </a:p>
        </c:txPr>
        <c:crossAx val="1996676224"/>
        <c:crosses val="autoZero"/>
        <c:auto val="1"/>
        <c:lblAlgn val="ctr"/>
        <c:lblOffset val="100"/>
        <c:noMultiLvlLbl val="0"/>
      </c:catAx>
      <c:valAx>
        <c:axId val="1996676224"/>
        <c:scaling>
          <c:orientation val="minMax"/>
        </c:scaling>
        <c:delete val="1"/>
        <c:axPos val="l"/>
        <c:numFmt formatCode="General" sourceLinked="1"/>
        <c:majorTickMark val="out"/>
        <c:minorTickMark val="none"/>
        <c:tickLblPos val="nextTo"/>
        <c:crossAx val="1996660992"/>
        <c:crosses val="autoZero"/>
        <c:crossBetween val="between"/>
      </c:valAx>
    </c:plotArea>
    <c:legend>
      <c:legendPos val="t"/>
      <c:overlay val="0"/>
      <c:txPr>
        <a:bodyPr/>
        <a:lstStyle/>
        <a:p>
          <a:pPr>
            <a:defRPr sz="1200"/>
          </a:pPr>
          <a:endParaRPr lang="es-PE"/>
        </a:p>
      </c:txPr>
    </c:legend>
    <c:plotVisOnly val="1"/>
    <c:dispBlanksAs val="gap"/>
    <c:showDLblsOverMax val="0"/>
  </c:chart>
  <c:spPr>
    <a:ln>
      <a:noFill/>
    </a:ln>
  </c:spPr>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72ADADC-FDD0-4496-887B-492444FDD970}" type="doc">
      <dgm:prSet loTypeId="urn:microsoft.com/office/officeart/2009/3/layout/RandomtoResultProcess" loCatId="process" qsTypeId="urn:microsoft.com/office/officeart/2005/8/quickstyle/simple1" qsCatId="simple" csTypeId="urn:microsoft.com/office/officeart/2005/8/colors/accent1_2" csCatId="accent1" phldr="1"/>
      <dgm:spPr/>
      <dgm:t>
        <a:bodyPr/>
        <a:lstStyle/>
        <a:p>
          <a:endParaRPr lang="es-PE"/>
        </a:p>
      </dgm:t>
    </dgm:pt>
    <dgm:pt modelId="{A261E972-00A2-49D3-8549-71EE0FE6C5E1}">
      <dgm:prSet phldrT="[Texto]"/>
      <dgm:spPr/>
      <dgm:t>
        <a:bodyPr/>
        <a:lstStyle/>
        <a:p>
          <a:r>
            <a:rPr lang="es-PE"/>
            <a:t>PENSAMIENTO DIVERGENTE </a:t>
          </a:r>
        </a:p>
      </dgm:t>
    </dgm:pt>
    <dgm:pt modelId="{0CAE4AFE-6AEB-421A-8955-D4170884ADF5}" type="parTrans" cxnId="{2038264B-EC6C-42C6-83C8-1CFDDC0630C7}">
      <dgm:prSet/>
      <dgm:spPr/>
      <dgm:t>
        <a:bodyPr/>
        <a:lstStyle/>
        <a:p>
          <a:endParaRPr lang="es-PE"/>
        </a:p>
      </dgm:t>
    </dgm:pt>
    <dgm:pt modelId="{0E85065C-A20A-46A3-AE71-3EC7E4BE2F5C}" type="sibTrans" cxnId="{2038264B-EC6C-42C6-83C8-1CFDDC0630C7}">
      <dgm:prSet/>
      <dgm:spPr/>
      <dgm:t>
        <a:bodyPr/>
        <a:lstStyle/>
        <a:p>
          <a:endParaRPr lang="es-PE"/>
        </a:p>
      </dgm:t>
    </dgm:pt>
    <dgm:pt modelId="{B16693CB-6A4E-4E6E-A908-42414F4AA72A}">
      <dgm:prSet phldrT="[Texto]"/>
      <dgm:spPr/>
      <dgm:t>
        <a:bodyPr/>
        <a:lstStyle/>
        <a:p>
          <a:r>
            <a:rPr lang="es-PE"/>
            <a:t>Alternativas que buscan algo nuevo</a:t>
          </a:r>
        </a:p>
      </dgm:t>
    </dgm:pt>
    <dgm:pt modelId="{231C5CE7-110D-46CD-A7B9-4A211508556F}" type="parTrans" cxnId="{B25AD229-2B2D-495A-B927-8F774CC9C372}">
      <dgm:prSet/>
      <dgm:spPr/>
      <dgm:t>
        <a:bodyPr/>
        <a:lstStyle/>
        <a:p>
          <a:endParaRPr lang="es-PE"/>
        </a:p>
      </dgm:t>
    </dgm:pt>
    <dgm:pt modelId="{C1205743-CE18-44F1-B410-E9DF7349E921}" type="sibTrans" cxnId="{B25AD229-2B2D-495A-B927-8F774CC9C372}">
      <dgm:prSet/>
      <dgm:spPr/>
      <dgm:t>
        <a:bodyPr/>
        <a:lstStyle/>
        <a:p>
          <a:endParaRPr lang="es-PE"/>
        </a:p>
      </dgm:t>
    </dgm:pt>
    <dgm:pt modelId="{42C8B599-0426-44E1-A96E-2CA0F7D095F7}">
      <dgm:prSet phldrT="[Texto]"/>
      <dgm:spPr/>
      <dgm:t>
        <a:bodyPr/>
        <a:lstStyle/>
        <a:p>
          <a:r>
            <a:rPr lang="es-PE"/>
            <a:t>PENSAMIENTO HORIZONTAL</a:t>
          </a:r>
        </a:p>
      </dgm:t>
    </dgm:pt>
    <dgm:pt modelId="{726C8649-C30F-4621-B09E-5D7BFA501245}" type="parTrans" cxnId="{E44E1F91-9FC6-47FA-ADB8-621DECF2A65C}">
      <dgm:prSet/>
      <dgm:spPr/>
      <dgm:t>
        <a:bodyPr/>
        <a:lstStyle/>
        <a:p>
          <a:endParaRPr lang="es-PE"/>
        </a:p>
      </dgm:t>
    </dgm:pt>
    <dgm:pt modelId="{7906B3CD-3B55-4170-B3C2-5642397524B7}" type="sibTrans" cxnId="{E44E1F91-9FC6-47FA-ADB8-621DECF2A65C}">
      <dgm:prSet/>
      <dgm:spPr/>
      <dgm:t>
        <a:bodyPr/>
        <a:lstStyle/>
        <a:p>
          <a:endParaRPr lang="es-PE"/>
        </a:p>
      </dgm:t>
    </dgm:pt>
    <dgm:pt modelId="{F32C99B2-3081-4A9B-BEA3-E8C596B5534A}">
      <dgm:prSet phldrT="[Texto]"/>
      <dgm:spPr/>
      <dgm:t>
        <a:bodyPr/>
        <a:lstStyle/>
        <a:p>
          <a:r>
            <a:rPr lang="es-PE"/>
            <a:t>Es el mas imaginativo y esta asociado  y esta dirigido a la novedad e imaginación</a:t>
          </a:r>
        </a:p>
      </dgm:t>
    </dgm:pt>
    <dgm:pt modelId="{BD4DA3D8-F97F-4B9D-8B3E-9E2C328F7D8C}" type="parTrans" cxnId="{C46DA283-0984-49DB-8289-6E2932BC283E}">
      <dgm:prSet/>
      <dgm:spPr/>
      <dgm:t>
        <a:bodyPr/>
        <a:lstStyle/>
        <a:p>
          <a:endParaRPr lang="es-PE"/>
        </a:p>
      </dgm:t>
    </dgm:pt>
    <dgm:pt modelId="{B7CB2CD9-6A7F-4B99-87D8-444DB0757E91}" type="sibTrans" cxnId="{C46DA283-0984-49DB-8289-6E2932BC283E}">
      <dgm:prSet/>
      <dgm:spPr/>
      <dgm:t>
        <a:bodyPr/>
        <a:lstStyle/>
        <a:p>
          <a:endParaRPr lang="es-PE"/>
        </a:p>
      </dgm:t>
    </dgm:pt>
    <dgm:pt modelId="{D5692781-0281-4DEA-A11F-5457214EE077}" type="pres">
      <dgm:prSet presAssocID="{F72ADADC-FDD0-4496-887B-492444FDD970}" presName="Name0" presStyleCnt="0">
        <dgm:presLayoutVars>
          <dgm:dir/>
          <dgm:animOne val="branch"/>
          <dgm:animLvl val="lvl"/>
        </dgm:presLayoutVars>
      </dgm:prSet>
      <dgm:spPr/>
      <dgm:t>
        <a:bodyPr/>
        <a:lstStyle/>
        <a:p>
          <a:endParaRPr lang="es-PE"/>
        </a:p>
      </dgm:t>
    </dgm:pt>
    <dgm:pt modelId="{87735271-4C6A-490D-91B9-838D53383779}" type="pres">
      <dgm:prSet presAssocID="{A261E972-00A2-49D3-8549-71EE0FE6C5E1}" presName="chaos" presStyleCnt="0"/>
      <dgm:spPr/>
    </dgm:pt>
    <dgm:pt modelId="{61588ADA-993F-4D75-A089-89846848E097}" type="pres">
      <dgm:prSet presAssocID="{A261E972-00A2-49D3-8549-71EE0FE6C5E1}" presName="parTx1" presStyleLbl="revTx" presStyleIdx="0" presStyleCnt="3"/>
      <dgm:spPr/>
      <dgm:t>
        <a:bodyPr/>
        <a:lstStyle/>
        <a:p>
          <a:endParaRPr lang="es-PE"/>
        </a:p>
      </dgm:t>
    </dgm:pt>
    <dgm:pt modelId="{418B0856-6EBB-4007-BC9C-F114D64358AD}" type="pres">
      <dgm:prSet presAssocID="{A261E972-00A2-49D3-8549-71EE0FE6C5E1}" presName="desTx1" presStyleLbl="revTx" presStyleIdx="1" presStyleCnt="3">
        <dgm:presLayoutVars>
          <dgm:bulletEnabled val="1"/>
        </dgm:presLayoutVars>
      </dgm:prSet>
      <dgm:spPr/>
      <dgm:t>
        <a:bodyPr/>
        <a:lstStyle/>
        <a:p>
          <a:endParaRPr lang="es-PE"/>
        </a:p>
      </dgm:t>
    </dgm:pt>
    <dgm:pt modelId="{9390C7CF-C7BC-4D8A-9178-F1350E8325F8}" type="pres">
      <dgm:prSet presAssocID="{A261E972-00A2-49D3-8549-71EE0FE6C5E1}" presName="c1" presStyleLbl="node1" presStyleIdx="0" presStyleCnt="19"/>
      <dgm:spPr/>
    </dgm:pt>
    <dgm:pt modelId="{D05B227A-CC3C-4E4A-80B6-8B74A31AF700}" type="pres">
      <dgm:prSet presAssocID="{A261E972-00A2-49D3-8549-71EE0FE6C5E1}" presName="c2" presStyleLbl="node1" presStyleIdx="1" presStyleCnt="19"/>
      <dgm:spPr/>
    </dgm:pt>
    <dgm:pt modelId="{3436D7F0-C5B0-4C06-9CB9-B30100240648}" type="pres">
      <dgm:prSet presAssocID="{A261E972-00A2-49D3-8549-71EE0FE6C5E1}" presName="c3" presStyleLbl="node1" presStyleIdx="2" presStyleCnt="19"/>
      <dgm:spPr/>
    </dgm:pt>
    <dgm:pt modelId="{2425B721-B770-46D1-8D63-38EE375FCE64}" type="pres">
      <dgm:prSet presAssocID="{A261E972-00A2-49D3-8549-71EE0FE6C5E1}" presName="c4" presStyleLbl="node1" presStyleIdx="3" presStyleCnt="19"/>
      <dgm:spPr/>
    </dgm:pt>
    <dgm:pt modelId="{379803B6-CB3D-45AB-AA09-CFB8E89E2657}" type="pres">
      <dgm:prSet presAssocID="{A261E972-00A2-49D3-8549-71EE0FE6C5E1}" presName="c5" presStyleLbl="node1" presStyleIdx="4" presStyleCnt="19"/>
      <dgm:spPr/>
    </dgm:pt>
    <dgm:pt modelId="{C94F16EA-9C03-4318-8E49-45B362E3D1C0}" type="pres">
      <dgm:prSet presAssocID="{A261E972-00A2-49D3-8549-71EE0FE6C5E1}" presName="c6" presStyleLbl="node1" presStyleIdx="5" presStyleCnt="19"/>
      <dgm:spPr/>
    </dgm:pt>
    <dgm:pt modelId="{2D1B392E-443A-4469-BF5B-DABC11CDCA23}" type="pres">
      <dgm:prSet presAssocID="{A261E972-00A2-49D3-8549-71EE0FE6C5E1}" presName="c7" presStyleLbl="node1" presStyleIdx="6" presStyleCnt="19"/>
      <dgm:spPr/>
    </dgm:pt>
    <dgm:pt modelId="{4121A015-A207-4FD2-A7B1-2B90B8A90D74}" type="pres">
      <dgm:prSet presAssocID="{A261E972-00A2-49D3-8549-71EE0FE6C5E1}" presName="c8" presStyleLbl="node1" presStyleIdx="7" presStyleCnt="19"/>
      <dgm:spPr/>
    </dgm:pt>
    <dgm:pt modelId="{70009407-7804-4E22-9161-DCF510A1B939}" type="pres">
      <dgm:prSet presAssocID="{A261E972-00A2-49D3-8549-71EE0FE6C5E1}" presName="c9" presStyleLbl="node1" presStyleIdx="8" presStyleCnt="19"/>
      <dgm:spPr/>
    </dgm:pt>
    <dgm:pt modelId="{059615FA-9195-49FA-834C-2B64BABC3CE8}" type="pres">
      <dgm:prSet presAssocID="{A261E972-00A2-49D3-8549-71EE0FE6C5E1}" presName="c10" presStyleLbl="node1" presStyleIdx="9" presStyleCnt="19"/>
      <dgm:spPr/>
    </dgm:pt>
    <dgm:pt modelId="{2269AF9A-030C-402B-9D61-1B5B5955B3AB}" type="pres">
      <dgm:prSet presAssocID="{A261E972-00A2-49D3-8549-71EE0FE6C5E1}" presName="c11" presStyleLbl="node1" presStyleIdx="10" presStyleCnt="19"/>
      <dgm:spPr/>
    </dgm:pt>
    <dgm:pt modelId="{142AAEEC-02AE-49E1-BBB0-581A11F63A4F}" type="pres">
      <dgm:prSet presAssocID="{A261E972-00A2-49D3-8549-71EE0FE6C5E1}" presName="c12" presStyleLbl="node1" presStyleIdx="11" presStyleCnt="19"/>
      <dgm:spPr/>
    </dgm:pt>
    <dgm:pt modelId="{FEE0E8D6-68CF-4437-8490-4AD73EA65989}" type="pres">
      <dgm:prSet presAssocID="{A261E972-00A2-49D3-8549-71EE0FE6C5E1}" presName="c13" presStyleLbl="node1" presStyleIdx="12" presStyleCnt="19"/>
      <dgm:spPr/>
    </dgm:pt>
    <dgm:pt modelId="{712A0DB8-E92C-44C9-8389-907F17B5B4FE}" type="pres">
      <dgm:prSet presAssocID="{A261E972-00A2-49D3-8549-71EE0FE6C5E1}" presName="c14" presStyleLbl="node1" presStyleIdx="13" presStyleCnt="19"/>
      <dgm:spPr/>
    </dgm:pt>
    <dgm:pt modelId="{162BA8EC-2BED-46A3-814F-16FC8328C3FD}" type="pres">
      <dgm:prSet presAssocID="{A261E972-00A2-49D3-8549-71EE0FE6C5E1}" presName="c15" presStyleLbl="node1" presStyleIdx="14" presStyleCnt="19"/>
      <dgm:spPr/>
    </dgm:pt>
    <dgm:pt modelId="{83D7B48A-F7FA-4771-91D3-99A9A2CD4883}" type="pres">
      <dgm:prSet presAssocID="{A261E972-00A2-49D3-8549-71EE0FE6C5E1}" presName="c16" presStyleLbl="node1" presStyleIdx="15" presStyleCnt="19"/>
      <dgm:spPr/>
    </dgm:pt>
    <dgm:pt modelId="{37FFA677-CE48-46E6-834E-8C3597AB85D6}" type="pres">
      <dgm:prSet presAssocID="{A261E972-00A2-49D3-8549-71EE0FE6C5E1}" presName="c17" presStyleLbl="node1" presStyleIdx="16" presStyleCnt="19"/>
      <dgm:spPr/>
    </dgm:pt>
    <dgm:pt modelId="{A6D4C5EE-1D42-443E-B680-80F7C8657BEE}" type="pres">
      <dgm:prSet presAssocID="{A261E972-00A2-49D3-8549-71EE0FE6C5E1}" presName="c18" presStyleLbl="node1" presStyleIdx="17" presStyleCnt="19"/>
      <dgm:spPr/>
    </dgm:pt>
    <dgm:pt modelId="{93DAD38F-FB20-479A-BE12-EB9071E7AA7B}" type="pres">
      <dgm:prSet presAssocID="{0E85065C-A20A-46A3-AE71-3EC7E4BE2F5C}" presName="chevronComposite1" presStyleCnt="0"/>
      <dgm:spPr/>
    </dgm:pt>
    <dgm:pt modelId="{C93B3C69-3B65-4FEB-89DB-806A43683F0D}" type="pres">
      <dgm:prSet presAssocID="{0E85065C-A20A-46A3-AE71-3EC7E4BE2F5C}" presName="chevron1" presStyleLbl="sibTrans2D1" presStyleIdx="0" presStyleCnt="2"/>
      <dgm:spPr/>
    </dgm:pt>
    <dgm:pt modelId="{15CAB7E1-170F-4DF4-A88C-8530A23E0C3E}" type="pres">
      <dgm:prSet presAssocID="{0E85065C-A20A-46A3-AE71-3EC7E4BE2F5C}" presName="spChevron1" presStyleCnt="0"/>
      <dgm:spPr/>
    </dgm:pt>
    <dgm:pt modelId="{883408B9-7CE9-4DE4-9FD9-70AC2850E2A8}" type="pres">
      <dgm:prSet presAssocID="{0E85065C-A20A-46A3-AE71-3EC7E4BE2F5C}" presName="overlap" presStyleCnt="0"/>
      <dgm:spPr/>
    </dgm:pt>
    <dgm:pt modelId="{0246632E-2D16-4300-A6DC-6246043DD855}" type="pres">
      <dgm:prSet presAssocID="{0E85065C-A20A-46A3-AE71-3EC7E4BE2F5C}" presName="chevronComposite2" presStyleCnt="0"/>
      <dgm:spPr/>
    </dgm:pt>
    <dgm:pt modelId="{B13F1EA4-6692-4B8D-B2AE-FC43FD26A992}" type="pres">
      <dgm:prSet presAssocID="{0E85065C-A20A-46A3-AE71-3EC7E4BE2F5C}" presName="chevron2" presStyleLbl="sibTrans2D1" presStyleIdx="1" presStyleCnt="2"/>
      <dgm:spPr/>
    </dgm:pt>
    <dgm:pt modelId="{C483A121-360B-43A2-9530-BFF564E88EDD}" type="pres">
      <dgm:prSet presAssocID="{0E85065C-A20A-46A3-AE71-3EC7E4BE2F5C}" presName="spChevron2" presStyleCnt="0"/>
      <dgm:spPr/>
    </dgm:pt>
    <dgm:pt modelId="{5A8BB6F8-F5E9-462D-930A-DE1B1611B4E3}" type="pres">
      <dgm:prSet presAssocID="{42C8B599-0426-44E1-A96E-2CA0F7D095F7}" presName="last" presStyleCnt="0"/>
      <dgm:spPr/>
    </dgm:pt>
    <dgm:pt modelId="{C44790DC-6055-41CB-A37C-3A851528BD6B}" type="pres">
      <dgm:prSet presAssocID="{42C8B599-0426-44E1-A96E-2CA0F7D095F7}" presName="circleTx" presStyleLbl="node1" presStyleIdx="18" presStyleCnt="19"/>
      <dgm:spPr/>
      <dgm:t>
        <a:bodyPr/>
        <a:lstStyle/>
        <a:p>
          <a:endParaRPr lang="es-PE"/>
        </a:p>
      </dgm:t>
    </dgm:pt>
    <dgm:pt modelId="{9068EA91-7E4C-4B32-9DAB-C9BA7ACAC052}" type="pres">
      <dgm:prSet presAssocID="{42C8B599-0426-44E1-A96E-2CA0F7D095F7}" presName="desTxN" presStyleLbl="revTx" presStyleIdx="2" presStyleCnt="3">
        <dgm:presLayoutVars>
          <dgm:bulletEnabled val="1"/>
        </dgm:presLayoutVars>
      </dgm:prSet>
      <dgm:spPr/>
      <dgm:t>
        <a:bodyPr/>
        <a:lstStyle/>
        <a:p>
          <a:endParaRPr lang="es-PE"/>
        </a:p>
      </dgm:t>
    </dgm:pt>
    <dgm:pt modelId="{CA7112DE-1C61-4D04-9EEA-2C4E4C03BDA7}" type="pres">
      <dgm:prSet presAssocID="{42C8B599-0426-44E1-A96E-2CA0F7D095F7}" presName="spN" presStyleCnt="0"/>
      <dgm:spPr/>
    </dgm:pt>
  </dgm:ptLst>
  <dgm:cxnLst>
    <dgm:cxn modelId="{CD7D4949-7995-4528-9589-6B4D161FF845}" type="presOf" srcId="{B16693CB-6A4E-4E6E-A908-42414F4AA72A}" destId="{418B0856-6EBB-4007-BC9C-F114D64358AD}" srcOrd="0" destOrd="0" presId="urn:microsoft.com/office/officeart/2009/3/layout/RandomtoResultProcess"/>
    <dgm:cxn modelId="{B25AD229-2B2D-495A-B927-8F774CC9C372}" srcId="{A261E972-00A2-49D3-8549-71EE0FE6C5E1}" destId="{B16693CB-6A4E-4E6E-A908-42414F4AA72A}" srcOrd="0" destOrd="0" parTransId="{231C5CE7-110D-46CD-A7B9-4A211508556F}" sibTransId="{C1205743-CE18-44F1-B410-E9DF7349E921}"/>
    <dgm:cxn modelId="{24034169-81A3-4F18-A8A3-2252BBF53979}" type="presOf" srcId="{F32C99B2-3081-4A9B-BEA3-E8C596B5534A}" destId="{9068EA91-7E4C-4B32-9DAB-C9BA7ACAC052}" srcOrd="0" destOrd="0" presId="urn:microsoft.com/office/officeart/2009/3/layout/RandomtoResultProcess"/>
    <dgm:cxn modelId="{2038264B-EC6C-42C6-83C8-1CFDDC0630C7}" srcId="{F72ADADC-FDD0-4496-887B-492444FDD970}" destId="{A261E972-00A2-49D3-8549-71EE0FE6C5E1}" srcOrd="0" destOrd="0" parTransId="{0CAE4AFE-6AEB-421A-8955-D4170884ADF5}" sibTransId="{0E85065C-A20A-46A3-AE71-3EC7E4BE2F5C}"/>
    <dgm:cxn modelId="{5045EB78-B1FA-424D-B6E2-84F8A1DD5538}" type="presOf" srcId="{A261E972-00A2-49D3-8549-71EE0FE6C5E1}" destId="{61588ADA-993F-4D75-A089-89846848E097}" srcOrd="0" destOrd="0" presId="urn:microsoft.com/office/officeart/2009/3/layout/RandomtoResultProcess"/>
    <dgm:cxn modelId="{E44E1F91-9FC6-47FA-ADB8-621DECF2A65C}" srcId="{F72ADADC-FDD0-4496-887B-492444FDD970}" destId="{42C8B599-0426-44E1-A96E-2CA0F7D095F7}" srcOrd="1" destOrd="0" parTransId="{726C8649-C30F-4621-B09E-5D7BFA501245}" sibTransId="{7906B3CD-3B55-4170-B3C2-5642397524B7}"/>
    <dgm:cxn modelId="{C46DA283-0984-49DB-8289-6E2932BC283E}" srcId="{42C8B599-0426-44E1-A96E-2CA0F7D095F7}" destId="{F32C99B2-3081-4A9B-BEA3-E8C596B5534A}" srcOrd="0" destOrd="0" parTransId="{BD4DA3D8-F97F-4B9D-8B3E-9E2C328F7D8C}" sibTransId="{B7CB2CD9-6A7F-4B99-87D8-444DB0757E91}"/>
    <dgm:cxn modelId="{CE405008-786D-45C5-A5E5-8751FB97962E}" type="presOf" srcId="{F72ADADC-FDD0-4496-887B-492444FDD970}" destId="{D5692781-0281-4DEA-A11F-5457214EE077}" srcOrd="0" destOrd="0" presId="urn:microsoft.com/office/officeart/2009/3/layout/RandomtoResultProcess"/>
    <dgm:cxn modelId="{7AD4C5EF-7781-4258-9E83-3014D00C7A1C}" type="presOf" srcId="{42C8B599-0426-44E1-A96E-2CA0F7D095F7}" destId="{C44790DC-6055-41CB-A37C-3A851528BD6B}" srcOrd="0" destOrd="0" presId="urn:microsoft.com/office/officeart/2009/3/layout/RandomtoResultProcess"/>
    <dgm:cxn modelId="{D3500BFC-AF47-4BF8-9C2F-76167133899C}" type="presParOf" srcId="{D5692781-0281-4DEA-A11F-5457214EE077}" destId="{87735271-4C6A-490D-91B9-838D53383779}" srcOrd="0" destOrd="0" presId="urn:microsoft.com/office/officeart/2009/3/layout/RandomtoResultProcess"/>
    <dgm:cxn modelId="{6D8C81B1-0A9C-41DC-A632-C0E70CB945C9}" type="presParOf" srcId="{87735271-4C6A-490D-91B9-838D53383779}" destId="{61588ADA-993F-4D75-A089-89846848E097}" srcOrd="0" destOrd="0" presId="urn:microsoft.com/office/officeart/2009/3/layout/RandomtoResultProcess"/>
    <dgm:cxn modelId="{4EC5E1BF-3FF8-4A25-9BBE-40E93AD1D50A}" type="presParOf" srcId="{87735271-4C6A-490D-91B9-838D53383779}" destId="{418B0856-6EBB-4007-BC9C-F114D64358AD}" srcOrd="1" destOrd="0" presId="urn:microsoft.com/office/officeart/2009/3/layout/RandomtoResultProcess"/>
    <dgm:cxn modelId="{41E236D2-D5AE-4790-A73D-AAA72D7D0CE5}" type="presParOf" srcId="{87735271-4C6A-490D-91B9-838D53383779}" destId="{9390C7CF-C7BC-4D8A-9178-F1350E8325F8}" srcOrd="2" destOrd="0" presId="urn:microsoft.com/office/officeart/2009/3/layout/RandomtoResultProcess"/>
    <dgm:cxn modelId="{606DEFBB-FE5F-4F53-BE28-9DE43469D734}" type="presParOf" srcId="{87735271-4C6A-490D-91B9-838D53383779}" destId="{D05B227A-CC3C-4E4A-80B6-8B74A31AF700}" srcOrd="3" destOrd="0" presId="urn:microsoft.com/office/officeart/2009/3/layout/RandomtoResultProcess"/>
    <dgm:cxn modelId="{EFC1E759-53F3-4733-AB20-5628EC1D20CE}" type="presParOf" srcId="{87735271-4C6A-490D-91B9-838D53383779}" destId="{3436D7F0-C5B0-4C06-9CB9-B30100240648}" srcOrd="4" destOrd="0" presId="urn:microsoft.com/office/officeart/2009/3/layout/RandomtoResultProcess"/>
    <dgm:cxn modelId="{E2B73C46-D2F7-4FAF-9ABC-642B9A17DE85}" type="presParOf" srcId="{87735271-4C6A-490D-91B9-838D53383779}" destId="{2425B721-B770-46D1-8D63-38EE375FCE64}" srcOrd="5" destOrd="0" presId="urn:microsoft.com/office/officeart/2009/3/layout/RandomtoResultProcess"/>
    <dgm:cxn modelId="{E041193E-D255-4426-B700-DF1293C5578A}" type="presParOf" srcId="{87735271-4C6A-490D-91B9-838D53383779}" destId="{379803B6-CB3D-45AB-AA09-CFB8E89E2657}" srcOrd="6" destOrd="0" presId="urn:microsoft.com/office/officeart/2009/3/layout/RandomtoResultProcess"/>
    <dgm:cxn modelId="{51352BE5-AF4E-48C2-ABA0-E90375C56E44}" type="presParOf" srcId="{87735271-4C6A-490D-91B9-838D53383779}" destId="{C94F16EA-9C03-4318-8E49-45B362E3D1C0}" srcOrd="7" destOrd="0" presId="urn:microsoft.com/office/officeart/2009/3/layout/RandomtoResultProcess"/>
    <dgm:cxn modelId="{277F8D14-F46F-4A36-A01F-4484FEC6A8C8}" type="presParOf" srcId="{87735271-4C6A-490D-91B9-838D53383779}" destId="{2D1B392E-443A-4469-BF5B-DABC11CDCA23}" srcOrd="8" destOrd="0" presId="urn:microsoft.com/office/officeart/2009/3/layout/RandomtoResultProcess"/>
    <dgm:cxn modelId="{52632BDC-AB42-4A6A-8399-A4EC3FA5D0DC}" type="presParOf" srcId="{87735271-4C6A-490D-91B9-838D53383779}" destId="{4121A015-A207-4FD2-A7B1-2B90B8A90D74}" srcOrd="9" destOrd="0" presId="urn:microsoft.com/office/officeart/2009/3/layout/RandomtoResultProcess"/>
    <dgm:cxn modelId="{AC889CE4-4DB8-4ECA-A423-379C0C31E09F}" type="presParOf" srcId="{87735271-4C6A-490D-91B9-838D53383779}" destId="{70009407-7804-4E22-9161-DCF510A1B939}" srcOrd="10" destOrd="0" presId="urn:microsoft.com/office/officeart/2009/3/layout/RandomtoResultProcess"/>
    <dgm:cxn modelId="{B4A3573C-21CB-4812-976D-8AF9C8238C2C}" type="presParOf" srcId="{87735271-4C6A-490D-91B9-838D53383779}" destId="{059615FA-9195-49FA-834C-2B64BABC3CE8}" srcOrd="11" destOrd="0" presId="urn:microsoft.com/office/officeart/2009/3/layout/RandomtoResultProcess"/>
    <dgm:cxn modelId="{433BA088-395E-405A-95B1-95B5D1ED934B}" type="presParOf" srcId="{87735271-4C6A-490D-91B9-838D53383779}" destId="{2269AF9A-030C-402B-9D61-1B5B5955B3AB}" srcOrd="12" destOrd="0" presId="urn:microsoft.com/office/officeart/2009/3/layout/RandomtoResultProcess"/>
    <dgm:cxn modelId="{F51A2F39-C526-4FE2-AF56-AF73A7D7B24B}" type="presParOf" srcId="{87735271-4C6A-490D-91B9-838D53383779}" destId="{142AAEEC-02AE-49E1-BBB0-581A11F63A4F}" srcOrd="13" destOrd="0" presId="urn:microsoft.com/office/officeart/2009/3/layout/RandomtoResultProcess"/>
    <dgm:cxn modelId="{3D1BE90B-245E-40F9-92C9-8A845F1F1509}" type="presParOf" srcId="{87735271-4C6A-490D-91B9-838D53383779}" destId="{FEE0E8D6-68CF-4437-8490-4AD73EA65989}" srcOrd="14" destOrd="0" presId="urn:microsoft.com/office/officeart/2009/3/layout/RandomtoResultProcess"/>
    <dgm:cxn modelId="{0C9EE04E-74C7-492E-8400-EBDA5B38623B}" type="presParOf" srcId="{87735271-4C6A-490D-91B9-838D53383779}" destId="{712A0DB8-E92C-44C9-8389-907F17B5B4FE}" srcOrd="15" destOrd="0" presId="urn:microsoft.com/office/officeart/2009/3/layout/RandomtoResultProcess"/>
    <dgm:cxn modelId="{ED5C2254-FA0D-487D-B61B-C95D1CE403EC}" type="presParOf" srcId="{87735271-4C6A-490D-91B9-838D53383779}" destId="{162BA8EC-2BED-46A3-814F-16FC8328C3FD}" srcOrd="16" destOrd="0" presId="urn:microsoft.com/office/officeart/2009/3/layout/RandomtoResultProcess"/>
    <dgm:cxn modelId="{CFBFC152-220A-40C8-92A2-1DCE1CF3E60C}" type="presParOf" srcId="{87735271-4C6A-490D-91B9-838D53383779}" destId="{83D7B48A-F7FA-4771-91D3-99A9A2CD4883}" srcOrd="17" destOrd="0" presId="urn:microsoft.com/office/officeart/2009/3/layout/RandomtoResultProcess"/>
    <dgm:cxn modelId="{8813A4FF-9FF2-42A5-9663-1BD9F8438F06}" type="presParOf" srcId="{87735271-4C6A-490D-91B9-838D53383779}" destId="{37FFA677-CE48-46E6-834E-8C3597AB85D6}" srcOrd="18" destOrd="0" presId="urn:microsoft.com/office/officeart/2009/3/layout/RandomtoResultProcess"/>
    <dgm:cxn modelId="{5D6A8CCA-A4A4-4832-94B6-6CB0CF729B9A}" type="presParOf" srcId="{87735271-4C6A-490D-91B9-838D53383779}" destId="{A6D4C5EE-1D42-443E-B680-80F7C8657BEE}" srcOrd="19" destOrd="0" presId="urn:microsoft.com/office/officeart/2009/3/layout/RandomtoResultProcess"/>
    <dgm:cxn modelId="{CEB2C2FA-1BA8-4D84-9B09-6F7991B4E847}" type="presParOf" srcId="{D5692781-0281-4DEA-A11F-5457214EE077}" destId="{93DAD38F-FB20-479A-BE12-EB9071E7AA7B}" srcOrd="1" destOrd="0" presId="urn:microsoft.com/office/officeart/2009/3/layout/RandomtoResultProcess"/>
    <dgm:cxn modelId="{969CBECB-A1CA-45A3-98B2-30093BD0E085}" type="presParOf" srcId="{93DAD38F-FB20-479A-BE12-EB9071E7AA7B}" destId="{C93B3C69-3B65-4FEB-89DB-806A43683F0D}" srcOrd="0" destOrd="0" presId="urn:microsoft.com/office/officeart/2009/3/layout/RandomtoResultProcess"/>
    <dgm:cxn modelId="{FF31328C-CA47-4144-9F56-6F8A86CB4A8D}" type="presParOf" srcId="{93DAD38F-FB20-479A-BE12-EB9071E7AA7B}" destId="{15CAB7E1-170F-4DF4-A88C-8530A23E0C3E}" srcOrd="1" destOrd="0" presId="urn:microsoft.com/office/officeart/2009/3/layout/RandomtoResultProcess"/>
    <dgm:cxn modelId="{8A98D0DD-7B38-4756-AE67-E698C9226260}" type="presParOf" srcId="{D5692781-0281-4DEA-A11F-5457214EE077}" destId="{883408B9-7CE9-4DE4-9FD9-70AC2850E2A8}" srcOrd="2" destOrd="0" presId="urn:microsoft.com/office/officeart/2009/3/layout/RandomtoResultProcess"/>
    <dgm:cxn modelId="{D565D9BB-9216-48A4-A0DD-48B393DE588A}" type="presParOf" srcId="{D5692781-0281-4DEA-A11F-5457214EE077}" destId="{0246632E-2D16-4300-A6DC-6246043DD855}" srcOrd="3" destOrd="0" presId="urn:microsoft.com/office/officeart/2009/3/layout/RandomtoResultProcess"/>
    <dgm:cxn modelId="{5B17D7A4-325D-40E0-B5F8-3374A331D54E}" type="presParOf" srcId="{0246632E-2D16-4300-A6DC-6246043DD855}" destId="{B13F1EA4-6692-4B8D-B2AE-FC43FD26A992}" srcOrd="0" destOrd="0" presId="urn:microsoft.com/office/officeart/2009/3/layout/RandomtoResultProcess"/>
    <dgm:cxn modelId="{6398F7D2-0133-4A62-9DCA-FB6F83F20B48}" type="presParOf" srcId="{0246632E-2D16-4300-A6DC-6246043DD855}" destId="{C483A121-360B-43A2-9530-BFF564E88EDD}" srcOrd="1" destOrd="0" presId="urn:microsoft.com/office/officeart/2009/3/layout/RandomtoResultProcess"/>
    <dgm:cxn modelId="{CA036ACE-A38A-4A48-9522-3ED85EB11295}" type="presParOf" srcId="{D5692781-0281-4DEA-A11F-5457214EE077}" destId="{5A8BB6F8-F5E9-462D-930A-DE1B1611B4E3}" srcOrd="4" destOrd="0" presId="urn:microsoft.com/office/officeart/2009/3/layout/RandomtoResultProcess"/>
    <dgm:cxn modelId="{BF0ECF01-11FF-418B-BA59-828D38D5D610}" type="presParOf" srcId="{5A8BB6F8-F5E9-462D-930A-DE1B1611B4E3}" destId="{C44790DC-6055-41CB-A37C-3A851528BD6B}" srcOrd="0" destOrd="0" presId="urn:microsoft.com/office/officeart/2009/3/layout/RandomtoResultProcess"/>
    <dgm:cxn modelId="{EBD9ADC9-4904-4B5C-8600-AA70FAD21727}" type="presParOf" srcId="{5A8BB6F8-F5E9-462D-930A-DE1B1611B4E3}" destId="{9068EA91-7E4C-4B32-9DAB-C9BA7ACAC052}" srcOrd="1" destOrd="0" presId="urn:microsoft.com/office/officeart/2009/3/layout/RandomtoResultProcess"/>
    <dgm:cxn modelId="{FC4775FA-D657-4F51-85F5-071CFB12FF7F}" type="presParOf" srcId="{5A8BB6F8-F5E9-462D-930A-DE1B1611B4E3}" destId="{CA7112DE-1C61-4D04-9EEA-2C4E4C03BDA7}" srcOrd="2" destOrd="0" presId="urn:microsoft.com/office/officeart/2009/3/layout/RandomtoResult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588ADA-993F-4D75-A089-89846848E097}">
      <dsp:nvSpPr>
        <dsp:cNvPr id="0" name=""/>
        <dsp:cNvSpPr/>
      </dsp:nvSpPr>
      <dsp:spPr>
        <a:xfrm>
          <a:off x="100580" y="852479"/>
          <a:ext cx="1484652" cy="4892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PE" sz="1100" kern="1200"/>
            <a:t>PENSAMIENTO DIVERGENTE </a:t>
          </a:r>
        </a:p>
      </dsp:txBody>
      <dsp:txXfrm>
        <a:off x="100580" y="852479"/>
        <a:ext cx="1484652" cy="489260"/>
      </dsp:txXfrm>
    </dsp:sp>
    <dsp:sp modelId="{418B0856-6EBB-4007-BC9C-F114D64358AD}">
      <dsp:nvSpPr>
        <dsp:cNvPr id="0" name=""/>
        <dsp:cNvSpPr/>
      </dsp:nvSpPr>
      <dsp:spPr>
        <a:xfrm>
          <a:off x="100580" y="1884161"/>
          <a:ext cx="1484652" cy="9166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kern="1200"/>
            <a:t>Alternativas que buscan algo nuevo</a:t>
          </a:r>
        </a:p>
      </dsp:txBody>
      <dsp:txXfrm>
        <a:off x="100580" y="1884161"/>
        <a:ext cx="1484652" cy="916635"/>
      </dsp:txXfrm>
    </dsp:sp>
    <dsp:sp modelId="{9390C7CF-C7BC-4D8A-9178-F1350E8325F8}">
      <dsp:nvSpPr>
        <dsp:cNvPr id="0" name=""/>
        <dsp:cNvSpPr/>
      </dsp:nvSpPr>
      <dsp:spPr>
        <a:xfrm>
          <a:off x="98893" y="703676"/>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05B227A-CC3C-4E4A-80B6-8B74A31AF700}">
      <dsp:nvSpPr>
        <dsp:cNvPr id="0" name=""/>
        <dsp:cNvSpPr/>
      </dsp:nvSpPr>
      <dsp:spPr>
        <a:xfrm>
          <a:off x="181561" y="538340"/>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436D7F0-C5B0-4C06-9CB9-B30100240648}">
      <dsp:nvSpPr>
        <dsp:cNvPr id="0" name=""/>
        <dsp:cNvSpPr/>
      </dsp:nvSpPr>
      <dsp:spPr>
        <a:xfrm>
          <a:off x="379964" y="571407"/>
          <a:ext cx="185581" cy="18558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425B721-B770-46D1-8D63-38EE375FCE64}">
      <dsp:nvSpPr>
        <dsp:cNvPr id="0" name=""/>
        <dsp:cNvSpPr/>
      </dsp:nvSpPr>
      <dsp:spPr>
        <a:xfrm>
          <a:off x="545301" y="389538"/>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9803B6-CB3D-45AB-AA09-CFB8E89E2657}">
      <dsp:nvSpPr>
        <dsp:cNvPr id="0" name=""/>
        <dsp:cNvSpPr/>
      </dsp:nvSpPr>
      <dsp:spPr>
        <a:xfrm>
          <a:off x="760238" y="323403"/>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4F16EA-9C03-4318-8E49-45B362E3D1C0}">
      <dsp:nvSpPr>
        <dsp:cNvPr id="0" name=""/>
        <dsp:cNvSpPr/>
      </dsp:nvSpPr>
      <dsp:spPr>
        <a:xfrm>
          <a:off x="1024776" y="439138"/>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1B392E-443A-4469-BF5B-DABC11CDCA23}">
      <dsp:nvSpPr>
        <dsp:cNvPr id="0" name=""/>
        <dsp:cNvSpPr/>
      </dsp:nvSpPr>
      <dsp:spPr>
        <a:xfrm>
          <a:off x="1190112" y="521807"/>
          <a:ext cx="185581" cy="18558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21A015-A207-4FD2-A7B1-2B90B8A90D74}">
      <dsp:nvSpPr>
        <dsp:cNvPr id="0" name=""/>
        <dsp:cNvSpPr/>
      </dsp:nvSpPr>
      <dsp:spPr>
        <a:xfrm>
          <a:off x="1421583" y="703676"/>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009407-7804-4E22-9161-DCF510A1B939}">
      <dsp:nvSpPr>
        <dsp:cNvPr id="0" name=""/>
        <dsp:cNvSpPr/>
      </dsp:nvSpPr>
      <dsp:spPr>
        <a:xfrm>
          <a:off x="1520784" y="885546"/>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9615FA-9195-49FA-834C-2B64BABC3CE8}">
      <dsp:nvSpPr>
        <dsp:cNvPr id="0" name=""/>
        <dsp:cNvSpPr/>
      </dsp:nvSpPr>
      <dsp:spPr>
        <a:xfrm>
          <a:off x="661036" y="538340"/>
          <a:ext cx="303678" cy="30367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69AF9A-030C-402B-9D61-1B5B5955B3AB}">
      <dsp:nvSpPr>
        <dsp:cNvPr id="0" name=""/>
        <dsp:cNvSpPr/>
      </dsp:nvSpPr>
      <dsp:spPr>
        <a:xfrm>
          <a:off x="16225" y="1166618"/>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42AAEEC-02AE-49E1-BBB0-581A11F63A4F}">
      <dsp:nvSpPr>
        <dsp:cNvPr id="0" name=""/>
        <dsp:cNvSpPr/>
      </dsp:nvSpPr>
      <dsp:spPr>
        <a:xfrm>
          <a:off x="115426" y="1315421"/>
          <a:ext cx="185581" cy="18558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E0E8D6-68CF-4437-8490-4AD73EA65989}">
      <dsp:nvSpPr>
        <dsp:cNvPr id="0" name=""/>
        <dsp:cNvSpPr/>
      </dsp:nvSpPr>
      <dsp:spPr>
        <a:xfrm>
          <a:off x="363431" y="1447690"/>
          <a:ext cx="269936" cy="26993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12A0DB8-E92C-44C9-8389-907F17B5B4FE}">
      <dsp:nvSpPr>
        <dsp:cNvPr id="0" name=""/>
        <dsp:cNvSpPr/>
      </dsp:nvSpPr>
      <dsp:spPr>
        <a:xfrm>
          <a:off x="710637" y="1662627"/>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2BA8EC-2BED-46A3-814F-16FC8328C3FD}">
      <dsp:nvSpPr>
        <dsp:cNvPr id="0" name=""/>
        <dsp:cNvSpPr/>
      </dsp:nvSpPr>
      <dsp:spPr>
        <a:xfrm>
          <a:off x="776771" y="1447690"/>
          <a:ext cx="185581" cy="18558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D7B48A-F7FA-4771-91D3-99A9A2CD4883}">
      <dsp:nvSpPr>
        <dsp:cNvPr id="0" name=""/>
        <dsp:cNvSpPr/>
      </dsp:nvSpPr>
      <dsp:spPr>
        <a:xfrm>
          <a:off x="942108" y="1679160"/>
          <a:ext cx="118097" cy="11809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FFA677-CE48-46E6-834E-8C3597AB85D6}">
      <dsp:nvSpPr>
        <dsp:cNvPr id="0" name=""/>
        <dsp:cNvSpPr/>
      </dsp:nvSpPr>
      <dsp:spPr>
        <a:xfrm>
          <a:off x="1090910" y="1414622"/>
          <a:ext cx="269936" cy="26993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D4C5EE-1D42-443E-B680-80F7C8657BEE}">
      <dsp:nvSpPr>
        <dsp:cNvPr id="0" name=""/>
        <dsp:cNvSpPr/>
      </dsp:nvSpPr>
      <dsp:spPr>
        <a:xfrm>
          <a:off x="1454650" y="1348488"/>
          <a:ext cx="185581" cy="18558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93B3C69-3B65-4FEB-89DB-806A43683F0D}">
      <dsp:nvSpPr>
        <dsp:cNvPr id="0" name=""/>
        <dsp:cNvSpPr/>
      </dsp:nvSpPr>
      <dsp:spPr>
        <a:xfrm>
          <a:off x="1640231" y="571132"/>
          <a:ext cx="545026" cy="1040514"/>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13F1EA4-6692-4B8D-B2AE-FC43FD26A992}">
      <dsp:nvSpPr>
        <dsp:cNvPr id="0" name=""/>
        <dsp:cNvSpPr/>
      </dsp:nvSpPr>
      <dsp:spPr>
        <a:xfrm>
          <a:off x="2086162" y="571132"/>
          <a:ext cx="545026" cy="1040514"/>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4790DC-6055-41CB-A37C-3A851528BD6B}">
      <dsp:nvSpPr>
        <dsp:cNvPr id="0" name=""/>
        <dsp:cNvSpPr/>
      </dsp:nvSpPr>
      <dsp:spPr>
        <a:xfrm>
          <a:off x="2742671" y="497316"/>
          <a:ext cx="1263470" cy="126347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r>
            <a:rPr lang="es-PE" sz="1100" kern="1200"/>
            <a:t>PENSAMIENTO HORIZONTAL</a:t>
          </a:r>
        </a:p>
      </dsp:txBody>
      <dsp:txXfrm>
        <a:off x="2927702" y="682347"/>
        <a:ext cx="893408" cy="893408"/>
      </dsp:txXfrm>
    </dsp:sp>
    <dsp:sp modelId="{9068EA91-7E4C-4B32-9DAB-C9BA7ACAC052}">
      <dsp:nvSpPr>
        <dsp:cNvPr id="0" name=""/>
        <dsp:cNvSpPr/>
      </dsp:nvSpPr>
      <dsp:spPr>
        <a:xfrm>
          <a:off x="2631189" y="1884161"/>
          <a:ext cx="1486435" cy="9166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kern="1200"/>
            <a:t>Es el mas imaginativo y esta asociado  y esta dirigido a la novedad e imaginación</a:t>
          </a:r>
        </a:p>
      </dsp:txBody>
      <dsp:txXfrm>
        <a:off x="2631189" y="1884161"/>
        <a:ext cx="1486435" cy="916635"/>
      </dsp:txXfrm>
    </dsp:sp>
  </dsp:spTree>
</dsp:drawing>
</file>

<file path=word/diagrams/layout1.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2.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3.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4.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5.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6.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drawings/drawing7.xml><?xml version="1.0" encoding="utf-8"?>
<c:userShapes xmlns:c="http://schemas.openxmlformats.org/drawingml/2006/chart">
  <cdr:relSizeAnchor xmlns:cdr="http://schemas.openxmlformats.org/drawingml/2006/chartDrawing">
    <cdr:from>
      <cdr:x>0.3633</cdr:x>
      <cdr:y>0.92356</cdr:y>
    </cdr:from>
    <cdr:to>
      <cdr:x>0.6367</cdr:x>
      <cdr:y>1</cdr:y>
    </cdr:to>
    <cdr:sp macro="" textlink="">
      <cdr:nvSpPr>
        <cdr:cNvPr id="2" name="1 Cuadro de texto"/>
        <cdr:cNvSpPr txBox="1"/>
      </cdr:nvSpPr>
      <cdr:spPr>
        <a:xfrm xmlns:a="http://schemas.openxmlformats.org/drawingml/2006/main">
          <a:off x="1993186" y="3226085"/>
          <a:ext cx="1500027" cy="2465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4E1DF-9E88-4854-A0B0-E1085D375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181</Pages>
  <Words>26811</Words>
  <Characters>147461</Characters>
  <Application>Microsoft Office Word</Application>
  <DocSecurity>0</DocSecurity>
  <Lines>1228</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VISITANTE</dc:creator>
  <cp:lastModifiedBy>Pissani Fupuy</cp:lastModifiedBy>
  <cp:revision>27</cp:revision>
  <cp:lastPrinted>2017-02-15T05:24:00Z</cp:lastPrinted>
  <dcterms:created xsi:type="dcterms:W3CDTF">2017-01-19T14:25:00Z</dcterms:created>
  <dcterms:modified xsi:type="dcterms:W3CDTF">2017-02-15T05:24:00Z</dcterms:modified>
</cp:coreProperties>
</file>